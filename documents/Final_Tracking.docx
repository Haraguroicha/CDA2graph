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del w:id="6"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7" w:name="OLE_LINK272"/>
    <w:bookmarkStart w:id="8"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D20F5">
        <w:rPr>
          <w:rFonts w:hint="eastAsia"/>
          <w:sz w:val="36"/>
          <w:szCs w:val="36"/>
        </w:rPr>
        <w:t>以雲端運算平台建置電子病歷檢視器系統之研究</w:t>
      </w:r>
      <w:r w:rsidRPr="00DF21BB">
        <w:rPr>
          <w:sz w:val="36"/>
          <w:szCs w:val="36"/>
        </w:rPr>
        <w:fldChar w:fldCharType="end"/>
      </w:r>
    </w:p>
    <w:bookmarkEnd w:id="7"/>
    <w:bookmarkEnd w:id="8"/>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9" w:author="Haraguroicha Hsu" w:date="2013-06-30T05:01:00Z">
        <w:r w:rsidR="00BD20F5">
          <w:rPr>
            <w:sz w:val="32"/>
            <w:szCs w:val="32"/>
          </w:rPr>
          <w:t>The Study of Designing a Viewer of Electronic Medical Records Under Cloud Computing Platform</w:t>
        </w:r>
      </w:ins>
      <w:del w:id="10" w:author="Haraguroicha Hsu" w:date="2013-06-30T04:15:00Z">
        <w:r w:rsidR="00424242" w:rsidDel="009601F8">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06307D">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06307D">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6"/>
        <w:rPr>
          <w:ins w:id="11" w:author="Haraguroicha Hsu" w:date="2013-06-30T04:16:00Z"/>
        </w:rPr>
      </w:pPr>
      <w:bookmarkStart w:id="12" w:name="_Toc360323394"/>
      <w:bookmarkStart w:id="13" w:name="_Toc234187841"/>
      <w:bookmarkStart w:id="14" w:name="_Toc187744129"/>
      <w:ins w:id="15" w:author="Haraguroicha Hsu" w:date="2013-06-30T04:16:00Z">
        <w:r>
          <w:rPr>
            <w:rFonts w:hint="eastAsia"/>
          </w:rPr>
          <w:lastRenderedPageBreak/>
          <w:t>審查核定書</w:t>
        </w:r>
        <w:bookmarkEnd w:id="12"/>
        <w:bookmarkEnd w:id="13"/>
      </w:ins>
    </w:p>
    <w:p w14:paraId="436F8FB9" w14:textId="77777777" w:rsidR="009601F8" w:rsidRDefault="009601F8" w:rsidP="009601F8">
      <w:pPr>
        <w:ind w:firstLine="640"/>
        <w:jc w:val="center"/>
        <w:rPr>
          <w:ins w:id="16" w:author="Haraguroicha Hsu" w:date="2013-06-30T04:16:00Z"/>
          <w:sz w:val="32"/>
        </w:rPr>
      </w:pPr>
      <w:ins w:id="17" w:author="Haraguroicha Hsu" w:date="2013-06-30T04:16:00Z">
        <w:r>
          <w:rPr>
            <w:sz w:val="32"/>
          </w:rPr>
          <w:br w:type="page"/>
        </w:r>
      </w:ins>
    </w:p>
    <w:p w14:paraId="29E985E6" w14:textId="77777777" w:rsidR="009601F8" w:rsidRPr="0021366C" w:rsidRDefault="009601F8" w:rsidP="009601F8">
      <w:pPr>
        <w:pStyle w:val="af6"/>
        <w:rPr>
          <w:ins w:id="18" w:author="Haraguroicha Hsu" w:date="2013-06-30T04:16:00Z"/>
        </w:rPr>
      </w:pPr>
      <w:bookmarkStart w:id="19" w:name="_Toc360323395"/>
      <w:bookmarkStart w:id="20" w:name="_Toc234187842"/>
      <w:ins w:id="21" w:author="Haraguroicha Hsu" w:date="2013-06-30T04:16:00Z">
        <w:r>
          <w:rPr>
            <w:rFonts w:hint="eastAsia"/>
          </w:rPr>
          <w:lastRenderedPageBreak/>
          <w:t>誌謝</w:t>
        </w:r>
        <w:bookmarkEnd w:id="19"/>
        <w:bookmarkEnd w:id="20"/>
      </w:ins>
    </w:p>
    <w:p w14:paraId="7EC28C49" w14:textId="77777777" w:rsidR="009601F8" w:rsidRDefault="009601F8" w:rsidP="009601F8">
      <w:pPr>
        <w:ind w:firstLine="480"/>
        <w:rPr>
          <w:ins w:id="22" w:author="Haraguroicha Hsu" w:date="2013-06-30T04:16:00Z"/>
          <w:sz w:val="24"/>
        </w:rPr>
      </w:pPr>
    </w:p>
    <w:p w14:paraId="088CD485" w14:textId="77777777" w:rsidR="009601F8" w:rsidRPr="00AD4699" w:rsidRDefault="009601F8" w:rsidP="009601F8">
      <w:pPr>
        <w:ind w:firstLine="480"/>
        <w:rPr>
          <w:ins w:id="23" w:author="Haraguroicha Hsu" w:date="2013-06-30T04:16:00Z"/>
          <w:sz w:val="24"/>
        </w:rPr>
      </w:pPr>
      <w:ins w:id="24"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25" w:author="Haraguroicha Hsu" w:date="2013-06-30T04:16:00Z"/>
          <w:sz w:val="24"/>
        </w:rPr>
      </w:pPr>
      <w:ins w:id="26" w:author="Haraguroicha Hsu" w:date="2013-06-30T04:16:00Z">
        <w:r w:rsidRPr="00AD4699">
          <w:rPr>
            <w:sz w:val="24"/>
          </w:rPr>
          <w:t>感謝研究所的幾位同窗好友，在這兩年中可以隨時約出去一起談心吃飯，也謝謝建羽常常</w:t>
        </w:r>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27"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28" w:author="Haraguroicha Hsu" w:date="2013-06-30T04:16:00Z"/>
          <w:rFonts w:ascii="Consolas" w:hAnsi="Consolas" w:cs="Courier"/>
          <w:color w:val="FF5600"/>
          <w:kern w:val="0"/>
          <w:sz w:val="20"/>
          <w:szCs w:val="20"/>
        </w:rPr>
      </w:pPr>
      <w:ins w:id="29" w:author="Haraguroicha Hsu" w:date="2013-06-30T04:16:00Z">
        <w:r>
          <w:rPr>
            <w:rFonts w:ascii="Consolas" w:hAnsi="Consolas" w:cs="Courier"/>
            <w:noProof/>
            <w:color w:val="FF5600"/>
            <w:kern w:val="0"/>
            <w:sz w:val="20"/>
            <w:szCs w:val="20"/>
            <w:rPrChange w:id="30" w:author="Unknown">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31" w:author="Haraguroicha Hsu" w:date="2013-06-30T04:16:00Z"/>
          <w:sz w:val="22"/>
          <w:lang w:val="en"/>
        </w:rPr>
      </w:pPr>
    </w:p>
    <w:p w14:paraId="3CF75DEA" w14:textId="77777777" w:rsidR="009601F8" w:rsidRDefault="009601F8" w:rsidP="009601F8">
      <w:pPr>
        <w:wordWrap w:val="0"/>
        <w:ind w:firstLine="480"/>
        <w:jc w:val="right"/>
        <w:rPr>
          <w:ins w:id="32" w:author="Haraguroicha Hsu" w:date="2013-06-30T04:16:00Z"/>
          <w:sz w:val="24"/>
        </w:rPr>
      </w:pPr>
      <w:ins w:id="33" w:author="Haraguroicha Hsu" w:date="2013-06-30T04:16:00Z">
        <w:r>
          <w:rPr>
            <w:rFonts w:hint="eastAsia"/>
            <w:sz w:val="24"/>
          </w:rPr>
          <w:t>徐明睿</w:t>
        </w:r>
        <w:r>
          <w:rPr>
            <w:rFonts w:hint="eastAsia"/>
            <w:sz w:val="24"/>
          </w:rPr>
          <w:t xml:space="preserve"> </w:t>
        </w:r>
        <w:r>
          <w:rPr>
            <w:rFonts w:hint="eastAsia"/>
            <w:sz w:val="24"/>
          </w:rPr>
          <w:t>謹誌</w:t>
        </w:r>
      </w:ins>
    </w:p>
    <w:p w14:paraId="78DAA947" w14:textId="77777777" w:rsidR="009601F8" w:rsidRDefault="009601F8" w:rsidP="009601F8">
      <w:pPr>
        <w:wordWrap w:val="0"/>
        <w:ind w:firstLine="480"/>
        <w:jc w:val="right"/>
        <w:rPr>
          <w:ins w:id="34" w:author="Haraguroicha Hsu" w:date="2013-06-30T04:16:00Z"/>
          <w:sz w:val="24"/>
        </w:rPr>
      </w:pPr>
      <w:ins w:id="35"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36" w:author="Haraguroicha Hsu" w:date="2013-07-02T08:41:00Z">
        <w:r w:rsidR="0006307D">
          <w:rPr>
            <w:rFonts w:hint="eastAsia"/>
            <w:noProof/>
            <w:sz w:val="24"/>
          </w:rPr>
          <w:t>2013</w:t>
        </w:r>
        <w:r w:rsidR="0006307D">
          <w:rPr>
            <w:rFonts w:hint="eastAsia"/>
            <w:noProof/>
            <w:sz w:val="24"/>
          </w:rPr>
          <w:t>年</w:t>
        </w:r>
        <w:r w:rsidR="0006307D">
          <w:rPr>
            <w:rFonts w:hint="eastAsia"/>
            <w:noProof/>
            <w:sz w:val="24"/>
          </w:rPr>
          <w:t>6</w:t>
        </w:r>
        <w:r w:rsidR="0006307D">
          <w:rPr>
            <w:rFonts w:hint="eastAsia"/>
            <w:noProof/>
            <w:sz w:val="24"/>
          </w:rPr>
          <w:t>月</w:t>
        </w:r>
      </w:ins>
      <w:del w:id="37" w:author="Haraguroicha Hsu" w:date="2013-06-30T04:36:00Z">
        <w:r w:rsidDel="005B5EA9">
          <w:rPr>
            <w:rFonts w:hint="eastAsia"/>
            <w:noProof/>
            <w:sz w:val="24"/>
          </w:rPr>
          <w:delText>2013</w:delText>
        </w:r>
        <w:r w:rsidDel="005B5EA9">
          <w:rPr>
            <w:rFonts w:hint="eastAsia"/>
            <w:noProof/>
            <w:sz w:val="24"/>
          </w:rPr>
          <w:delText>年</w:delText>
        </w:r>
        <w:r w:rsidDel="005B5EA9">
          <w:rPr>
            <w:rFonts w:hint="eastAsia"/>
            <w:noProof/>
            <w:sz w:val="24"/>
          </w:rPr>
          <w:delText>6</w:delText>
        </w:r>
        <w:r w:rsidDel="005B5EA9">
          <w:rPr>
            <w:rFonts w:hint="eastAsia"/>
            <w:noProof/>
            <w:sz w:val="24"/>
          </w:rPr>
          <w:delText>月</w:delText>
        </w:r>
      </w:del>
      <w:ins w:id="38" w:author="Haraguroicha Hsu" w:date="2013-06-30T04:16:00Z">
        <w:r>
          <w:rPr>
            <w:sz w:val="24"/>
          </w:rPr>
          <w:fldChar w:fldCharType="end"/>
        </w:r>
      </w:ins>
    </w:p>
    <w:p w14:paraId="779D0FBC" w14:textId="77777777" w:rsidR="009601F8" w:rsidRDefault="009601F8" w:rsidP="009601F8">
      <w:pPr>
        <w:wordWrap w:val="0"/>
        <w:ind w:firstLine="480"/>
        <w:jc w:val="right"/>
        <w:rPr>
          <w:ins w:id="39" w:author="Haraguroicha Hsu" w:date="2013-06-30T04:16:00Z"/>
          <w:sz w:val="24"/>
        </w:rPr>
      </w:pPr>
      <w:ins w:id="40" w:author="Haraguroicha Hsu" w:date="2013-06-30T04:16:00Z">
        <w:r>
          <w:rPr>
            <w:rFonts w:hint="eastAsia"/>
            <w:sz w:val="24"/>
          </w:rPr>
          <w:t>國立臺北護理健康大學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41" w:author="Haraguroicha Hsu" w:date="2013-06-30T04:16:00Z"/>
          <w:sz w:val="24"/>
        </w:rPr>
      </w:pPr>
      <w:ins w:id="42"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D20F5">
        <w:rPr>
          <w:rFonts w:hint="eastAsia"/>
          <w:sz w:val="32"/>
        </w:rPr>
        <w:t>以雲端運算平台建置電子病歷檢視器系統之研究</w:t>
      </w:r>
      <w:r w:rsidRPr="00DF21BB">
        <w:rPr>
          <w:sz w:val="32"/>
        </w:rPr>
        <w:fldChar w:fldCharType="end"/>
      </w:r>
      <w:bookmarkEnd w:id="14"/>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6"/>
      </w:pPr>
      <w:bookmarkStart w:id="43" w:name="_Toc282369043"/>
      <w:bookmarkStart w:id="44" w:name="_Toc352873086"/>
      <w:bookmarkStart w:id="45" w:name="_Toc357866716"/>
      <w:bookmarkStart w:id="46" w:name="_Toc234187843"/>
      <w:r w:rsidRPr="004E4C6B">
        <w:rPr>
          <w:rFonts w:hint="eastAsia"/>
        </w:rPr>
        <w:t>論文摘要</w:t>
      </w:r>
      <w:bookmarkEnd w:id="43"/>
      <w:bookmarkEnd w:id="44"/>
      <w:bookmarkEnd w:id="45"/>
      <w:bookmarkEnd w:id="4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D20F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bookmarkStart w:id="47" w:name="_Toc357866717"/>
    <w:p w14:paraId="7662608B" w14:textId="35BF4E4A" w:rsidR="009D7A5F" w:rsidRPr="005B5EA9" w:rsidDel="009601F8" w:rsidRDefault="009D7A5F">
      <w:pPr>
        <w:pStyle w:val="af6"/>
        <w:rPr>
          <w:del w:id="48" w:author="Haraguroicha Hsu" w:date="2013-06-30T04:15:00Z"/>
        </w:rPr>
        <w:pPrChange w:id="49" w:author="Haraguroicha Hsu" w:date="2013-06-30T04:16:00Z">
          <w:pPr>
            <w:snapToGrid w:val="0"/>
            <w:spacing w:beforeLines="50" w:before="180"/>
            <w:ind w:firstLineChars="0" w:firstLine="0"/>
            <w:jc w:val="center"/>
            <w:textAlignment w:val="bottom"/>
          </w:pPr>
        </w:pPrChange>
      </w:pPr>
      <w:del w:id="50" w:author="Haraguroicha Hsu" w:date="2013-06-30T04:15:00Z">
        <w:r w:rsidRPr="005B5EA9" w:rsidDel="009601F8">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fldChar w:fldCharType="separate"/>
        </w:r>
        <w:r w:rsidR="00424242" w:rsidRPr="005B5EA9" w:rsidDel="009601F8">
          <w:delText>The Study of designing a Viewer of Electronic Medical Records under Cloud Computing Platform</w:delText>
        </w:r>
        <w:r w:rsidRPr="005B5EA9" w:rsidDel="009601F8">
          <w:fldChar w:fldCharType="end"/>
        </w:r>
      </w:del>
    </w:p>
    <w:p w14:paraId="6A9E58E7" w14:textId="072B4C58" w:rsidR="009D7A5F" w:rsidRPr="005B5EA9" w:rsidDel="009601F8" w:rsidRDefault="009D7A5F" w:rsidP="002262E4">
      <w:pPr>
        <w:pStyle w:val="af6"/>
        <w:ind w:firstLine="693"/>
        <w:rPr>
          <w:del w:id="51" w:author="Haraguroicha Hsu" w:date="2013-06-30T04:15:00Z"/>
        </w:rPr>
        <w:pPrChange w:id="52" w:author="Haraguroicha Hsu" w:date="2013-07-02T12:06: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pPr>
        <w:pStyle w:val="af6"/>
        <w:ind w:firstLine="560"/>
        <w:rPr>
          <w:del w:id="53" w:author="Haraguroicha Hsu" w:date="2013-06-30T04:15:00Z"/>
        </w:rPr>
        <w:pPrChange w:id="54" w:author="Haraguroicha Hsu" w:date="2013-06-30T05:01:00Z">
          <w:pPr>
            <w:widowControl/>
            <w:overflowPunct w:val="0"/>
            <w:snapToGrid w:val="0"/>
            <w:spacing w:line="360" w:lineRule="auto"/>
            <w:ind w:rightChars="70" w:right="196" w:firstLine="560"/>
            <w:textAlignment w:val="bottom"/>
          </w:pPr>
        </w:pPrChange>
      </w:pPr>
      <w:del w:id="55"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pPr>
        <w:pStyle w:val="af6"/>
        <w:ind w:firstLine="560"/>
        <w:rPr>
          <w:del w:id="56" w:author="Haraguroicha Hsu" w:date="2013-06-30T04:15:00Z"/>
        </w:rPr>
        <w:pPrChange w:id="57" w:author="Haraguroicha Hsu" w:date="2013-06-30T05:01:00Z">
          <w:pPr>
            <w:widowControl/>
            <w:overflowPunct w:val="0"/>
            <w:snapToGrid w:val="0"/>
            <w:spacing w:line="360" w:lineRule="auto"/>
            <w:ind w:rightChars="70" w:right="196" w:firstLine="560"/>
            <w:textAlignment w:val="bottom"/>
          </w:pPr>
        </w:pPrChange>
      </w:pPr>
      <w:del w:id="58" w:author="Haraguroicha Hsu" w:date="2013-06-30T04:15:00Z">
        <w:r w:rsidRPr="005B5EA9" w:rsidDel="009601F8">
          <w:delText>Advisor: Ean-Wen Huang Ph.D.</w:delText>
        </w:r>
      </w:del>
    </w:p>
    <w:p w14:paraId="629BACAA" w14:textId="1D3B817F" w:rsidR="009D7A5F" w:rsidRPr="005B5EA9" w:rsidDel="009601F8" w:rsidRDefault="009D7A5F">
      <w:pPr>
        <w:pStyle w:val="af6"/>
        <w:ind w:firstLine="560"/>
        <w:rPr>
          <w:del w:id="59" w:author="Haraguroicha Hsu" w:date="2013-06-30T04:15:00Z"/>
        </w:rPr>
        <w:pPrChange w:id="60" w:author="Haraguroicha Hsu" w:date="2013-06-30T05:01:00Z">
          <w:pPr>
            <w:widowControl/>
            <w:overflowPunct w:val="0"/>
            <w:snapToGrid w:val="0"/>
            <w:spacing w:line="360" w:lineRule="auto"/>
            <w:ind w:rightChars="70" w:right="196" w:firstLine="560"/>
            <w:textAlignment w:val="bottom"/>
          </w:pPr>
        </w:pPrChange>
      </w:pPr>
      <w:del w:id="61" w:author="Haraguroicha Hsu" w:date="2013-06-30T04:15:00Z">
        <w:r w:rsidRPr="005B5EA9" w:rsidDel="009601F8">
          <w:delText>Postgraduate: Ming-Ray Hsu</w:delText>
        </w:r>
      </w:del>
    </w:p>
    <w:p w14:paraId="12AFD671" w14:textId="4FD311BF" w:rsidR="009D7A5F" w:rsidRPr="005B5EA9" w:rsidDel="009601F8" w:rsidRDefault="009D7A5F">
      <w:pPr>
        <w:pStyle w:val="af6"/>
        <w:ind w:firstLine="560"/>
        <w:rPr>
          <w:del w:id="62" w:author="Haraguroicha Hsu" w:date="2013-06-30T04:15:00Z"/>
        </w:rPr>
        <w:pPrChange w:id="63" w:author="Haraguroicha Hsu" w:date="2013-06-30T05:01:00Z">
          <w:pPr>
            <w:widowControl/>
            <w:overflowPunct w:val="0"/>
            <w:snapToGrid w:val="0"/>
            <w:spacing w:line="360" w:lineRule="auto"/>
            <w:ind w:rightChars="70" w:right="196" w:firstLine="560"/>
            <w:textAlignment w:val="bottom"/>
          </w:pPr>
        </w:pPrChange>
      </w:pPr>
      <w:del w:id="64" w:author="Haraguroicha Hsu" w:date="2013-06-30T04:15:00Z">
        <w:r w:rsidRPr="005B5EA9" w:rsidDel="009601F8">
          <w:delText>Date: June, 2013</w:delText>
        </w:r>
      </w:del>
    </w:p>
    <w:p w14:paraId="5580533C" w14:textId="6F1D5997" w:rsidR="00781FF4" w:rsidRPr="009601F8" w:rsidRDefault="009601F8">
      <w:pPr>
        <w:pStyle w:val="af6"/>
      </w:pPr>
      <w:bookmarkStart w:id="65" w:name="_Toc360323397"/>
      <w:bookmarkStart w:id="66" w:name="_Toc234187844"/>
      <w:ins w:id="67" w:author="Haraguroicha Hsu" w:date="2013-06-30T04:15:00Z">
        <w:r w:rsidRPr="009601F8">
          <w:t>ABSTRACT</w:t>
        </w:r>
      </w:ins>
      <w:bookmarkEnd w:id="65"/>
      <w:bookmarkEnd w:id="66"/>
      <w:del w:id="68" w:author="Haraguroicha Hsu" w:date="2013-06-30T04:15:00Z">
        <w:r w:rsidR="00781FF4" w:rsidRPr="009601F8" w:rsidDel="009601F8">
          <w:delText>Abstract</w:delText>
        </w:r>
      </w:del>
      <w:bookmarkEnd w:id="47"/>
    </w:p>
    <w:p w14:paraId="370617D0" w14:textId="58C5E53A" w:rsidR="00781FF4" w:rsidRPr="007C21B5" w:rsidDel="009601F8" w:rsidRDefault="009601F8" w:rsidP="004E4C6B">
      <w:pPr>
        <w:ind w:firstLine="480"/>
        <w:rPr>
          <w:del w:id="69" w:author="Haraguroicha Hsu" w:date="2013-06-30T04:15:00Z"/>
          <w:sz w:val="22"/>
          <w:szCs w:val="24"/>
        </w:rPr>
      </w:pPr>
      <w:ins w:id="70" w:author="Haraguroicha Hsu" w:date="2013-06-30T04:15:00Z">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71"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D20F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6"/>
      </w:pPr>
      <w:bookmarkStart w:id="72" w:name="_Toc352873087"/>
      <w:bookmarkStart w:id="73" w:name="_Toc357866718"/>
      <w:bookmarkStart w:id="74" w:name="_Toc234187845"/>
      <w:r w:rsidRPr="00DF21BB">
        <w:rPr>
          <w:rFonts w:hint="eastAsia"/>
        </w:rPr>
        <w:lastRenderedPageBreak/>
        <w:t>目</w:t>
      </w:r>
      <w:r w:rsidR="00202FED" w:rsidRPr="00DF21BB">
        <w:rPr>
          <w:rFonts w:hint="eastAsia"/>
        </w:rPr>
        <w:t>錄</w:t>
      </w:r>
      <w:bookmarkEnd w:id="72"/>
      <w:bookmarkEnd w:id="73"/>
      <w:bookmarkEnd w:id="74"/>
    </w:p>
    <w:p w14:paraId="3169DFFA" w14:textId="77777777" w:rsidR="00BD20F5" w:rsidRDefault="00650611">
      <w:pPr>
        <w:pStyle w:val="10"/>
        <w:rPr>
          <w:ins w:id="75" w:author="Haraguroicha Hsu" w:date="2013-06-30T05:01:00Z"/>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ins w:id="76" w:author="Haraguroicha Hsu" w:date="2013-06-30T05:01:00Z">
        <w:r w:rsidR="00BD20F5">
          <w:rPr>
            <w:rFonts w:hint="eastAsia"/>
          </w:rPr>
          <w:t>審查核定書</w:t>
        </w:r>
        <w:r w:rsidR="00BD20F5">
          <w:tab/>
        </w:r>
        <w:r w:rsidR="00BD20F5">
          <w:fldChar w:fldCharType="begin"/>
        </w:r>
        <w:r w:rsidR="00BD20F5">
          <w:instrText xml:space="preserve"> PAGEREF _Toc234187841 \h </w:instrText>
        </w:r>
      </w:ins>
      <w:r w:rsidR="00BD20F5">
        <w:fldChar w:fldCharType="separate"/>
      </w:r>
      <w:ins w:id="77" w:author="Haraguroicha Hsu" w:date="2013-06-30T05:01:00Z">
        <w:r w:rsidR="00BD20F5">
          <w:t>I</w:t>
        </w:r>
        <w:r w:rsidR="00BD20F5">
          <w:fldChar w:fldCharType="end"/>
        </w:r>
      </w:ins>
    </w:p>
    <w:p w14:paraId="45C25336" w14:textId="77777777" w:rsidR="00BD20F5" w:rsidRDefault="00BD20F5">
      <w:pPr>
        <w:pStyle w:val="10"/>
        <w:rPr>
          <w:ins w:id="78" w:author="Haraguroicha Hsu" w:date="2013-06-30T05:01:00Z"/>
          <w:rFonts w:asciiTheme="minorHAnsi" w:eastAsiaTheme="minorEastAsia" w:hAnsiTheme="minorHAnsi" w:cstheme="minorBidi"/>
          <w:szCs w:val="24"/>
        </w:rPr>
      </w:pPr>
      <w:ins w:id="79" w:author="Haraguroicha Hsu" w:date="2013-06-30T05:01:00Z">
        <w:r>
          <w:rPr>
            <w:rFonts w:hint="eastAsia"/>
          </w:rPr>
          <w:t>誌謝</w:t>
        </w:r>
        <w:r>
          <w:tab/>
        </w:r>
        <w:r>
          <w:fldChar w:fldCharType="begin"/>
        </w:r>
        <w:r>
          <w:instrText xml:space="preserve"> PAGEREF _Toc234187842 \h </w:instrText>
        </w:r>
      </w:ins>
      <w:r>
        <w:fldChar w:fldCharType="separate"/>
      </w:r>
      <w:ins w:id="80" w:author="Haraguroicha Hsu" w:date="2013-06-30T05:01:00Z">
        <w:r>
          <w:t>II</w:t>
        </w:r>
        <w:r>
          <w:fldChar w:fldCharType="end"/>
        </w:r>
      </w:ins>
    </w:p>
    <w:p w14:paraId="4AFF0CD8" w14:textId="77777777" w:rsidR="00BD20F5" w:rsidRDefault="00BD20F5">
      <w:pPr>
        <w:pStyle w:val="10"/>
        <w:rPr>
          <w:ins w:id="81" w:author="Haraguroicha Hsu" w:date="2013-06-30T05:01:00Z"/>
          <w:rFonts w:asciiTheme="minorHAnsi" w:eastAsiaTheme="minorEastAsia" w:hAnsiTheme="minorHAnsi" w:cstheme="minorBidi"/>
          <w:szCs w:val="24"/>
        </w:rPr>
      </w:pPr>
      <w:ins w:id="82" w:author="Haraguroicha Hsu" w:date="2013-06-30T05:01:00Z">
        <w:r>
          <w:rPr>
            <w:rFonts w:hint="eastAsia"/>
          </w:rPr>
          <w:t>論文摘要</w:t>
        </w:r>
        <w:r>
          <w:tab/>
        </w:r>
        <w:r>
          <w:fldChar w:fldCharType="begin"/>
        </w:r>
        <w:r>
          <w:instrText xml:space="preserve"> PAGEREF _Toc234187843 \h </w:instrText>
        </w:r>
      </w:ins>
      <w:r>
        <w:fldChar w:fldCharType="separate"/>
      </w:r>
      <w:ins w:id="83" w:author="Haraguroicha Hsu" w:date="2013-06-30T05:01:00Z">
        <w:r>
          <w:t>III</w:t>
        </w:r>
        <w:r>
          <w:fldChar w:fldCharType="end"/>
        </w:r>
      </w:ins>
    </w:p>
    <w:p w14:paraId="359C8639" w14:textId="77777777" w:rsidR="00BD20F5" w:rsidRDefault="00BD20F5">
      <w:pPr>
        <w:pStyle w:val="10"/>
        <w:rPr>
          <w:ins w:id="84" w:author="Haraguroicha Hsu" w:date="2013-06-30T05:01:00Z"/>
          <w:rFonts w:asciiTheme="minorHAnsi" w:eastAsiaTheme="minorEastAsia" w:hAnsiTheme="minorHAnsi" w:cstheme="minorBidi"/>
          <w:szCs w:val="24"/>
        </w:rPr>
      </w:pPr>
      <w:ins w:id="85" w:author="Haraguroicha Hsu" w:date="2013-06-30T05:01:00Z">
        <w:r>
          <w:t>ABSTRACT</w:t>
        </w:r>
        <w:r>
          <w:tab/>
        </w:r>
        <w:r>
          <w:fldChar w:fldCharType="begin"/>
        </w:r>
        <w:r>
          <w:instrText xml:space="preserve"> PAGEREF _Toc234187844 \h </w:instrText>
        </w:r>
      </w:ins>
      <w:r>
        <w:fldChar w:fldCharType="separate"/>
      </w:r>
      <w:ins w:id="86" w:author="Haraguroicha Hsu" w:date="2013-06-30T05:01:00Z">
        <w:r>
          <w:t>IV</w:t>
        </w:r>
        <w:r>
          <w:fldChar w:fldCharType="end"/>
        </w:r>
      </w:ins>
    </w:p>
    <w:p w14:paraId="50D604AF" w14:textId="77777777" w:rsidR="00BD20F5" w:rsidRDefault="00BD20F5">
      <w:pPr>
        <w:pStyle w:val="10"/>
        <w:rPr>
          <w:ins w:id="87" w:author="Haraguroicha Hsu" w:date="2013-06-30T05:01:00Z"/>
          <w:rFonts w:asciiTheme="minorHAnsi" w:eastAsiaTheme="minorEastAsia" w:hAnsiTheme="minorHAnsi" w:cstheme="minorBidi"/>
          <w:szCs w:val="24"/>
        </w:rPr>
      </w:pPr>
      <w:ins w:id="88" w:author="Haraguroicha Hsu" w:date="2013-06-30T05:01:00Z">
        <w:r>
          <w:rPr>
            <w:rFonts w:hint="eastAsia"/>
          </w:rPr>
          <w:t>目錄</w:t>
        </w:r>
        <w:r>
          <w:tab/>
        </w:r>
        <w:r>
          <w:fldChar w:fldCharType="begin"/>
        </w:r>
        <w:r>
          <w:instrText xml:space="preserve"> PAGEREF _Toc234187845 \h </w:instrText>
        </w:r>
      </w:ins>
      <w:r>
        <w:fldChar w:fldCharType="separate"/>
      </w:r>
      <w:ins w:id="89" w:author="Haraguroicha Hsu" w:date="2013-06-30T05:01:00Z">
        <w:r>
          <w:t>V</w:t>
        </w:r>
        <w:r>
          <w:fldChar w:fldCharType="end"/>
        </w:r>
      </w:ins>
    </w:p>
    <w:p w14:paraId="3D7E8E75" w14:textId="77777777" w:rsidR="00BD20F5" w:rsidRDefault="00BD20F5">
      <w:pPr>
        <w:pStyle w:val="10"/>
        <w:rPr>
          <w:ins w:id="90" w:author="Haraguroicha Hsu" w:date="2013-06-30T05:01:00Z"/>
          <w:rFonts w:asciiTheme="minorHAnsi" w:eastAsiaTheme="minorEastAsia" w:hAnsiTheme="minorHAnsi" w:cstheme="minorBidi"/>
          <w:szCs w:val="24"/>
        </w:rPr>
      </w:pPr>
      <w:ins w:id="91" w:author="Haraguroicha Hsu" w:date="2013-06-30T05:01:00Z">
        <w:r>
          <w:rPr>
            <w:rFonts w:hint="eastAsia"/>
          </w:rPr>
          <w:t>圖目錄</w:t>
        </w:r>
        <w:r>
          <w:tab/>
        </w:r>
        <w:r>
          <w:fldChar w:fldCharType="begin"/>
        </w:r>
        <w:r>
          <w:instrText xml:space="preserve"> PAGEREF _Toc234187846 \h </w:instrText>
        </w:r>
      </w:ins>
      <w:r>
        <w:fldChar w:fldCharType="separate"/>
      </w:r>
      <w:ins w:id="92" w:author="Haraguroicha Hsu" w:date="2013-06-30T05:01:00Z">
        <w:r>
          <w:t>VII</w:t>
        </w:r>
        <w:r>
          <w:fldChar w:fldCharType="end"/>
        </w:r>
      </w:ins>
    </w:p>
    <w:p w14:paraId="3B2BF306" w14:textId="77777777" w:rsidR="00BD20F5" w:rsidRDefault="00BD20F5">
      <w:pPr>
        <w:pStyle w:val="10"/>
        <w:rPr>
          <w:ins w:id="93" w:author="Haraguroicha Hsu" w:date="2013-06-30T05:01:00Z"/>
          <w:rFonts w:asciiTheme="minorHAnsi" w:eastAsiaTheme="minorEastAsia" w:hAnsiTheme="minorHAnsi" w:cstheme="minorBidi"/>
          <w:szCs w:val="24"/>
        </w:rPr>
      </w:pPr>
      <w:ins w:id="94" w:author="Haraguroicha Hsu" w:date="2013-06-30T05:01:00Z">
        <w:r>
          <w:rPr>
            <w:rFonts w:hint="eastAsia"/>
          </w:rPr>
          <w:t>表目錄</w:t>
        </w:r>
        <w:r>
          <w:tab/>
        </w:r>
        <w:r>
          <w:fldChar w:fldCharType="begin"/>
        </w:r>
        <w:r>
          <w:instrText xml:space="preserve"> PAGEREF _Toc234187847 \h </w:instrText>
        </w:r>
      </w:ins>
      <w:r>
        <w:fldChar w:fldCharType="separate"/>
      </w:r>
      <w:ins w:id="95" w:author="Haraguroicha Hsu" w:date="2013-06-30T05:01:00Z">
        <w:r>
          <w:t>VIII</w:t>
        </w:r>
        <w:r>
          <w:fldChar w:fldCharType="end"/>
        </w:r>
      </w:ins>
    </w:p>
    <w:p w14:paraId="201702D3" w14:textId="77777777" w:rsidR="00BD20F5" w:rsidRDefault="00BD20F5">
      <w:pPr>
        <w:pStyle w:val="10"/>
        <w:rPr>
          <w:ins w:id="96" w:author="Haraguroicha Hsu" w:date="2013-06-30T05:01:00Z"/>
          <w:rFonts w:asciiTheme="minorHAnsi" w:eastAsiaTheme="minorEastAsia" w:hAnsiTheme="minorHAnsi" w:cstheme="minorBidi"/>
          <w:szCs w:val="24"/>
        </w:rPr>
      </w:pPr>
      <w:ins w:id="97" w:author="Haraguroicha Hsu" w:date="2013-06-30T05:01:00Z">
        <w:r w:rsidRPr="00FB6747">
          <w:rPr>
            <w:rFonts w:hint="eastAsia"/>
            <w:color w:val="000000"/>
          </w:rPr>
          <w:t>第壹章</w:t>
        </w:r>
        <w:r>
          <w:rPr>
            <w:rFonts w:hint="eastAsia"/>
          </w:rPr>
          <w:t xml:space="preserve"> </w:t>
        </w:r>
        <w:r>
          <w:rPr>
            <w:rFonts w:hint="eastAsia"/>
          </w:rPr>
          <w:t>緒論</w:t>
        </w:r>
        <w:r>
          <w:tab/>
        </w:r>
        <w:r>
          <w:fldChar w:fldCharType="begin"/>
        </w:r>
        <w:r>
          <w:instrText xml:space="preserve"> PAGEREF _Toc234187848 \h </w:instrText>
        </w:r>
      </w:ins>
      <w:r>
        <w:fldChar w:fldCharType="separate"/>
      </w:r>
      <w:ins w:id="98" w:author="Haraguroicha Hsu" w:date="2013-06-30T05:01:00Z">
        <w:r>
          <w:t>1</w:t>
        </w:r>
        <w:r>
          <w:fldChar w:fldCharType="end"/>
        </w:r>
      </w:ins>
    </w:p>
    <w:p w14:paraId="2DD423BB" w14:textId="77777777" w:rsidR="00BD20F5" w:rsidRDefault="00BD20F5">
      <w:pPr>
        <w:pStyle w:val="20"/>
        <w:tabs>
          <w:tab w:val="right" w:leader="dot" w:pos="9628"/>
        </w:tabs>
        <w:ind w:left="560"/>
        <w:rPr>
          <w:ins w:id="99" w:author="Haraguroicha Hsu" w:date="2013-06-30T05:01:00Z"/>
          <w:rFonts w:asciiTheme="minorHAnsi" w:eastAsiaTheme="minorEastAsia" w:hAnsiTheme="minorHAnsi" w:cstheme="minorBidi"/>
          <w:noProof/>
          <w:szCs w:val="24"/>
        </w:rPr>
      </w:pPr>
      <w:ins w:id="100" w:author="Haraguroicha Hsu" w:date="2013-06-30T05:01:00Z">
        <w:r w:rsidRPr="00FB6747">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_Toc234187849 \h </w:instrText>
        </w:r>
      </w:ins>
      <w:r>
        <w:rPr>
          <w:noProof/>
        </w:rPr>
      </w:r>
      <w:r>
        <w:rPr>
          <w:noProof/>
        </w:rPr>
        <w:fldChar w:fldCharType="separate"/>
      </w:r>
      <w:ins w:id="101" w:author="Haraguroicha Hsu" w:date="2013-06-30T05:01:00Z">
        <w:r>
          <w:rPr>
            <w:noProof/>
          </w:rPr>
          <w:t>1</w:t>
        </w:r>
        <w:r>
          <w:rPr>
            <w:noProof/>
          </w:rPr>
          <w:fldChar w:fldCharType="end"/>
        </w:r>
      </w:ins>
    </w:p>
    <w:p w14:paraId="3E6B96EC" w14:textId="77777777" w:rsidR="00BD20F5" w:rsidRDefault="00BD20F5">
      <w:pPr>
        <w:pStyle w:val="30"/>
        <w:rPr>
          <w:ins w:id="102" w:author="Haraguroicha Hsu" w:date="2013-06-30T05:01:00Z"/>
          <w:rFonts w:asciiTheme="minorHAnsi" w:hAnsiTheme="minorHAnsi" w:cstheme="minorBidi"/>
          <w:noProof/>
          <w:szCs w:val="24"/>
        </w:rPr>
      </w:pPr>
      <w:ins w:id="103" w:author="Haraguroicha Hsu" w:date="2013-06-30T05:01:00Z">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_Toc234187850 \h </w:instrText>
        </w:r>
      </w:ins>
      <w:r>
        <w:rPr>
          <w:noProof/>
        </w:rPr>
      </w:r>
      <w:r>
        <w:rPr>
          <w:noProof/>
        </w:rPr>
        <w:fldChar w:fldCharType="separate"/>
      </w:r>
      <w:ins w:id="104" w:author="Haraguroicha Hsu" w:date="2013-06-30T05:01:00Z">
        <w:r>
          <w:rPr>
            <w:noProof/>
          </w:rPr>
          <w:t>1</w:t>
        </w:r>
        <w:r>
          <w:rPr>
            <w:noProof/>
          </w:rPr>
          <w:fldChar w:fldCharType="end"/>
        </w:r>
      </w:ins>
    </w:p>
    <w:p w14:paraId="4089BB58" w14:textId="77777777" w:rsidR="00BD20F5" w:rsidRDefault="00BD20F5">
      <w:pPr>
        <w:pStyle w:val="20"/>
        <w:tabs>
          <w:tab w:val="right" w:leader="dot" w:pos="9628"/>
        </w:tabs>
        <w:ind w:left="560"/>
        <w:rPr>
          <w:ins w:id="105" w:author="Haraguroicha Hsu" w:date="2013-06-30T05:01:00Z"/>
          <w:rFonts w:asciiTheme="minorHAnsi" w:eastAsiaTheme="minorEastAsia" w:hAnsiTheme="minorHAnsi" w:cstheme="minorBidi"/>
          <w:noProof/>
          <w:szCs w:val="24"/>
        </w:rPr>
      </w:pPr>
      <w:ins w:id="106" w:author="Haraguroicha Hsu" w:date="2013-06-30T05:01:00Z">
        <w:r w:rsidRPr="00FB6747">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_Toc234187851 \h </w:instrText>
        </w:r>
      </w:ins>
      <w:r>
        <w:rPr>
          <w:noProof/>
        </w:rPr>
      </w:r>
      <w:r>
        <w:rPr>
          <w:noProof/>
        </w:rPr>
        <w:fldChar w:fldCharType="separate"/>
      </w:r>
      <w:ins w:id="107" w:author="Haraguroicha Hsu" w:date="2013-06-30T05:01:00Z">
        <w:r>
          <w:rPr>
            <w:noProof/>
          </w:rPr>
          <w:t>2</w:t>
        </w:r>
        <w:r>
          <w:rPr>
            <w:noProof/>
          </w:rPr>
          <w:fldChar w:fldCharType="end"/>
        </w:r>
      </w:ins>
    </w:p>
    <w:p w14:paraId="7EE4F01D" w14:textId="77777777" w:rsidR="00BD20F5" w:rsidRDefault="00BD20F5">
      <w:pPr>
        <w:pStyle w:val="20"/>
        <w:tabs>
          <w:tab w:val="right" w:leader="dot" w:pos="9628"/>
        </w:tabs>
        <w:ind w:left="560"/>
        <w:rPr>
          <w:ins w:id="108" w:author="Haraguroicha Hsu" w:date="2013-06-30T05:01:00Z"/>
          <w:rFonts w:asciiTheme="minorHAnsi" w:eastAsiaTheme="minorEastAsia" w:hAnsiTheme="minorHAnsi" w:cstheme="minorBidi"/>
          <w:noProof/>
          <w:szCs w:val="24"/>
        </w:rPr>
      </w:pPr>
      <w:ins w:id="109" w:author="Haraguroicha Hsu" w:date="2013-06-30T05:01:00Z">
        <w:r w:rsidRPr="00FB6747">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_Toc234187852 \h </w:instrText>
        </w:r>
      </w:ins>
      <w:r>
        <w:rPr>
          <w:noProof/>
        </w:rPr>
      </w:r>
      <w:r>
        <w:rPr>
          <w:noProof/>
        </w:rPr>
        <w:fldChar w:fldCharType="separate"/>
      </w:r>
      <w:ins w:id="110" w:author="Haraguroicha Hsu" w:date="2013-06-30T05:01:00Z">
        <w:r>
          <w:rPr>
            <w:noProof/>
          </w:rPr>
          <w:t>3</w:t>
        </w:r>
        <w:r>
          <w:rPr>
            <w:noProof/>
          </w:rPr>
          <w:fldChar w:fldCharType="end"/>
        </w:r>
      </w:ins>
    </w:p>
    <w:p w14:paraId="2FDC7DE0" w14:textId="77777777" w:rsidR="00BD20F5" w:rsidRDefault="00BD20F5">
      <w:pPr>
        <w:pStyle w:val="20"/>
        <w:tabs>
          <w:tab w:val="right" w:leader="dot" w:pos="9628"/>
        </w:tabs>
        <w:ind w:left="560"/>
        <w:rPr>
          <w:ins w:id="111" w:author="Haraguroicha Hsu" w:date="2013-06-30T05:01:00Z"/>
          <w:rFonts w:asciiTheme="minorHAnsi" w:eastAsiaTheme="minorEastAsia" w:hAnsiTheme="minorHAnsi" w:cstheme="minorBidi"/>
          <w:noProof/>
          <w:szCs w:val="24"/>
        </w:rPr>
      </w:pPr>
      <w:ins w:id="112" w:author="Haraguroicha Hsu" w:date="2013-06-30T05:01:00Z">
        <w:r w:rsidRPr="00FB6747">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_Toc234187853 \h </w:instrText>
        </w:r>
      </w:ins>
      <w:r>
        <w:rPr>
          <w:noProof/>
        </w:rPr>
      </w:r>
      <w:r>
        <w:rPr>
          <w:noProof/>
        </w:rPr>
        <w:fldChar w:fldCharType="separate"/>
      </w:r>
      <w:ins w:id="113" w:author="Haraguroicha Hsu" w:date="2013-06-30T05:01:00Z">
        <w:r>
          <w:rPr>
            <w:noProof/>
          </w:rPr>
          <w:t>3</w:t>
        </w:r>
        <w:r>
          <w:rPr>
            <w:noProof/>
          </w:rPr>
          <w:fldChar w:fldCharType="end"/>
        </w:r>
      </w:ins>
    </w:p>
    <w:p w14:paraId="38D5BF3C" w14:textId="77777777" w:rsidR="00BD20F5" w:rsidRDefault="00BD20F5">
      <w:pPr>
        <w:pStyle w:val="10"/>
        <w:rPr>
          <w:ins w:id="114" w:author="Haraguroicha Hsu" w:date="2013-06-30T05:01:00Z"/>
          <w:rFonts w:asciiTheme="minorHAnsi" w:eastAsiaTheme="minorEastAsia" w:hAnsiTheme="minorHAnsi" w:cstheme="minorBidi"/>
          <w:szCs w:val="24"/>
        </w:rPr>
      </w:pPr>
      <w:ins w:id="115" w:author="Haraguroicha Hsu" w:date="2013-06-30T05:01:00Z">
        <w:r w:rsidRPr="00FB6747">
          <w:rPr>
            <w:rFonts w:hint="eastAsia"/>
            <w:color w:val="000000"/>
          </w:rPr>
          <w:t>第貳章</w:t>
        </w:r>
        <w:r>
          <w:rPr>
            <w:rFonts w:hint="eastAsia"/>
          </w:rPr>
          <w:t xml:space="preserve"> </w:t>
        </w:r>
        <w:r>
          <w:rPr>
            <w:rFonts w:hint="eastAsia"/>
          </w:rPr>
          <w:t>文獻探討</w:t>
        </w:r>
        <w:r>
          <w:tab/>
        </w:r>
        <w:r>
          <w:fldChar w:fldCharType="begin"/>
        </w:r>
        <w:r>
          <w:instrText xml:space="preserve"> PAGEREF _Toc234187854 \h </w:instrText>
        </w:r>
      </w:ins>
      <w:r>
        <w:fldChar w:fldCharType="separate"/>
      </w:r>
      <w:ins w:id="116" w:author="Haraguroicha Hsu" w:date="2013-06-30T05:01:00Z">
        <w:r>
          <w:t>4</w:t>
        </w:r>
        <w:r>
          <w:fldChar w:fldCharType="end"/>
        </w:r>
      </w:ins>
    </w:p>
    <w:p w14:paraId="7B1637DC" w14:textId="77777777" w:rsidR="00BD20F5" w:rsidRDefault="00BD20F5">
      <w:pPr>
        <w:pStyle w:val="20"/>
        <w:tabs>
          <w:tab w:val="right" w:leader="dot" w:pos="9628"/>
        </w:tabs>
        <w:ind w:left="560"/>
        <w:rPr>
          <w:ins w:id="117" w:author="Haraguroicha Hsu" w:date="2013-06-30T05:01:00Z"/>
          <w:rFonts w:asciiTheme="minorHAnsi" w:eastAsiaTheme="minorEastAsia" w:hAnsiTheme="minorHAnsi" w:cstheme="minorBidi"/>
          <w:noProof/>
          <w:szCs w:val="24"/>
        </w:rPr>
      </w:pPr>
      <w:ins w:id="118" w:author="Haraguroicha Hsu" w:date="2013-06-30T05:01:00Z">
        <w:r w:rsidRPr="00FB6747">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_Toc234187855 \h </w:instrText>
        </w:r>
      </w:ins>
      <w:r>
        <w:rPr>
          <w:noProof/>
        </w:rPr>
      </w:r>
      <w:r>
        <w:rPr>
          <w:noProof/>
        </w:rPr>
        <w:fldChar w:fldCharType="separate"/>
      </w:r>
      <w:ins w:id="119" w:author="Haraguroicha Hsu" w:date="2013-06-30T05:01:00Z">
        <w:r>
          <w:rPr>
            <w:noProof/>
          </w:rPr>
          <w:t>4</w:t>
        </w:r>
        <w:r>
          <w:rPr>
            <w:noProof/>
          </w:rPr>
          <w:fldChar w:fldCharType="end"/>
        </w:r>
      </w:ins>
    </w:p>
    <w:p w14:paraId="1E69F5AD" w14:textId="77777777" w:rsidR="00BD20F5" w:rsidRDefault="00BD20F5">
      <w:pPr>
        <w:pStyle w:val="20"/>
        <w:tabs>
          <w:tab w:val="right" w:leader="dot" w:pos="9628"/>
        </w:tabs>
        <w:ind w:left="560"/>
        <w:rPr>
          <w:ins w:id="120" w:author="Haraguroicha Hsu" w:date="2013-06-30T05:01:00Z"/>
          <w:rFonts w:asciiTheme="minorHAnsi" w:eastAsiaTheme="minorEastAsia" w:hAnsiTheme="minorHAnsi" w:cstheme="minorBidi"/>
          <w:noProof/>
          <w:szCs w:val="24"/>
        </w:rPr>
      </w:pPr>
      <w:ins w:id="121" w:author="Haraguroicha Hsu" w:date="2013-06-30T05:01:00Z">
        <w:r w:rsidRPr="00FB6747">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_Toc234187856 \h </w:instrText>
        </w:r>
      </w:ins>
      <w:r>
        <w:rPr>
          <w:noProof/>
        </w:rPr>
      </w:r>
      <w:r>
        <w:rPr>
          <w:noProof/>
        </w:rPr>
        <w:fldChar w:fldCharType="separate"/>
      </w:r>
      <w:ins w:id="122" w:author="Haraguroicha Hsu" w:date="2013-06-30T05:01:00Z">
        <w:r>
          <w:rPr>
            <w:noProof/>
          </w:rPr>
          <w:t>5</w:t>
        </w:r>
        <w:r>
          <w:rPr>
            <w:noProof/>
          </w:rPr>
          <w:fldChar w:fldCharType="end"/>
        </w:r>
      </w:ins>
    </w:p>
    <w:p w14:paraId="62029FF9" w14:textId="77777777" w:rsidR="00BD20F5" w:rsidRDefault="00BD20F5">
      <w:pPr>
        <w:pStyle w:val="30"/>
        <w:rPr>
          <w:ins w:id="123" w:author="Haraguroicha Hsu" w:date="2013-06-30T05:01:00Z"/>
          <w:rFonts w:asciiTheme="minorHAnsi" w:hAnsiTheme="minorHAnsi" w:cstheme="minorBidi"/>
          <w:noProof/>
          <w:szCs w:val="24"/>
        </w:rPr>
      </w:pPr>
      <w:ins w:id="124" w:author="Haraguroicha Hsu" w:date="2013-06-30T05:01:00Z">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_Toc234187857 \h </w:instrText>
        </w:r>
      </w:ins>
      <w:r>
        <w:rPr>
          <w:noProof/>
        </w:rPr>
      </w:r>
      <w:r>
        <w:rPr>
          <w:noProof/>
        </w:rPr>
        <w:fldChar w:fldCharType="separate"/>
      </w:r>
      <w:ins w:id="125" w:author="Haraguroicha Hsu" w:date="2013-06-30T05:01:00Z">
        <w:r>
          <w:rPr>
            <w:noProof/>
          </w:rPr>
          <w:t>5</w:t>
        </w:r>
        <w:r>
          <w:rPr>
            <w:noProof/>
          </w:rPr>
          <w:fldChar w:fldCharType="end"/>
        </w:r>
      </w:ins>
    </w:p>
    <w:p w14:paraId="19C00128" w14:textId="77777777" w:rsidR="00BD20F5" w:rsidRDefault="00BD20F5">
      <w:pPr>
        <w:pStyle w:val="30"/>
        <w:rPr>
          <w:ins w:id="126" w:author="Haraguroicha Hsu" w:date="2013-06-30T05:01:00Z"/>
          <w:rFonts w:asciiTheme="minorHAnsi" w:hAnsiTheme="minorHAnsi" w:cstheme="minorBidi"/>
          <w:noProof/>
          <w:szCs w:val="24"/>
        </w:rPr>
      </w:pPr>
      <w:ins w:id="127" w:author="Haraguroicha Hsu" w:date="2013-06-30T05:01:00Z">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_Toc234187858 \h </w:instrText>
        </w:r>
      </w:ins>
      <w:r>
        <w:rPr>
          <w:noProof/>
        </w:rPr>
      </w:r>
      <w:r>
        <w:rPr>
          <w:noProof/>
        </w:rPr>
        <w:fldChar w:fldCharType="separate"/>
      </w:r>
      <w:ins w:id="128" w:author="Haraguroicha Hsu" w:date="2013-06-30T05:01:00Z">
        <w:r>
          <w:rPr>
            <w:noProof/>
          </w:rPr>
          <w:t>6</w:t>
        </w:r>
        <w:r>
          <w:rPr>
            <w:noProof/>
          </w:rPr>
          <w:fldChar w:fldCharType="end"/>
        </w:r>
      </w:ins>
    </w:p>
    <w:p w14:paraId="75F90C02" w14:textId="77777777" w:rsidR="00BD20F5" w:rsidRDefault="00BD20F5">
      <w:pPr>
        <w:pStyle w:val="20"/>
        <w:tabs>
          <w:tab w:val="right" w:leader="dot" w:pos="9628"/>
        </w:tabs>
        <w:ind w:left="560"/>
        <w:rPr>
          <w:ins w:id="129" w:author="Haraguroicha Hsu" w:date="2013-06-30T05:01:00Z"/>
          <w:rFonts w:asciiTheme="minorHAnsi" w:eastAsiaTheme="minorEastAsia" w:hAnsiTheme="minorHAnsi" w:cstheme="minorBidi"/>
          <w:noProof/>
          <w:szCs w:val="24"/>
        </w:rPr>
      </w:pPr>
      <w:ins w:id="130" w:author="Haraguroicha Hsu" w:date="2013-06-30T05:01:00Z">
        <w:r w:rsidRPr="00FB6747">
          <w:rPr>
            <w:rFonts w:hint="eastAsia"/>
            <w:noProof/>
          </w:rPr>
          <w:t>第三節</w:t>
        </w:r>
        <w:r>
          <w:rPr>
            <w:noProof/>
          </w:rPr>
          <w:t xml:space="preserve"> XML</w:t>
        </w:r>
        <w:r>
          <w:rPr>
            <w:noProof/>
          </w:rPr>
          <w:tab/>
        </w:r>
        <w:r>
          <w:rPr>
            <w:noProof/>
          </w:rPr>
          <w:fldChar w:fldCharType="begin"/>
        </w:r>
        <w:r>
          <w:rPr>
            <w:noProof/>
          </w:rPr>
          <w:instrText xml:space="preserve"> PAGEREF _Toc234187859 \h </w:instrText>
        </w:r>
      </w:ins>
      <w:r>
        <w:rPr>
          <w:noProof/>
        </w:rPr>
      </w:r>
      <w:r>
        <w:rPr>
          <w:noProof/>
        </w:rPr>
        <w:fldChar w:fldCharType="separate"/>
      </w:r>
      <w:ins w:id="131" w:author="Haraguroicha Hsu" w:date="2013-06-30T05:01:00Z">
        <w:r>
          <w:rPr>
            <w:noProof/>
          </w:rPr>
          <w:t>8</w:t>
        </w:r>
        <w:r>
          <w:rPr>
            <w:noProof/>
          </w:rPr>
          <w:fldChar w:fldCharType="end"/>
        </w:r>
      </w:ins>
    </w:p>
    <w:p w14:paraId="6E4E9692" w14:textId="77777777" w:rsidR="00BD20F5" w:rsidRDefault="00BD20F5">
      <w:pPr>
        <w:pStyle w:val="30"/>
        <w:rPr>
          <w:ins w:id="132" w:author="Haraguroicha Hsu" w:date="2013-06-30T05:01:00Z"/>
          <w:rFonts w:asciiTheme="minorHAnsi" w:hAnsiTheme="minorHAnsi" w:cstheme="minorBidi"/>
          <w:noProof/>
          <w:szCs w:val="24"/>
        </w:rPr>
      </w:pPr>
      <w:ins w:id="133" w:author="Haraguroicha Hsu" w:date="2013-06-30T05:01:00Z">
        <w:r>
          <w:rPr>
            <w:rFonts w:hint="eastAsia"/>
            <w:noProof/>
          </w:rPr>
          <w:t>壹</w:t>
        </w:r>
        <w:r>
          <w:rPr>
            <w:noProof/>
          </w:rPr>
          <w:t xml:space="preserve"> XPath</w:t>
        </w:r>
        <w:r>
          <w:rPr>
            <w:noProof/>
          </w:rPr>
          <w:tab/>
        </w:r>
        <w:r>
          <w:rPr>
            <w:noProof/>
          </w:rPr>
          <w:fldChar w:fldCharType="begin"/>
        </w:r>
        <w:r>
          <w:rPr>
            <w:noProof/>
          </w:rPr>
          <w:instrText xml:space="preserve"> PAGEREF _Toc234187860 \h </w:instrText>
        </w:r>
      </w:ins>
      <w:r>
        <w:rPr>
          <w:noProof/>
        </w:rPr>
      </w:r>
      <w:r>
        <w:rPr>
          <w:noProof/>
        </w:rPr>
        <w:fldChar w:fldCharType="separate"/>
      </w:r>
      <w:ins w:id="134" w:author="Haraguroicha Hsu" w:date="2013-06-30T05:01:00Z">
        <w:r>
          <w:rPr>
            <w:noProof/>
          </w:rPr>
          <w:t>9</w:t>
        </w:r>
        <w:r>
          <w:rPr>
            <w:noProof/>
          </w:rPr>
          <w:fldChar w:fldCharType="end"/>
        </w:r>
      </w:ins>
    </w:p>
    <w:p w14:paraId="57F343F7" w14:textId="77777777" w:rsidR="00BD20F5" w:rsidRDefault="00BD20F5">
      <w:pPr>
        <w:pStyle w:val="20"/>
        <w:tabs>
          <w:tab w:val="right" w:leader="dot" w:pos="9628"/>
        </w:tabs>
        <w:ind w:left="560"/>
        <w:rPr>
          <w:ins w:id="135" w:author="Haraguroicha Hsu" w:date="2013-06-30T05:01:00Z"/>
          <w:rFonts w:asciiTheme="minorHAnsi" w:eastAsiaTheme="minorEastAsia" w:hAnsiTheme="minorHAnsi" w:cstheme="minorBidi"/>
          <w:noProof/>
          <w:szCs w:val="24"/>
        </w:rPr>
      </w:pPr>
      <w:ins w:id="136" w:author="Haraguroicha Hsu" w:date="2013-06-30T05:01:00Z">
        <w:r w:rsidRPr="00FB6747">
          <w:rPr>
            <w:rFonts w:hint="eastAsia"/>
            <w:noProof/>
          </w:rPr>
          <w:t>第四節</w:t>
        </w:r>
        <w:r>
          <w:rPr>
            <w:noProof/>
          </w:rPr>
          <w:t xml:space="preserve"> Web 3.0</w:t>
        </w:r>
        <w:r>
          <w:rPr>
            <w:noProof/>
          </w:rPr>
          <w:tab/>
        </w:r>
        <w:r>
          <w:rPr>
            <w:noProof/>
          </w:rPr>
          <w:fldChar w:fldCharType="begin"/>
        </w:r>
        <w:r>
          <w:rPr>
            <w:noProof/>
          </w:rPr>
          <w:instrText xml:space="preserve"> PAGEREF _Toc234187861 \h </w:instrText>
        </w:r>
      </w:ins>
      <w:r>
        <w:rPr>
          <w:noProof/>
        </w:rPr>
      </w:r>
      <w:r>
        <w:rPr>
          <w:noProof/>
        </w:rPr>
        <w:fldChar w:fldCharType="separate"/>
      </w:r>
      <w:ins w:id="137" w:author="Haraguroicha Hsu" w:date="2013-06-30T05:01:00Z">
        <w:r>
          <w:rPr>
            <w:noProof/>
          </w:rPr>
          <w:t>10</w:t>
        </w:r>
        <w:r>
          <w:rPr>
            <w:noProof/>
          </w:rPr>
          <w:fldChar w:fldCharType="end"/>
        </w:r>
      </w:ins>
    </w:p>
    <w:p w14:paraId="2A834E59" w14:textId="77777777" w:rsidR="00BD20F5" w:rsidRDefault="00BD20F5">
      <w:pPr>
        <w:pStyle w:val="30"/>
        <w:rPr>
          <w:ins w:id="138" w:author="Haraguroicha Hsu" w:date="2013-06-30T05:01:00Z"/>
          <w:rFonts w:asciiTheme="minorHAnsi" w:hAnsiTheme="minorHAnsi" w:cstheme="minorBidi"/>
          <w:noProof/>
          <w:szCs w:val="24"/>
        </w:rPr>
      </w:pPr>
      <w:ins w:id="139" w:author="Haraguroicha Hsu" w:date="2013-06-30T05:01:00Z">
        <w:r>
          <w:rPr>
            <w:rFonts w:hint="eastAsia"/>
            <w:noProof/>
          </w:rPr>
          <w:t>壹</w:t>
        </w:r>
        <w:r>
          <w:rPr>
            <w:noProof/>
          </w:rPr>
          <w:t xml:space="preserve"> HTML5</w:t>
        </w:r>
        <w:r>
          <w:rPr>
            <w:noProof/>
          </w:rPr>
          <w:tab/>
        </w:r>
        <w:r>
          <w:rPr>
            <w:noProof/>
          </w:rPr>
          <w:fldChar w:fldCharType="begin"/>
        </w:r>
        <w:r>
          <w:rPr>
            <w:noProof/>
          </w:rPr>
          <w:instrText xml:space="preserve"> PAGEREF _Toc234187862 \h </w:instrText>
        </w:r>
      </w:ins>
      <w:r>
        <w:rPr>
          <w:noProof/>
        </w:rPr>
      </w:r>
      <w:r>
        <w:rPr>
          <w:noProof/>
        </w:rPr>
        <w:fldChar w:fldCharType="separate"/>
      </w:r>
      <w:ins w:id="140" w:author="Haraguroicha Hsu" w:date="2013-06-30T05:01:00Z">
        <w:r>
          <w:rPr>
            <w:noProof/>
          </w:rPr>
          <w:t>11</w:t>
        </w:r>
        <w:r>
          <w:rPr>
            <w:noProof/>
          </w:rPr>
          <w:fldChar w:fldCharType="end"/>
        </w:r>
      </w:ins>
    </w:p>
    <w:p w14:paraId="0A616A3A" w14:textId="77777777" w:rsidR="00BD20F5" w:rsidRDefault="00BD20F5">
      <w:pPr>
        <w:pStyle w:val="30"/>
        <w:rPr>
          <w:ins w:id="141" w:author="Haraguroicha Hsu" w:date="2013-06-30T05:01:00Z"/>
          <w:rFonts w:asciiTheme="minorHAnsi" w:hAnsiTheme="minorHAnsi" w:cstheme="minorBidi"/>
          <w:noProof/>
          <w:szCs w:val="24"/>
        </w:rPr>
      </w:pPr>
      <w:ins w:id="142" w:author="Haraguroicha Hsu" w:date="2013-06-30T05:01:00Z">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_Toc234187863 \h </w:instrText>
        </w:r>
      </w:ins>
      <w:r>
        <w:rPr>
          <w:noProof/>
        </w:rPr>
      </w:r>
      <w:r>
        <w:rPr>
          <w:noProof/>
        </w:rPr>
        <w:fldChar w:fldCharType="separate"/>
      </w:r>
      <w:ins w:id="143" w:author="Haraguroicha Hsu" w:date="2013-06-30T05:01:00Z">
        <w:r>
          <w:rPr>
            <w:noProof/>
          </w:rPr>
          <w:t>12</w:t>
        </w:r>
        <w:r>
          <w:rPr>
            <w:noProof/>
          </w:rPr>
          <w:fldChar w:fldCharType="end"/>
        </w:r>
      </w:ins>
    </w:p>
    <w:p w14:paraId="5634E7E5" w14:textId="77777777" w:rsidR="00BD20F5" w:rsidRDefault="00BD20F5">
      <w:pPr>
        <w:pStyle w:val="30"/>
        <w:rPr>
          <w:ins w:id="144" w:author="Haraguroicha Hsu" w:date="2013-06-30T05:01:00Z"/>
          <w:rFonts w:asciiTheme="minorHAnsi" w:hAnsiTheme="minorHAnsi" w:cstheme="minorBidi"/>
          <w:noProof/>
          <w:szCs w:val="24"/>
        </w:rPr>
      </w:pPr>
      <w:ins w:id="145" w:author="Haraguroicha Hsu" w:date="2013-06-30T05:01:00Z">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_Toc234187864 \h </w:instrText>
        </w:r>
      </w:ins>
      <w:r>
        <w:rPr>
          <w:noProof/>
        </w:rPr>
      </w:r>
      <w:r>
        <w:rPr>
          <w:noProof/>
        </w:rPr>
        <w:fldChar w:fldCharType="separate"/>
      </w:r>
      <w:ins w:id="146" w:author="Haraguroicha Hsu" w:date="2013-06-30T05:01:00Z">
        <w:r>
          <w:rPr>
            <w:noProof/>
          </w:rPr>
          <w:t>13</w:t>
        </w:r>
        <w:r>
          <w:rPr>
            <w:noProof/>
          </w:rPr>
          <w:fldChar w:fldCharType="end"/>
        </w:r>
      </w:ins>
    </w:p>
    <w:p w14:paraId="46B11834" w14:textId="77777777" w:rsidR="00BD20F5" w:rsidRDefault="00BD20F5">
      <w:pPr>
        <w:pStyle w:val="20"/>
        <w:tabs>
          <w:tab w:val="right" w:leader="dot" w:pos="9628"/>
        </w:tabs>
        <w:ind w:left="560"/>
        <w:rPr>
          <w:ins w:id="147" w:author="Haraguroicha Hsu" w:date="2013-06-30T05:01:00Z"/>
          <w:rFonts w:asciiTheme="minorHAnsi" w:eastAsiaTheme="minorEastAsia" w:hAnsiTheme="minorHAnsi" w:cstheme="minorBidi"/>
          <w:noProof/>
          <w:szCs w:val="24"/>
        </w:rPr>
      </w:pPr>
      <w:ins w:id="148" w:author="Haraguroicha Hsu" w:date="2013-06-30T05:01:00Z">
        <w:r w:rsidRPr="00FB6747">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_Toc234187865 \h </w:instrText>
        </w:r>
      </w:ins>
      <w:r>
        <w:rPr>
          <w:noProof/>
        </w:rPr>
      </w:r>
      <w:r>
        <w:rPr>
          <w:noProof/>
        </w:rPr>
        <w:fldChar w:fldCharType="separate"/>
      </w:r>
      <w:ins w:id="149" w:author="Haraguroicha Hsu" w:date="2013-06-30T05:01:00Z">
        <w:r>
          <w:rPr>
            <w:noProof/>
          </w:rPr>
          <w:t>13</w:t>
        </w:r>
        <w:r>
          <w:rPr>
            <w:noProof/>
          </w:rPr>
          <w:fldChar w:fldCharType="end"/>
        </w:r>
      </w:ins>
    </w:p>
    <w:p w14:paraId="12FA5ED5" w14:textId="77777777" w:rsidR="00BD20F5" w:rsidRDefault="00BD20F5">
      <w:pPr>
        <w:pStyle w:val="30"/>
        <w:rPr>
          <w:ins w:id="150" w:author="Haraguroicha Hsu" w:date="2013-06-30T05:01:00Z"/>
          <w:rFonts w:asciiTheme="minorHAnsi" w:hAnsiTheme="minorHAnsi" w:cstheme="minorBidi"/>
          <w:noProof/>
          <w:szCs w:val="24"/>
        </w:rPr>
      </w:pPr>
      <w:ins w:id="151" w:author="Haraguroicha Hsu" w:date="2013-06-30T05:01:00Z">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_Toc234187866 \h </w:instrText>
        </w:r>
      </w:ins>
      <w:r>
        <w:rPr>
          <w:noProof/>
        </w:rPr>
      </w:r>
      <w:r>
        <w:rPr>
          <w:noProof/>
        </w:rPr>
        <w:fldChar w:fldCharType="separate"/>
      </w:r>
      <w:ins w:id="152" w:author="Haraguroicha Hsu" w:date="2013-06-30T05:01:00Z">
        <w:r>
          <w:rPr>
            <w:noProof/>
          </w:rPr>
          <w:t>15</w:t>
        </w:r>
        <w:r>
          <w:rPr>
            <w:noProof/>
          </w:rPr>
          <w:fldChar w:fldCharType="end"/>
        </w:r>
      </w:ins>
    </w:p>
    <w:p w14:paraId="2A14BFFC" w14:textId="77777777" w:rsidR="00BD20F5" w:rsidRDefault="00BD20F5">
      <w:pPr>
        <w:pStyle w:val="20"/>
        <w:tabs>
          <w:tab w:val="right" w:leader="dot" w:pos="9628"/>
        </w:tabs>
        <w:ind w:left="560"/>
        <w:rPr>
          <w:ins w:id="153" w:author="Haraguroicha Hsu" w:date="2013-06-30T05:01:00Z"/>
          <w:rFonts w:asciiTheme="minorHAnsi" w:eastAsiaTheme="minorEastAsia" w:hAnsiTheme="minorHAnsi" w:cstheme="minorBidi"/>
          <w:noProof/>
          <w:szCs w:val="24"/>
        </w:rPr>
      </w:pPr>
      <w:ins w:id="154" w:author="Haraguroicha Hsu" w:date="2013-06-30T05:01:00Z">
        <w:r w:rsidRPr="00FB6747">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_Toc234187867 \h </w:instrText>
        </w:r>
      </w:ins>
      <w:r>
        <w:rPr>
          <w:noProof/>
        </w:rPr>
      </w:r>
      <w:r>
        <w:rPr>
          <w:noProof/>
        </w:rPr>
        <w:fldChar w:fldCharType="separate"/>
      </w:r>
      <w:ins w:id="155" w:author="Haraguroicha Hsu" w:date="2013-06-30T05:01:00Z">
        <w:r>
          <w:rPr>
            <w:noProof/>
          </w:rPr>
          <w:t>16</w:t>
        </w:r>
        <w:r>
          <w:rPr>
            <w:noProof/>
          </w:rPr>
          <w:fldChar w:fldCharType="end"/>
        </w:r>
      </w:ins>
    </w:p>
    <w:p w14:paraId="7915FFA2" w14:textId="77777777" w:rsidR="00BD20F5" w:rsidRDefault="00BD20F5">
      <w:pPr>
        <w:pStyle w:val="20"/>
        <w:tabs>
          <w:tab w:val="right" w:leader="dot" w:pos="9628"/>
        </w:tabs>
        <w:ind w:left="560"/>
        <w:rPr>
          <w:ins w:id="156" w:author="Haraguroicha Hsu" w:date="2013-06-30T05:01:00Z"/>
          <w:rFonts w:asciiTheme="minorHAnsi" w:eastAsiaTheme="minorEastAsia" w:hAnsiTheme="minorHAnsi" w:cstheme="minorBidi"/>
          <w:noProof/>
          <w:szCs w:val="24"/>
        </w:rPr>
      </w:pPr>
      <w:ins w:id="157" w:author="Haraguroicha Hsu" w:date="2013-06-30T05:01:00Z">
        <w:r w:rsidRPr="00FB6747">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_Toc234187868 \h </w:instrText>
        </w:r>
      </w:ins>
      <w:r>
        <w:rPr>
          <w:noProof/>
        </w:rPr>
      </w:r>
      <w:r>
        <w:rPr>
          <w:noProof/>
        </w:rPr>
        <w:fldChar w:fldCharType="separate"/>
      </w:r>
      <w:ins w:id="158" w:author="Haraguroicha Hsu" w:date="2013-06-30T05:01:00Z">
        <w:r>
          <w:rPr>
            <w:noProof/>
          </w:rPr>
          <w:t>16</w:t>
        </w:r>
        <w:r>
          <w:rPr>
            <w:noProof/>
          </w:rPr>
          <w:fldChar w:fldCharType="end"/>
        </w:r>
      </w:ins>
    </w:p>
    <w:p w14:paraId="5BFCE8EE" w14:textId="77777777" w:rsidR="00BD20F5" w:rsidRDefault="00BD20F5">
      <w:pPr>
        <w:pStyle w:val="10"/>
        <w:rPr>
          <w:ins w:id="159" w:author="Haraguroicha Hsu" w:date="2013-06-30T05:01:00Z"/>
          <w:rFonts w:asciiTheme="minorHAnsi" w:eastAsiaTheme="minorEastAsia" w:hAnsiTheme="minorHAnsi" w:cstheme="minorBidi"/>
          <w:szCs w:val="24"/>
        </w:rPr>
      </w:pPr>
      <w:ins w:id="160" w:author="Haraguroicha Hsu" w:date="2013-06-30T05:01:00Z">
        <w:r w:rsidRPr="00FB6747">
          <w:rPr>
            <w:rFonts w:hint="eastAsia"/>
            <w:color w:val="000000"/>
          </w:rPr>
          <w:t>第參章</w:t>
        </w:r>
        <w:r>
          <w:rPr>
            <w:rFonts w:hint="eastAsia"/>
          </w:rPr>
          <w:t xml:space="preserve"> </w:t>
        </w:r>
        <w:r>
          <w:rPr>
            <w:rFonts w:hint="eastAsia"/>
          </w:rPr>
          <w:t>研究方法</w:t>
        </w:r>
        <w:r>
          <w:tab/>
        </w:r>
        <w:r>
          <w:fldChar w:fldCharType="begin"/>
        </w:r>
        <w:r>
          <w:instrText xml:space="preserve"> PAGEREF _Toc234187869 \h </w:instrText>
        </w:r>
      </w:ins>
      <w:r>
        <w:fldChar w:fldCharType="separate"/>
      </w:r>
      <w:ins w:id="161" w:author="Haraguroicha Hsu" w:date="2013-06-30T05:01:00Z">
        <w:r>
          <w:t>18</w:t>
        </w:r>
        <w:r>
          <w:fldChar w:fldCharType="end"/>
        </w:r>
      </w:ins>
    </w:p>
    <w:p w14:paraId="1080CEB3" w14:textId="77777777" w:rsidR="00BD20F5" w:rsidRDefault="00BD20F5">
      <w:pPr>
        <w:pStyle w:val="20"/>
        <w:tabs>
          <w:tab w:val="right" w:leader="dot" w:pos="9628"/>
        </w:tabs>
        <w:ind w:left="560"/>
        <w:rPr>
          <w:ins w:id="162" w:author="Haraguroicha Hsu" w:date="2013-06-30T05:01:00Z"/>
          <w:rFonts w:asciiTheme="minorHAnsi" w:eastAsiaTheme="minorEastAsia" w:hAnsiTheme="minorHAnsi" w:cstheme="minorBidi"/>
          <w:noProof/>
          <w:szCs w:val="24"/>
        </w:rPr>
      </w:pPr>
      <w:ins w:id="163" w:author="Haraguroicha Hsu" w:date="2013-06-30T05:01:00Z">
        <w:r w:rsidRPr="00FB6747">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_Toc234187870 \h </w:instrText>
        </w:r>
      </w:ins>
      <w:r>
        <w:rPr>
          <w:noProof/>
        </w:rPr>
      </w:r>
      <w:r>
        <w:rPr>
          <w:noProof/>
        </w:rPr>
        <w:fldChar w:fldCharType="separate"/>
      </w:r>
      <w:ins w:id="164" w:author="Haraguroicha Hsu" w:date="2013-06-30T05:01:00Z">
        <w:r>
          <w:rPr>
            <w:noProof/>
          </w:rPr>
          <w:t>18</w:t>
        </w:r>
        <w:r>
          <w:rPr>
            <w:noProof/>
          </w:rPr>
          <w:fldChar w:fldCharType="end"/>
        </w:r>
      </w:ins>
    </w:p>
    <w:p w14:paraId="38867382" w14:textId="77777777" w:rsidR="00BD20F5" w:rsidRDefault="00BD20F5">
      <w:pPr>
        <w:pStyle w:val="30"/>
        <w:rPr>
          <w:ins w:id="165" w:author="Haraguroicha Hsu" w:date="2013-06-30T05:01:00Z"/>
          <w:rFonts w:asciiTheme="minorHAnsi" w:hAnsiTheme="minorHAnsi" w:cstheme="minorBidi"/>
          <w:noProof/>
          <w:szCs w:val="24"/>
        </w:rPr>
      </w:pPr>
      <w:ins w:id="166" w:author="Haraguroicha Hsu" w:date="2013-06-30T05:01:00Z">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_Toc234187871 \h </w:instrText>
        </w:r>
      </w:ins>
      <w:r>
        <w:rPr>
          <w:noProof/>
        </w:rPr>
      </w:r>
      <w:r>
        <w:rPr>
          <w:noProof/>
        </w:rPr>
        <w:fldChar w:fldCharType="separate"/>
      </w:r>
      <w:ins w:id="167" w:author="Haraguroicha Hsu" w:date="2013-06-30T05:01:00Z">
        <w:r>
          <w:rPr>
            <w:noProof/>
          </w:rPr>
          <w:t>19</w:t>
        </w:r>
        <w:r>
          <w:rPr>
            <w:noProof/>
          </w:rPr>
          <w:fldChar w:fldCharType="end"/>
        </w:r>
      </w:ins>
    </w:p>
    <w:p w14:paraId="190A0AD6" w14:textId="77777777" w:rsidR="00BD20F5" w:rsidRDefault="00BD20F5">
      <w:pPr>
        <w:pStyle w:val="20"/>
        <w:tabs>
          <w:tab w:val="right" w:leader="dot" w:pos="9628"/>
        </w:tabs>
        <w:ind w:left="560"/>
        <w:rPr>
          <w:ins w:id="168" w:author="Haraguroicha Hsu" w:date="2013-06-30T05:01:00Z"/>
          <w:rFonts w:asciiTheme="minorHAnsi" w:eastAsiaTheme="minorEastAsia" w:hAnsiTheme="minorHAnsi" w:cstheme="minorBidi"/>
          <w:noProof/>
          <w:szCs w:val="24"/>
        </w:rPr>
      </w:pPr>
      <w:ins w:id="169" w:author="Haraguroicha Hsu" w:date="2013-06-30T05:01:00Z">
        <w:r w:rsidRPr="00FB6747">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_Toc234187872 \h </w:instrText>
        </w:r>
      </w:ins>
      <w:r>
        <w:rPr>
          <w:noProof/>
        </w:rPr>
      </w:r>
      <w:r>
        <w:rPr>
          <w:noProof/>
        </w:rPr>
        <w:fldChar w:fldCharType="separate"/>
      </w:r>
      <w:ins w:id="170" w:author="Haraguroicha Hsu" w:date="2013-06-30T05:01:00Z">
        <w:r>
          <w:rPr>
            <w:noProof/>
          </w:rPr>
          <w:t>21</w:t>
        </w:r>
        <w:r>
          <w:rPr>
            <w:noProof/>
          </w:rPr>
          <w:fldChar w:fldCharType="end"/>
        </w:r>
      </w:ins>
    </w:p>
    <w:p w14:paraId="314E6798" w14:textId="77777777" w:rsidR="00BD20F5" w:rsidRDefault="00BD20F5">
      <w:pPr>
        <w:pStyle w:val="30"/>
        <w:rPr>
          <w:ins w:id="171" w:author="Haraguroicha Hsu" w:date="2013-06-30T05:01:00Z"/>
          <w:rFonts w:asciiTheme="minorHAnsi" w:hAnsiTheme="minorHAnsi" w:cstheme="minorBidi"/>
          <w:noProof/>
          <w:szCs w:val="24"/>
        </w:rPr>
      </w:pPr>
      <w:ins w:id="172" w:author="Haraguroicha Hsu" w:date="2013-06-30T05:01:00Z">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_Toc234187873 \h </w:instrText>
        </w:r>
      </w:ins>
      <w:r>
        <w:rPr>
          <w:noProof/>
        </w:rPr>
      </w:r>
      <w:r>
        <w:rPr>
          <w:noProof/>
        </w:rPr>
        <w:fldChar w:fldCharType="separate"/>
      </w:r>
      <w:ins w:id="173" w:author="Haraguroicha Hsu" w:date="2013-06-30T05:01:00Z">
        <w:r>
          <w:rPr>
            <w:noProof/>
          </w:rPr>
          <w:t>21</w:t>
        </w:r>
        <w:r>
          <w:rPr>
            <w:noProof/>
          </w:rPr>
          <w:fldChar w:fldCharType="end"/>
        </w:r>
      </w:ins>
    </w:p>
    <w:p w14:paraId="27E9005F" w14:textId="77777777" w:rsidR="00BD20F5" w:rsidRDefault="00BD20F5">
      <w:pPr>
        <w:pStyle w:val="30"/>
        <w:rPr>
          <w:ins w:id="174" w:author="Haraguroicha Hsu" w:date="2013-06-30T05:01:00Z"/>
          <w:rFonts w:asciiTheme="minorHAnsi" w:hAnsiTheme="minorHAnsi" w:cstheme="minorBidi"/>
          <w:noProof/>
          <w:szCs w:val="24"/>
        </w:rPr>
      </w:pPr>
      <w:ins w:id="175" w:author="Haraguroicha Hsu" w:date="2013-06-30T05:01:00Z">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_Toc234187874 \h </w:instrText>
        </w:r>
      </w:ins>
      <w:r>
        <w:rPr>
          <w:noProof/>
        </w:rPr>
      </w:r>
      <w:r>
        <w:rPr>
          <w:noProof/>
        </w:rPr>
        <w:fldChar w:fldCharType="separate"/>
      </w:r>
      <w:ins w:id="176" w:author="Haraguroicha Hsu" w:date="2013-06-30T05:01:00Z">
        <w:r>
          <w:rPr>
            <w:noProof/>
          </w:rPr>
          <w:t>23</w:t>
        </w:r>
        <w:r>
          <w:rPr>
            <w:noProof/>
          </w:rPr>
          <w:fldChar w:fldCharType="end"/>
        </w:r>
      </w:ins>
    </w:p>
    <w:p w14:paraId="30C0014C" w14:textId="77777777" w:rsidR="00BD20F5" w:rsidRDefault="00BD20F5">
      <w:pPr>
        <w:pStyle w:val="20"/>
        <w:tabs>
          <w:tab w:val="right" w:leader="dot" w:pos="9628"/>
        </w:tabs>
        <w:ind w:left="560"/>
        <w:rPr>
          <w:ins w:id="177" w:author="Haraguroicha Hsu" w:date="2013-06-30T05:01:00Z"/>
          <w:rFonts w:asciiTheme="minorHAnsi" w:eastAsiaTheme="minorEastAsia" w:hAnsiTheme="minorHAnsi" w:cstheme="minorBidi"/>
          <w:noProof/>
          <w:szCs w:val="24"/>
        </w:rPr>
      </w:pPr>
      <w:ins w:id="178" w:author="Haraguroicha Hsu" w:date="2013-06-30T05:01:00Z">
        <w:r w:rsidRPr="00FB6747">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_Toc234187875 \h </w:instrText>
        </w:r>
      </w:ins>
      <w:r>
        <w:rPr>
          <w:noProof/>
        </w:rPr>
      </w:r>
      <w:r>
        <w:rPr>
          <w:noProof/>
        </w:rPr>
        <w:fldChar w:fldCharType="separate"/>
      </w:r>
      <w:ins w:id="179" w:author="Haraguroicha Hsu" w:date="2013-06-30T05:01:00Z">
        <w:r>
          <w:rPr>
            <w:noProof/>
          </w:rPr>
          <w:t>28</w:t>
        </w:r>
        <w:r>
          <w:rPr>
            <w:noProof/>
          </w:rPr>
          <w:fldChar w:fldCharType="end"/>
        </w:r>
      </w:ins>
    </w:p>
    <w:p w14:paraId="50FE90B5" w14:textId="77777777" w:rsidR="00BD20F5" w:rsidRDefault="00BD20F5">
      <w:pPr>
        <w:pStyle w:val="20"/>
        <w:tabs>
          <w:tab w:val="right" w:leader="dot" w:pos="9628"/>
        </w:tabs>
        <w:ind w:left="560"/>
        <w:rPr>
          <w:ins w:id="180" w:author="Haraguroicha Hsu" w:date="2013-06-30T05:01:00Z"/>
          <w:rFonts w:asciiTheme="minorHAnsi" w:eastAsiaTheme="minorEastAsia" w:hAnsiTheme="minorHAnsi" w:cstheme="minorBidi"/>
          <w:noProof/>
          <w:szCs w:val="24"/>
        </w:rPr>
      </w:pPr>
      <w:ins w:id="181" w:author="Haraguroicha Hsu" w:date="2013-06-30T05:01:00Z">
        <w:r w:rsidRPr="00FB6747">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_Toc234187876 \h </w:instrText>
        </w:r>
      </w:ins>
      <w:r>
        <w:rPr>
          <w:noProof/>
        </w:rPr>
      </w:r>
      <w:r>
        <w:rPr>
          <w:noProof/>
        </w:rPr>
        <w:fldChar w:fldCharType="separate"/>
      </w:r>
      <w:ins w:id="182" w:author="Haraguroicha Hsu" w:date="2013-06-30T05:01:00Z">
        <w:r>
          <w:rPr>
            <w:noProof/>
          </w:rPr>
          <w:t>35</w:t>
        </w:r>
        <w:r>
          <w:rPr>
            <w:noProof/>
          </w:rPr>
          <w:fldChar w:fldCharType="end"/>
        </w:r>
      </w:ins>
    </w:p>
    <w:p w14:paraId="51025043" w14:textId="77777777" w:rsidR="00BD20F5" w:rsidRDefault="00BD20F5">
      <w:pPr>
        <w:pStyle w:val="10"/>
        <w:rPr>
          <w:ins w:id="183" w:author="Haraguroicha Hsu" w:date="2013-06-30T05:01:00Z"/>
          <w:rFonts w:asciiTheme="minorHAnsi" w:eastAsiaTheme="minorEastAsia" w:hAnsiTheme="minorHAnsi" w:cstheme="minorBidi"/>
          <w:szCs w:val="24"/>
        </w:rPr>
      </w:pPr>
      <w:ins w:id="184" w:author="Haraguroicha Hsu" w:date="2013-06-30T05:01:00Z">
        <w:r w:rsidRPr="00FB6747">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_Toc234187877 \h </w:instrText>
        </w:r>
      </w:ins>
      <w:r>
        <w:fldChar w:fldCharType="separate"/>
      </w:r>
      <w:ins w:id="185" w:author="Haraguroicha Hsu" w:date="2013-06-30T05:01:00Z">
        <w:r>
          <w:t>36</w:t>
        </w:r>
        <w:r>
          <w:fldChar w:fldCharType="end"/>
        </w:r>
      </w:ins>
    </w:p>
    <w:p w14:paraId="60CDF261" w14:textId="77777777" w:rsidR="00BD20F5" w:rsidRDefault="00BD20F5">
      <w:pPr>
        <w:pStyle w:val="20"/>
        <w:tabs>
          <w:tab w:val="right" w:leader="dot" w:pos="9628"/>
        </w:tabs>
        <w:ind w:left="560"/>
        <w:rPr>
          <w:ins w:id="186" w:author="Haraguroicha Hsu" w:date="2013-06-30T05:01:00Z"/>
          <w:rFonts w:asciiTheme="minorHAnsi" w:eastAsiaTheme="minorEastAsia" w:hAnsiTheme="minorHAnsi" w:cstheme="minorBidi"/>
          <w:noProof/>
          <w:szCs w:val="24"/>
        </w:rPr>
      </w:pPr>
      <w:ins w:id="187" w:author="Haraguroicha Hsu" w:date="2013-06-30T05:01:00Z">
        <w:r w:rsidRPr="00FB6747">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_Toc234187878 \h </w:instrText>
        </w:r>
      </w:ins>
      <w:r>
        <w:rPr>
          <w:noProof/>
        </w:rPr>
      </w:r>
      <w:r>
        <w:rPr>
          <w:noProof/>
        </w:rPr>
        <w:fldChar w:fldCharType="separate"/>
      </w:r>
      <w:ins w:id="188" w:author="Haraguroicha Hsu" w:date="2013-06-30T05:01:00Z">
        <w:r>
          <w:rPr>
            <w:noProof/>
          </w:rPr>
          <w:t>36</w:t>
        </w:r>
        <w:r>
          <w:rPr>
            <w:noProof/>
          </w:rPr>
          <w:fldChar w:fldCharType="end"/>
        </w:r>
      </w:ins>
    </w:p>
    <w:p w14:paraId="57D85D7C" w14:textId="77777777" w:rsidR="00BD20F5" w:rsidRDefault="00BD20F5">
      <w:pPr>
        <w:pStyle w:val="30"/>
        <w:rPr>
          <w:ins w:id="189" w:author="Haraguroicha Hsu" w:date="2013-06-30T05:01:00Z"/>
          <w:rFonts w:asciiTheme="minorHAnsi" w:hAnsiTheme="minorHAnsi" w:cstheme="minorBidi"/>
          <w:noProof/>
          <w:szCs w:val="24"/>
        </w:rPr>
      </w:pPr>
      <w:ins w:id="190" w:author="Haraguroicha Hsu" w:date="2013-06-30T05:01:00Z">
        <w:r>
          <w:rPr>
            <w:rFonts w:hint="eastAsia"/>
            <w:noProof/>
          </w:rPr>
          <w:lastRenderedPageBreak/>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_Toc234187879 \h </w:instrText>
        </w:r>
      </w:ins>
      <w:r>
        <w:rPr>
          <w:noProof/>
        </w:rPr>
      </w:r>
      <w:r>
        <w:rPr>
          <w:noProof/>
        </w:rPr>
        <w:fldChar w:fldCharType="separate"/>
      </w:r>
      <w:ins w:id="191" w:author="Haraguroicha Hsu" w:date="2013-06-30T05:01:00Z">
        <w:r>
          <w:rPr>
            <w:noProof/>
          </w:rPr>
          <w:t>36</w:t>
        </w:r>
        <w:r>
          <w:rPr>
            <w:noProof/>
          </w:rPr>
          <w:fldChar w:fldCharType="end"/>
        </w:r>
      </w:ins>
    </w:p>
    <w:p w14:paraId="22874D9E" w14:textId="77777777" w:rsidR="00BD20F5" w:rsidRDefault="00BD20F5">
      <w:pPr>
        <w:pStyle w:val="30"/>
        <w:rPr>
          <w:ins w:id="192" w:author="Haraguroicha Hsu" w:date="2013-06-30T05:01:00Z"/>
          <w:rFonts w:asciiTheme="minorHAnsi" w:hAnsiTheme="minorHAnsi" w:cstheme="minorBidi"/>
          <w:noProof/>
          <w:szCs w:val="24"/>
        </w:rPr>
      </w:pPr>
      <w:ins w:id="193" w:author="Haraguroicha Hsu" w:date="2013-06-30T05:01:00Z">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_Toc234187880 \h </w:instrText>
        </w:r>
      </w:ins>
      <w:r>
        <w:rPr>
          <w:noProof/>
        </w:rPr>
      </w:r>
      <w:r>
        <w:rPr>
          <w:noProof/>
        </w:rPr>
        <w:fldChar w:fldCharType="separate"/>
      </w:r>
      <w:ins w:id="194" w:author="Haraguroicha Hsu" w:date="2013-06-30T05:01:00Z">
        <w:r>
          <w:rPr>
            <w:noProof/>
          </w:rPr>
          <w:t>38</w:t>
        </w:r>
        <w:r>
          <w:rPr>
            <w:noProof/>
          </w:rPr>
          <w:fldChar w:fldCharType="end"/>
        </w:r>
      </w:ins>
    </w:p>
    <w:p w14:paraId="3BB96BA2" w14:textId="77777777" w:rsidR="00BD20F5" w:rsidRDefault="00BD20F5">
      <w:pPr>
        <w:pStyle w:val="30"/>
        <w:rPr>
          <w:ins w:id="195" w:author="Haraguroicha Hsu" w:date="2013-06-30T05:01:00Z"/>
          <w:rFonts w:asciiTheme="minorHAnsi" w:hAnsiTheme="minorHAnsi" w:cstheme="minorBidi"/>
          <w:noProof/>
          <w:szCs w:val="24"/>
        </w:rPr>
      </w:pPr>
      <w:ins w:id="196" w:author="Haraguroicha Hsu" w:date="2013-06-30T05:01:00Z">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_Toc234187881 \h </w:instrText>
        </w:r>
      </w:ins>
      <w:r>
        <w:rPr>
          <w:noProof/>
        </w:rPr>
      </w:r>
      <w:r>
        <w:rPr>
          <w:noProof/>
        </w:rPr>
        <w:fldChar w:fldCharType="separate"/>
      </w:r>
      <w:ins w:id="197" w:author="Haraguroicha Hsu" w:date="2013-06-30T05:01:00Z">
        <w:r>
          <w:rPr>
            <w:noProof/>
          </w:rPr>
          <w:t>40</w:t>
        </w:r>
        <w:r>
          <w:rPr>
            <w:noProof/>
          </w:rPr>
          <w:fldChar w:fldCharType="end"/>
        </w:r>
      </w:ins>
    </w:p>
    <w:p w14:paraId="5362F965" w14:textId="77777777" w:rsidR="00BD20F5" w:rsidRDefault="00BD20F5">
      <w:pPr>
        <w:pStyle w:val="30"/>
        <w:rPr>
          <w:ins w:id="198" w:author="Haraguroicha Hsu" w:date="2013-06-30T05:01:00Z"/>
          <w:rFonts w:asciiTheme="minorHAnsi" w:hAnsiTheme="minorHAnsi" w:cstheme="minorBidi"/>
          <w:noProof/>
          <w:szCs w:val="24"/>
        </w:rPr>
      </w:pPr>
      <w:ins w:id="199" w:author="Haraguroicha Hsu" w:date="2013-06-30T05:01:00Z">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_Toc234187882 \h </w:instrText>
        </w:r>
      </w:ins>
      <w:r>
        <w:rPr>
          <w:noProof/>
        </w:rPr>
      </w:r>
      <w:r>
        <w:rPr>
          <w:noProof/>
        </w:rPr>
        <w:fldChar w:fldCharType="separate"/>
      </w:r>
      <w:ins w:id="200" w:author="Haraguroicha Hsu" w:date="2013-06-30T05:01:00Z">
        <w:r>
          <w:rPr>
            <w:noProof/>
          </w:rPr>
          <w:t>43</w:t>
        </w:r>
        <w:r>
          <w:rPr>
            <w:noProof/>
          </w:rPr>
          <w:fldChar w:fldCharType="end"/>
        </w:r>
      </w:ins>
    </w:p>
    <w:p w14:paraId="170685D7" w14:textId="77777777" w:rsidR="00BD20F5" w:rsidRDefault="00BD20F5">
      <w:pPr>
        <w:pStyle w:val="30"/>
        <w:rPr>
          <w:ins w:id="201" w:author="Haraguroicha Hsu" w:date="2013-06-30T05:01:00Z"/>
          <w:rFonts w:asciiTheme="minorHAnsi" w:hAnsiTheme="minorHAnsi" w:cstheme="minorBidi"/>
          <w:noProof/>
          <w:szCs w:val="24"/>
        </w:rPr>
      </w:pPr>
      <w:ins w:id="202" w:author="Haraguroicha Hsu" w:date="2013-06-30T05:01:00Z">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_Toc234187883 \h </w:instrText>
        </w:r>
      </w:ins>
      <w:r>
        <w:rPr>
          <w:noProof/>
        </w:rPr>
      </w:r>
      <w:r>
        <w:rPr>
          <w:noProof/>
        </w:rPr>
        <w:fldChar w:fldCharType="separate"/>
      </w:r>
      <w:ins w:id="203" w:author="Haraguroicha Hsu" w:date="2013-06-30T05:01:00Z">
        <w:r>
          <w:rPr>
            <w:noProof/>
          </w:rPr>
          <w:t>45</w:t>
        </w:r>
        <w:r>
          <w:rPr>
            <w:noProof/>
          </w:rPr>
          <w:fldChar w:fldCharType="end"/>
        </w:r>
      </w:ins>
    </w:p>
    <w:p w14:paraId="70493D07" w14:textId="77777777" w:rsidR="00BD20F5" w:rsidRDefault="00BD20F5">
      <w:pPr>
        <w:pStyle w:val="30"/>
        <w:rPr>
          <w:ins w:id="204" w:author="Haraguroicha Hsu" w:date="2013-06-30T05:01:00Z"/>
          <w:rFonts w:asciiTheme="minorHAnsi" w:hAnsiTheme="minorHAnsi" w:cstheme="minorBidi"/>
          <w:noProof/>
          <w:szCs w:val="24"/>
        </w:rPr>
      </w:pPr>
      <w:ins w:id="205" w:author="Haraguroicha Hsu" w:date="2013-06-30T05:01:00Z">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_Toc234187884 \h </w:instrText>
        </w:r>
      </w:ins>
      <w:r>
        <w:rPr>
          <w:noProof/>
        </w:rPr>
      </w:r>
      <w:r>
        <w:rPr>
          <w:noProof/>
        </w:rPr>
        <w:fldChar w:fldCharType="separate"/>
      </w:r>
      <w:ins w:id="206" w:author="Haraguroicha Hsu" w:date="2013-06-30T05:01:00Z">
        <w:r>
          <w:rPr>
            <w:noProof/>
          </w:rPr>
          <w:t>48</w:t>
        </w:r>
        <w:r>
          <w:rPr>
            <w:noProof/>
          </w:rPr>
          <w:fldChar w:fldCharType="end"/>
        </w:r>
      </w:ins>
    </w:p>
    <w:p w14:paraId="44B73106" w14:textId="77777777" w:rsidR="00BD20F5" w:rsidRDefault="00BD20F5">
      <w:pPr>
        <w:pStyle w:val="20"/>
        <w:tabs>
          <w:tab w:val="right" w:leader="dot" w:pos="9628"/>
        </w:tabs>
        <w:ind w:left="560"/>
        <w:rPr>
          <w:ins w:id="207" w:author="Haraguroicha Hsu" w:date="2013-06-30T05:01:00Z"/>
          <w:rFonts w:asciiTheme="minorHAnsi" w:eastAsiaTheme="minorEastAsia" w:hAnsiTheme="minorHAnsi" w:cstheme="minorBidi"/>
          <w:noProof/>
          <w:szCs w:val="24"/>
        </w:rPr>
      </w:pPr>
      <w:ins w:id="208" w:author="Haraguroicha Hsu" w:date="2013-06-30T05:01:00Z">
        <w:r w:rsidRPr="00FB6747">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_Toc234187885 \h </w:instrText>
        </w:r>
      </w:ins>
      <w:r>
        <w:rPr>
          <w:noProof/>
        </w:rPr>
      </w:r>
      <w:r>
        <w:rPr>
          <w:noProof/>
        </w:rPr>
        <w:fldChar w:fldCharType="separate"/>
      </w:r>
      <w:ins w:id="209" w:author="Haraguroicha Hsu" w:date="2013-06-30T05:01:00Z">
        <w:r>
          <w:rPr>
            <w:noProof/>
          </w:rPr>
          <w:t>49</w:t>
        </w:r>
        <w:r>
          <w:rPr>
            <w:noProof/>
          </w:rPr>
          <w:fldChar w:fldCharType="end"/>
        </w:r>
      </w:ins>
    </w:p>
    <w:p w14:paraId="42E09A35" w14:textId="77777777" w:rsidR="00BD20F5" w:rsidRDefault="00BD20F5">
      <w:pPr>
        <w:pStyle w:val="30"/>
        <w:rPr>
          <w:ins w:id="210" w:author="Haraguroicha Hsu" w:date="2013-06-30T05:01:00Z"/>
          <w:rFonts w:asciiTheme="minorHAnsi" w:hAnsiTheme="minorHAnsi" w:cstheme="minorBidi"/>
          <w:noProof/>
          <w:szCs w:val="24"/>
        </w:rPr>
      </w:pPr>
      <w:ins w:id="211" w:author="Haraguroicha Hsu" w:date="2013-06-30T05:01:00Z">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_Toc234187886 \h </w:instrText>
        </w:r>
      </w:ins>
      <w:r>
        <w:rPr>
          <w:noProof/>
        </w:rPr>
      </w:r>
      <w:r>
        <w:rPr>
          <w:noProof/>
        </w:rPr>
        <w:fldChar w:fldCharType="separate"/>
      </w:r>
      <w:ins w:id="212" w:author="Haraguroicha Hsu" w:date="2013-06-30T05:01:00Z">
        <w:r>
          <w:rPr>
            <w:noProof/>
          </w:rPr>
          <w:t>50</w:t>
        </w:r>
        <w:r>
          <w:rPr>
            <w:noProof/>
          </w:rPr>
          <w:fldChar w:fldCharType="end"/>
        </w:r>
      </w:ins>
    </w:p>
    <w:p w14:paraId="3D88B3BA" w14:textId="77777777" w:rsidR="00BD20F5" w:rsidRDefault="00BD20F5">
      <w:pPr>
        <w:pStyle w:val="30"/>
        <w:rPr>
          <w:ins w:id="213" w:author="Haraguroicha Hsu" w:date="2013-06-30T05:01:00Z"/>
          <w:rFonts w:asciiTheme="minorHAnsi" w:hAnsiTheme="minorHAnsi" w:cstheme="minorBidi"/>
          <w:noProof/>
          <w:szCs w:val="24"/>
        </w:rPr>
      </w:pPr>
      <w:ins w:id="214" w:author="Haraguroicha Hsu" w:date="2013-06-30T05:01:00Z">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_Toc234187887 \h </w:instrText>
        </w:r>
      </w:ins>
      <w:r>
        <w:rPr>
          <w:noProof/>
        </w:rPr>
      </w:r>
      <w:r>
        <w:rPr>
          <w:noProof/>
        </w:rPr>
        <w:fldChar w:fldCharType="separate"/>
      </w:r>
      <w:ins w:id="215" w:author="Haraguroicha Hsu" w:date="2013-06-30T05:01:00Z">
        <w:r>
          <w:rPr>
            <w:noProof/>
          </w:rPr>
          <w:t>53</w:t>
        </w:r>
        <w:r>
          <w:rPr>
            <w:noProof/>
          </w:rPr>
          <w:fldChar w:fldCharType="end"/>
        </w:r>
      </w:ins>
    </w:p>
    <w:p w14:paraId="4063C38E" w14:textId="77777777" w:rsidR="00BD20F5" w:rsidRDefault="00BD20F5">
      <w:pPr>
        <w:pStyle w:val="30"/>
        <w:rPr>
          <w:ins w:id="216" w:author="Haraguroicha Hsu" w:date="2013-06-30T05:01:00Z"/>
          <w:rFonts w:asciiTheme="minorHAnsi" w:hAnsiTheme="minorHAnsi" w:cstheme="minorBidi"/>
          <w:noProof/>
          <w:szCs w:val="24"/>
        </w:rPr>
      </w:pPr>
      <w:ins w:id="217" w:author="Haraguroicha Hsu" w:date="2013-06-30T05:01:00Z">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_Toc234187888 \h </w:instrText>
        </w:r>
      </w:ins>
      <w:r>
        <w:rPr>
          <w:noProof/>
        </w:rPr>
      </w:r>
      <w:r>
        <w:rPr>
          <w:noProof/>
        </w:rPr>
        <w:fldChar w:fldCharType="separate"/>
      </w:r>
      <w:ins w:id="218" w:author="Haraguroicha Hsu" w:date="2013-06-30T05:01:00Z">
        <w:r>
          <w:rPr>
            <w:noProof/>
          </w:rPr>
          <w:t>54</w:t>
        </w:r>
        <w:r>
          <w:rPr>
            <w:noProof/>
          </w:rPr>
          <w:fldChar w:fldCharType="end"/>
        </w:r>
      </w:ins>
    </w:p>
    <w:p w14:paraId="4E520862" w14:textId="77777777" w:rsidR="00BD20F5" w:rsidRDefault="00BD20F5">
      <w:pPr>
        <w:pStyle w:val="30"/>
        <w:rPr>
          <w:ins w:id="219" w:author="Haraguroicha Hsu" w:date="2013-06-30T05:01:00Z"/>
          <w:rFonts w:asciiTheme="minorHAnsi" w:hAnsiTheme="minorHAnsi" w:cstheme="minorBidi"/>
          <w:noProof/>
          <w:szCs w:val="24"/>
        </w:rPr>
      </w:pPr>
      <w:ins w:id="220" w:author="Haraguroicha Hsu" w:date="2013-06-30T05:01:00Z">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_Toc234187889 \h </w:instrText>
        </w:r>
      </w:ins>
      <w:r>
        <w:rPr>
          <w:noProof/>
        </w:rPr>
      </w:r>
      <w:r>
        <w:rPr>
          <w:noProof/>
        </w:rPr>
        <w:fldChar w:fldCharType="separate"/>
      </w:r>
      <w:ins w:id="221" w:author="Haraguroicha Hsu" w:date="2013-06-30T05:01:00Z">
        <w:r>
          <w:rPr>
            <w:noProof/>
          </w:rPr>
          <w:t>56</w:t>
        </w:r>
        <w:r>
          <w:rPr>
            <w:noProof/>
          </w:rPr>
          <w:fldChar w:fldCharType="end"/>
        </w:r>
      </w:ins>
    </w:p>
    <w:p w14:paraId="3C1883B9" w14:textId="77777777" w:rsidR="00BD20F5" w:rsidRDefault="00BD20F5">
      <w:pPr>
        <w:pStyle w:val="30"/>
        <w:rPr>
          <w:ins w:id="222" w:author="Haraguroicha Hsu" w:date="2013-06-30T05:01:00Z"/>
          <w:rFonts w:asciiTheme="minorHAnsi" w:hAnsiTheme="minorHAnsi" w:cstheme="minorBidi"/>
          <w:noProof/>
          <w:szCs w:val="24"/>
        </w:rPr>
      </w:pPr>
      <w:ins w:id="223" w:author="Haraguroicha Hsu" w:date="2013-06-30T05:01:00Z">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_Toc234187890 \h </w:instrText>
        </w:r>
      </w:ins>
      <w:r>
        <w:rPr>
          <w:noProof/>
        </w:rPr>
      </w:r>
      <w:r>
        <w:rPr>
          <w:noProof/>
        </w:rPr>
        <w:fldChar w:fldCharType="separate"/>
      </w:r>
      <w:ins w:id="224" w:author="Haraguroicha Hsu" w:date="2013-06-30T05:01:00Z">
        <w:r>
          <w:rPr>
            <w:noProof/>
          </w:rPr>
          <w:t>57</w:t>
        </w:r>
        <w:r>
          <w:rPr>
            <w:noProof/>
          </w:rPr>
          <w:fldChar w:fldCharType="end"/>
        </w:r>
      </w:ins>
    </w:p>
    <w:p w14:paraId="13822E2C" w14:textId="77777777" w:rsidR="00BD20F5" w:rsidRDefault="00BD20F5">
      <w:pPr>
        <w:pStyle w:val="20"/>
        <w:tabs>
          <w:tab w:val="right" w:leader="dot" w:pos="9628"/>
        </w:tabs>
        <w:ind w:left="560"/>
        <w:rPr>
          <w:ins w:id="225" w:author="Haraguroicha Hsu" w:date="2013-06-30T05:01:00Z"/>
          <w:rFonts w:asciiTheme="minorHAnsi" w:eastAsiaTheme="minorEastAsia" w:hAnsiTheme="minorHAnsi" w:cstheme="minorBidi"/>
          <w:noProof/>
          <w:szCs w:val="24"/>
        </w:rPr>
      </w:pPr>
      <w:ins w:id="226" w:author="Haraguroicha Hsu" w:date="2013-06-30T05:01:00Z">
        <w:r w:rsidRPr="00FB6747">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_Toc234187891 \h </w:instrText>
        </w:r>
      </w:ins>
      <w:r>
        <w:rPr>
          <w:noProof/>
        </w:rPr>
      </w:r>
      <w:r>
        <w:rPr>
          <w:noProof/>
        </w:rPr>
        <w:fldChar w:fldCharType="separate"/>
      </w:r>
      <w:ins w:id="227" w:author="Haraguroicha Hsu" w:date="2013-06-30T05:01:00Z">
        <w:r>
          <w:rPr>
            <w:noProof/>
          </w:rPr>
          <w:t>60</w:t>
        </w:r>
        <w:r>
          <w:rPr>
            <w:noProof/>
          </w:rPr>
          <w:fldChar w:fldCharType="end"/>
        </w:r>
      </w:ins>
    </w:p>
    <w:p w14:paraId="0431F8EC" w14:textId="77777777" w:rsidR="00BD20F5" w:rsidRDefault="00BD20F5">
      <w:pPr>
        <w:pStyle w:val="20"/>
        <w:tabs>
          <w:tab w:val="right" w:leader="dot" w:pos="9628"/>
        </w:tabs>
        <w:ind w:left="560"/>
        <w:rPr>
          <w:ins w:id="228" w:author="Haraguroicha Hsu" w:date="2013-06-30T05:01:00Z"/>
          <w:rFonts w:asciiTheme="minorHAnsi" w:eastAsiaTheme="minorEastAsia" w:hAnsiTheme="minorHAnsi" w:cstheme="minorBidi"/>
          <w:noProof/>
          <w:szCs w:val="24"/>
        </w:rPr>
      </w:pPr>
      <w:ins w:id="229" w:author="Haraguroicha Hsu" w:date="2013-06-30T05:01:00Z">
        <w:r w:rsidRPr="00FB6747">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_Toc234187892 \h </w:instrText>
        </w:r>
      </w:ins>
      <w:r>
        <w:rPr>
          <w:noProof/>
        </w:rPr>
      </w:r>
      <w:r>
        <w:rPr>
          <w:noProof/>
        </w:rPr>
        <w:fldChar w:fldCharType="separate"/>
      </w:r>
      <w:ins w:id="230" w:author="Haraguroicha Hsu" w:date="2013-06-30T05:01:00Z">
        <w:r>
          <w:rPr>
            <w:noProof/>
          </w:rPr>
          <w:t>66</w:t>
        </w:r>
        <w:r>
          <w:rPr>
            <w:noProof/>
          </w:rPr>
          <w:fldChar w:fldCharType="end"/>
        </w:r>
      </w:ins>
    </w:p>
    <w:p w14:paraId="0C272C49" w14:textId="77777777" w:rsidR="00BD20F5" w:rsidRDefault="00BD20F5">
      <w:pPr>
        <w:pStyle w:val="10"/>
        <w:rPr>
          <w:ins w:id="231" w:author="Haraguroicha Hsu" w:date="2013-06-30T05:01:00Z"/>
          <w:rFonts w:asciiTheme="minorHAnsi" w:eastAsiaTheme="minorEastAsia" w:hAnsiTheme="minorHAnsi" w:cstheme="minorBidi"/>
          <w:szCs w:val="24"/>
        </w:rPr>
      </w:pPr>
      <w:ins w:id="232" w:author="Haraguroicha Hsu" w:date="2013-06-30T05:01:00Z">
        <w:r w:rsidRPr="00FB6747">
          <w:rPr>
            <w:rFonts w:hint="eastAsia"/>
            <w:color w:val="000000"/>
          </w:rPr>
          <w:t>第伍章</w:t>
        </w:r>
        <w:r>
          <w:rPr>
            <w:rFonts w:hint="eastAsia"/>
          </w:rPr>
          <w:t xml:space="preserve"> </w:t>
        </w:r>
        <w:r>
          <w:rPr>
            <w:rFonts w:hint="eastAsia"/>
          </w:rPr>
          <w:t>結論與建議</w:t>
        </w:r>
        <w:r>
          <w:tab/>
        </w:r>
        <w:r>
          <w:fldChar w:fldCharType="begin"/>
        </w:r>
        <w:r>
          <w:instrText xml:space="preserve"> PAGEREF _Toc234187893 \h </w:instrText>
        </w:r>
      </w:ins>
      <w:r>
        <w:fldChar w:fldCharType="separate"/>
      </w:r>
      <w:ins w:id="233" w:author="Haraguroicha Hsu" w:date="2013-06-30T05:01:00Z">
        <w:r>
          <w:t>67</w:t>
        </w:r>
        <w:r>
          <w:fldChar w:fldCharType="end"/>
        </w:r>
      </w:ins>
    </w:p>
    <w:p w14:paraId="55DAA8FC" w14:textId="77777777" w:rsidR="00BD20F5" w:rsidRDefault="00BD20F5">
      <w:pPr>
        <w:pStyle w:val="20"/>
        <w:tabs>
          <w:tab w:val="right" w:leader="dot" w:pos="9628"/>
        </w:tabs>
        <w:ind w:left="560"/>
        <w:rPr>
          <w:ins w:id="234" w:author="Haraguroicha Hsu" w:date="2013-06-30T05:01:00Z"/>
          <w:rFonts w:asciiTheme="minorHAnsi" w:eastAsiaTheme="minorEastAsia" w:hAnsiTheme="minorHAnsi" w:cstheme="minorBidi"/>
          <w:noProof/>
          <w:szCs w:val="24"/>
        </w:rPr>
      </w:pPr>
      <w:ins w:id="235" w:author="Haraguroicha Hsu" w:date="2013-06-30T05:01:00Z">
        <w:r w:rsidRPr="00FB6747">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_Toc234187894 \h </w:instrText>
        </w:r>
      </w:ins>
      <w:r>
        <w:rPr>
          <w:noProof/>
        </w:rPr>
      </w:r>
      <w:r>
        <w:rPr>
          <w:noProof/>
        </w:rPr>
        <w:fldChar w:fldCharType="separate"/>
      </w:r>
      <w:ins w:id="236" w:author="Haraguroicha Hsu" w:date="2013-06-30T05:01:00Z">
        <w:r>
          <w:rPr>
            <w:noProof/>
          </w:rPr>
          <w:t>67</w:t>
        </w:r>
        <w:r>
          <w:rPr>
            <w:noProof/>
          </w:rPr>
          <w:fldChar w:fldCharType="end"/>
        </w:r>
      </w:ins>
    </w:p>
    <w:p w14:paraId="4091BBCA" w14:textId="77777777" w:rsidR="00BD20F5" w:rsidRDefault="00BD20F5">
      <w:pPr>
        <w:pStyle w:val="20"/>
        <w:tabs>
          <w:tab w:val="right" w:leader="dot" w:pos="9628"/>
        </w:tabs>
        <w:ind w:left="560"/>
        <w:rPr>
          <w:ins w:id="237" w:author="Haraguroicha Hsu" w:date="2013-06-30T05:01:00Z"/>
          <w:rFonts w:asciiTheme="minorHAnsi" w:eastAsiaTheme="minorEastAsia" w:hAnsiTheme="minorHAnsi" w:cstheme="minorBidi"/>
          <w:noProof/>
          <w:szCs w:val="24"/>
        </w:rPr>
      </w:pPr>
      <w:ins w:id="238" w:author="Haraguroicha Hsu" w:date="2013-06-30T05:01:00Z">
        <w:r w:rsidRPr="00FB6747">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_Toc234187895 \h </w:instrText>
        </w:r>
      </w:ins>
      <w:r>
        <w:rPr>
          <w:noProof/>
        </w:rPr>
      </w:r>
      <w:r>
        <w:rPr>
          <w:noProof/>
        </w:rPr>
        <w:fldChar w:fldCharType="separate"/>
      </w:r>
      <w:ins w:id="239" w:author="Haraguroicha Hsu" w:date="2013-06-30T05:01:00Z">
        <w:r>
          <w:rPr>
            <w:noProof/>
          </w:rPr>
          <w:t>68</w:t>
        </w:r>
        <w:r>
          <w:rPr>
            <w:noProof/>
          </w:rPr>
          <w:fldChar w:fldCharType="end"/>
        </w:r>
      </w:ins>
    </w:p>
    <w:p w14:paraId="31DE11F8" w14:textId="77777777" w:rsidR="00BD20F5" w:rsidRDefault="00BD20F5">
      <w:pPr>
        <w:pStyle w:val="10"/>
        <w:rPr>
          <w:ins w:id="240" w:author="Haraguroicha Hsu" w:date="2013-06-30T05:01:00Z"/>
          <w:rFonts w:asciiTheme="minorHAnsi" w:eastAsiaTheme="minorEastAsia" w:hAnsiTheme="minorHAnsi" w:cstheme="minorBidi"/>
          <w:szCs w:val="24"/>
        </w:rPr>
      </w:pPr>
      <w:ins w:id="241" w:author="Haraguroicha Hsu" w:date="2013-06-30T05:01:00Z">
        <w:r w:rsidRPr="00FB6747">
          <w:rPr>
            <w:rFonts w:hint="eastAsia"/>
            <w:color w:val="000000"/>
          </w:rPr>
          <w:t>第陸章</w:t>
        </w:r>
        <w:r>
          <w:rPr>
            <w:rFonts w:hint="eastAsia"/>
          </w:rPr>
          <w:t xml:space="preserve"> </w:t>
        </w:r>
        <w:r>
          <w:rPr>
            <w:rFonts w:hint="eastAsia"/>
          </w:rPr>
          <w:t>參考文獻</w:t>
        </w:r>
        <w:r>
          <w:tab/>
        </w:r>
        <w:r>
          <w:fldChar w:fldCharType="begin"/>
        </w:r>
        <w:r>
          <w:instrText xml:space="preserve"> PAGEREF _Toc234187896 \h </w:instrText>
        </w:r>
      </w:ins>
      <w:r>
        <w:fldChar w:fldCharType="separate"/>
      </w:r>
      <w:ins w:id="242" w:author="Haraguroicha Hsu" w:date="2013-06-30T05:01:00Z">
        <w:r>
          <w:t>69</w:t>
        </w:r>
        <w:r>
          <w:fldChar w:fldCharType="end"/>
        </w:r>
      </w:ins>
    </w:p>
    <w:p w14:paraId="27448EF5" w14:textId="77777777" w:rsidR="00424242" w:rsidDel="009601F8" w:rsidRDefault="00424242">
      <w:pPr>
        <w:pStyle w:val="10"/>
        <w:rPr>
          <w:del w:id="243" w:author="Haraguroicha Hsu" w:date="2013-06-30T04:17:00Z"/>
          <w:rFonts w:asciiTheme="minorHAnsi" w:eastAsiaTheme="minorEastAsia" w:hAnsiTheme="minorHAnsi" w:cstheme="minorBidi"/>
        </w:rPr>
      </w:pPr>
      <w:del w:id="244" w:author="Haraguroicha Hsu" w:date="2013-06-30T04:17:00Z">
        <w:r w:rsidRPr="009601F8" w:rsidDel="009601F8">
          <w:rPr>
            <w:rFonts w:hint="eastAsia"/>
            <w:rPrChange w:id="245" w:author="Haraguroicha Hsu" w:date="2013-06-30T04:17:00Z">
              <w:rPr>
                <w:rStyle w:val="aa"/>
                <w:rFonts w:hint="eastAsia"/>
              </w:rPr>
            </w:rPrChange>
          </w:rPr>
          <w:delText>論文摘要</w:delText>
        </w:r>
        <w:r w:rsidDel="009601F8">
          <w:rPr>
            <w:webHidden/>
          </w:rPr>
          <w:tab/>
        </w:r>
        <w:r w:rsidR="00F76BDD" w:rsidDel="009601F8">
          <w:rPr>
            <w:webHidden/>
          </w:rPr>
          <w:delText>I</w:delText>
        </w:r>
      </w:del>
    </w:p>
    <w:p w14:paraId="0C2D2520" w14:textId="77777777" w:rsidR="00424242" w:rsidDel="009601F8" w:rsidRDefault="00424242">
      <w:pPr>
        <w:pStyle w:val="10"/>
        <w:rPr>
          <w:del w:id="246" w:author="Haraguroicha Hsu" w:date="2013-06-30T04:17:00Z"/>
          <w:rFonts w:asciiTheme="minorHAnsi" w:eastAsiaTheme="minorEastAsia" w:hAnsiTheme="minorHAnsi" w:cstheme="minorBidi"/>
        </w:rPr>
      </w:pPr>
      <w:del w:id="247" w:author="Haraguroicha Hsu" w:date="2013-06-30T04:17:00Z">
        <w:r w:rsidRPr="009601F8" w:rsidDel="009601F8">
          <w:rPr>
            <w:rPrChange w:id="248" w:author="Haraguroicha Hsu" w:date="2013-06-30T04:17:00Z">
              <w:rPr>
                <w:rStyle w:val="aa"/>
              </w:rPr>
            </w:rPrChange>
          </w:rPr>
          <w:delText>Abstract</w:delText>
        </w:r>
        <w:r w:rsidDel="009601F8">
          <w:rPr>
            <w:webHidden/>
          </w:rPr>
          <w:tab/>
        </w:r>
        <w:r w:rsidR="00F76BDD" w:rsidDel="009601F8">
          <w:rPr>
            <w:webHidden/>
          </w:rPr>
          <w:delText>II</w:delText>
        </w:r>
      </w:del>
    </w:p>
    <w:p w14:paraId="3AF5F81E" w14:textId="77777777" w:rsidR="00424242" w:rsidDel="009601F8" w:rsidRDefault="00424242">
      <w:pPr>
        <w:pStyle w:val="10"/>
        <w:rPr>
          <w:del w:id="249" w:author="Haraguroicha Hsu" w:date="2013-06-30T04:17:00Z"/>
          <w:rFonts w:asciiTheme="minorHAnsi" w:eastAsiaTheme="minorEastAsia" w:hAnsiTheme="minorHAnsi" w:cstheme="minorBidi"/>
        </w:rPr>
      </w:pPr>
      <w:del w:id="250" w:author="Haraguroicha Hsu" w:date="2013-06-30T04:17:00Z">
        <w:r w:rsidRPr="009601F8" w:rsidDel="009601F8">
          <w:rPr>
            <w:rFonts w:hint="eastAsia"/>
            <w:rPrChange w:id="251" w:author="Haraguroicha Hsu" w:date="2013-06-30T04:17:00Z">
              <w:rPr>
                <w:rStyle w:val="aa"/>
                <w:rFonts w:hint="eastAsia"/>
              </w:rPr>
            </w:rPrChange>
          </w:rPr>
          <w:delText>目錄</w:delText>
        </w:r>
        <w:r w:rsidDel="009601F8">
          <w:rPr>
            <w:webHidden/>
          </w:rPr>
          <w:tab/>
        </w:r>
        <w:r w:rsidR="00F76BDD" w:rsidDel="009601F8">
          <w:rPr>
            <w:webHidden/>
          </w:rPr>
          <w:delText>III</w:delText>
        </w:r>
      </w:del>
    </w:p>
    <w:p w14:paraId="093C7948" w14:textId="77777777" w:rsidR="00424242" w:rsidDel="009601F8" w:rsidRDefault="00424242">
      <w:pPr>
        <w:pStyle w:val="10"/>
        <w:rPr>
          <w:del w:id="252" w:author="Haraguroicha Hsu" w:date="2013-06-30T04:17:00Z"/>
          <w:rFonts w:asciiTheme="minorHAnsi" w:eastAsiaTheme="minorEastAsia" w:hAnsiTheme="minorHAnsi" w:cstheme="minorBidi"/>
        </w:rPr>
      </w:pPr>
      <w:del w:id="253" w:author="Haraguroicha Hsu" w:date="2013-06-30T04:17:00Z">
        <w:r w:rsidRPr="009601F8" w:rsidDel="009601F8">
          <w:rPr>
            <w:rFonts w:hint="eastAsia"/>
            <w:rPrChange w:id="254" w:author="Haraguroicha Hsu" w:date="2013-06-30T04:17:00Z">
              <w:rPr>
                <w:rStyle w:val="aa"/>
                <w:rFonts w:hint="eastAsia"/>
              </w:rPr>
            </w:rPrChange>
          </w:rPr>
          <w:delText>圖目錄</w:delText>
        </w:r>
        <w:r w:rsidDel="009601F8">
          <w:rPr>
            <w:webHidden/>
          </w:rPr>
          <w:tab/>
        </w:r>
        <w:r w:rsidR="00F76BDD" w:rsidDel="009601F8">
          <w:rPr>
            <w:webHidden/>
          </w:rPr>
          <w:delText>V</w:delText>
        </w:r>
      </w:del>
    </w:p>
    <w:p w14:paraId="70058596" w14:textId="77777777" w:rsidR="00424242" w:rsidDel="009601F8" w:rsidRDefault="00424242">
      <w:pPr>
        <w:pStyle w:val="10"/>
        <w:rPr>
          <w:del w:id="255" w:author="Haraguroicha Hsu" w:date="2013-06-30T04:17:00Z"/>
          <w:rFonts w:asciiTheme="minorHAnsi" w:eastAsiaTheme="minorEastAsia" w:hAnsiTheme="minorHAnsi" w:cstheme="minorBidi"/>
        </w:rPr>
      </w:pPr>
      <w:del w:id="256" w:author="Haraguroicha Hsu" w:date="2013-06-30T04:17:00Z">
        <w:r w:rsidRPr="009601F8" w:rsidDel="009601F8">
          <w:rPr>
            <w:rFonts w:hint="eastAsia"/>
            <w:rPrChange w:id="257" w:author="Haraguroicha Hsu" w:date="2013-06-30T04:17:00Z">
              <w:rPr>
                <w:rStyle w:val="aa"/>
                <w:rFonts w:hint="eastAsia"/>
              </w:rPr>
            </w:rPrChange>
          </w:rPr>
          <w:delText>表目錄</w:delText>
        </w:r>
        <w:r w:rsidDel="009601F8">
          <w:rPr>
            <w:webHidden/>
          </w:rPr>
          <w:tab/>
        </w:r>
        <w:r w:rsidR="00F76BDD" w:rsidDel="009601F8">
          <w:rPr>
            <w:webHidden/>
          </w:rPr>
          <w:delText>VI</w:delText>
        </w:r>
      </w:del>
    </w:p>
    <w:p w14:paraId="1EE2C1CE" w14:textId="77777777" w:rsidR="00424242" w:rsidDel="009601F8" w:rsidRDefault="00424242">
      <w:pPr>
        <w:pStyle w:val="10"/>
        <w:rPr>
          <w:del w:id="258" w:author="Haraguroicha Hsu" w:date="2013-06-30T04:17:00Z"/>
          <w:rFonts w:asciiTheme="minorHAnsi" w:eastAsiaTheme="minorEastAsia" w:hAnsiTheme="minorHAnsi" w:cstheme="minorBidi"/>
        </w:rPr>
      </w:pPr>
      <w:del w:id="259" w:author="Haraguroicha Hsu" w:date="2013-06-30T04:17:00Z">
        <w:r w:rsidRPr="009601F8" w:rsidDel="009601F8">
          <w:rPr>
            <w:rFonts w:hint="eastAsia"/>
            <w:rPrChange w:id="260" w:author="Haraguroicha Hsu" w:date="2013-06-30T04:17:00Z">
              <w:rPr>
                <w:rStyle w:val="aa"/>
                <w:rFonts w:hint="eastAsia"/>
              </w:rPr>
            </w:rPrChange>
          </w:rPr>
          <w:delText>第壹章</w:delText>
        </w:r>
        <w:r w:rsidRPr="009601F8" w:rsidDel="009601F8">
          <w:rPr>
            <w:rPrChange w:id="261" w:author="Haraguroicha Hsu" w:date="2013-06-30T04:17:00Z">
              <w:rPr>
                <w:rStyle w:val="aa"/>
              </w:rPr>
            </w:rPrChange>
          </w:rPr>
          <w:delText xml:space="preserve"> </w:delText>
        </w:r>
        <w:r w:rsidRPr="009601F8" w:rsidDel="009601F8">
          <w:rPr>
            <w:rFonts w:hint="eastAsia"/>
            <w:rPrChange w:id="262" w:author="Haraguroicha Hsu" w:date="2013-06-30T04:17:00Z">
              <w:rPr>
                <w:rStyle w:val="aa"/>
                <w:rFonts w:hint="eastAsia"/>
              </w:rPr>
            </w:rPrChange>
          </w:rPr>
          <w:delText>緒論</w:delText>
        </w:r>
        <w:r w:rsidDel="009601F8">
          <w:rPr>
            <w:webHidden/>
          </w:rPr>
          <w:tab/>
        </w:r>
        <w:r w:rsidR="00F76BDD" w:rsidDel="009601F8">
          <w:rPr>
            <w:webHidden/>
          </w:rPr>
          <w:delText>1</w:delText>
        </w:r>
      </w:del>
    </w:p>
    <w:p w14:paraId="7C31CE7A" w14:textId="77777777" w:rsidR="00424242" w:rsidDel="009601F8" w:rsidRDefault="00424242">
      <w:pPr>
        <w:pStyle w:val="20"/>
        <w:tabs>
          <w:tab w:val="right" w:leader="dot" w:pos="9628"/>
        </w:tabs>
        <w:ind w:left="560"/>
        <w:rPr>
          <w:del w:id="263" w:author="Haraguroicha Hsu" w:date="2013-06-30T04:17:00Z"/>
          <w:rFonts w:asciiTheme="minorHAnsi" w:eastAsiaTheme="minorEastAsia" w:hAnsiTheme="minorHAnsi" w:cstheme="minorBidi"/>
          <w:noProof/>
        </w:rPr>
      </w:pPr>
      <w:del w:id="264" w:author="Haraguroicha Hsu" w:date="2013-06-30T04:17:00Z">
        <w:r w:rsidRPr="009601F8" w:rsidDel="009601F8">
          <w:rPr>
            <w:rFonts w:hint="eastAsia"/>
            <w:rPrChange w:id="265" w:author="Haraguroicha Hsu" w:date="2013-06-30T04:17:00Z">
              <w:rPr>
                <w:rStyle w:val="aa"/>
                <w:rFonts w:hint="eastAsia"/>
                <w:noProof/>
              </w:rPr>
            </w:rPrChange>
          </w:rPr>
          <w:delText>第一節</w:delText>
        </w:r>
        <w:r w:rsidRPr="009601F8" w:rsidDel="009601F8">
          <w:rPr>
            <w:rPrChange w:id="266" w:author="Haraguroicha Hsu" w:date="2013-06-30T04:17:00Z">
              <w:rPr>
                <w:rStyle w:val="aa"/>
                <w:noProof/>
              </w:rPr>
            </w:rPrChange>
          </w:rPr>
          <w:delText xml:space="preserve"> </w:delText>
        </w:r>
        <w:r w:rsidRPr="009601F8" w:rsidDel="009601F8">
          <w:rPr>
            <w:rFonts w:hint="eastAsia"/>
            <w:rPrChange w:id="267" w:author="Haraguroicha Hsu" w:date="2013-06-30T04:17:00Z">
              <w:rPr>
                <w:rStyle w:val="aa"/>
                <w:rFonts w:hint="eastAsia"/>
                <w:noProof/>
              </w:rPr>
            </w:rPrChange>
          </w:rPr>
          <w:delText>研究背景</w:delText>
        </w:r>
        <w:r w:rsidDel="009601F8">
          <w:rPr>
            <w:noProof/>
            <w:webHidden/>
          </w:rPr>
          <w:tab/>
        </w:r>
        <w:r w:rsidR="00F76BDD" w:rsidDel="009601F8">
          <w:rPr>
            <w:noProof/>
            <w:webHidden/>
          </w:rPr>
          <w:delText>1</w:delText>
        </w:r>
      </w:del>
    </w:p>
    <w:p w14:paraId="1DCB2BF0" w14:textId="77777777" w:rsidR="00424242" w:rsidDel="009601F8" w:rsidRDefault="00424242">
      <w:pPr>
        <w:pStyle w:val="30"/>
        <w:rPr>
          <w:del w:id="268" w:author="Haraguroicha Hsu" w:date="2013-06-30T04:17:00Z"/>
          <w:rFonts w:asciiTheme="minorHAnsi" w:hAnsiTheme="minorHAnsi" w:cstheme="minorBidi"/>
          <w:noProof/>
        </w:rPr>
      </w:pPr>
      <w:del w:id="269" w:author="Haraguroicha Hsu" w:date="2013-06-30T04:17:00Z">
        <w:r w:rsidRPr="009601F8" w:rsidDel="009601F8">
          <w:rPr>
            <w:rFonts w:hint="eastAsia"/>
            <w:rPrChange w:id="270" w:author="Haraguroicha Hsu" w:date="2013-06-30T04:17:00Z">
              <w:rPr>
                <w:rStyle w:val="aa"/>
                <w:rFonts w:hint="eastAsia"/>
                <w:noProof/>
              </w:rPr>
            </w:rPrChange>
          </w:rPr>
          <w:delText>壹</w:delText>
        </w:r>
        <w:r w:rsidRPr="009601F8" w:rsidDel="009601F8">
          <w:rPr>
            <w:rPrChange w:id="271" w:author="Haraguroicha Hsu" w:date="2013-06-30T04:17:00Z">
              <w:rPr>
                <w:rStyle w:val="aa"/>
                <w:noProof/>
              </w:rPr>
            </w:rPrChange>
          </w:rPr>
          <w:delText xml:space="preserve"> </w:delText>
        </w:r>
        <w:r w:rsidRPr="009601F8" w:rsidDel="009601F8">
          <w:rPr>
            <w:rFonts w:hint="eastAsia"/>
            <w:rPrChange w:id="272" w:author="Haraguroicha Hsu" w:date="2013-06-30T04:17:00Z">
              <w:rPr>
                <w:rStyle w:val="aa"/>
                <w:rFonts w:hint="eastAsia"/>
                <w:noProof/>
              </w:rPr>
            </w:rPrChange>
          </w:rPr>
          <w:delText>國內電子病歷推行狀況</w:delText>
        </w:r>
        <w:r w:rsidDel="009601F8">
          <w:rPr>
            <w:noProof/>
            <w:webHidden/>
          </w:rPr>
          <w:tab/>
        </w:r>
        <w:r w:rsidR="00F76BDD" w:rsidDel="009601F8">
          <w:rPr>
            <w:noProof/>
            <w:webHidden/>
          </w:rPr>
          <w:delText>1</w:delText>
        </w:r>
      </w:del>
    </w:p>
    <w:p w14:paraId="1661555B" w14:textId="77777777" w:rsidR="00424242" w:rsidDel="009601F8" w:rsidRDefault="00424242">
      <w:pPr>
        <w:pStyle w:val="20"/>
        <w:tabs>
          <w:tab w:val="right" w:leader="dot" w:pos="9628"/>
        </w:tabs>
        <w:ind w:left="560"/>
        <w:rPr>
          <w:del w:id="273" w:author="Haraguroicha Hsu" w:date="2013-06-30T04:17:00Z"/>
          <w:rFonts w:asciiTheme="minorHAnsi" w:eastAsiaTheme="minorEastAsia" w:hAnsiTheme="minorHAnsi" w:cstheme="minorBidi"/>
          <w:noProof/>
        </w:rPr>
      </w:pPr>
      <w:del w:id="274" w:author="Haraguroicha Hsu" w:date="2013-06-30T04:17:00Z">
        <w:r w:rsidRPr="009601F8" w:rsidDel="009601F8">
          <w:rPr>
            <w:rFonts w:hint="eastAsia"/>
            <w:rPrChange w:id="275" w:author="Haraguroicha Hsu" w:date="2013-06-30T04:17:00Z">
              <w:rPr>
                <w:rStyle w:val="aa"/>
                <w:rFonts w:hint="eastAsia"/>
                <w:noProof/>
              </w:rPr>
            </w:rPrChange>
          </w:rPr>
          <w:delText>第二節</w:delText>
        </w:r>
        <w:r w:rsidRPr="009601F8" w:rsidDel="009601F8">
          <w:rPr>
            <w:rPrChange w:id="276" w:author="Haraguroicha Hsu" w:date="2013-06-30T04:17:00Z">
              <w:rPr>
                <w:rStyle w:val="aa"/>
                <w:noProof/>
              </w:rPr>
            </w:rPrChange>
          </w:rPr>
          <w:delText xml:space="preserve"> </w:delText>
        </w:r>
        <w:r w:rsidRPr="009601F8" w:rsidDel="009601F8">
          <w:rPr>
            <w:rFonts w:hint="eastAsia"/>
            <w:rPrChange w:id="277" w:author="Haraguroicha Hsu" w:date="2013-06-30T04:17:00Z">
              <w:rPr>
                <w:rStyle w:val="aa"/>
                <w:rFonts w:hint="eastAsia"/>
                <w:noProof/>
              </w:rPr>
            </w:rPrChange>
          </w:rPr>
          <w:delText>研究動機</w:delText>
        </w:r>
        <w:r w:rsidDel="009601F8">
          <w:rPr>
            <w:noProof/>
            <w:webHidden/>
          </w:rPr>
          <w:tab/>
        </w:r>
        <w:r w:rsidR="00F76BDD" w:rsidDel="009601F8">
          <w:rPr>
            <w:noProof/>
            <w:webHidden/>
          </w:rPr>
          <w:delText>2</w:delText>
        </w:r>
      </w:del>
    </w:p>
    <w:p w14:paraId="2F143C42" w14:textId="77777777" w:rsidR="00424242" w:rsidDel="009601F8" w:rsidRDefault="00424242">
      <w:pPr>
        <w:pStyle w:val="20"/>
        <w:tabs>
          <w:tab w:val="right" w:leader="dot" w:pos="9628"/>
        </w:tabs>
        <w:ind w:left="560"/>
        <w:rPr>
          <w:del w:id="278" w:author="Haraguroicha Hsu" w:date="2013-06-30T04:17:00Z"/>
          <w:rFonts w:asciiTheme="minorHAnsi" w:eastAsiaTheme="minorEastAsia" w:hAnsiTheme="minorHAnsi" w:cstheme="minorBidi"/>
          <w:noProof/>
        </w:rPr>
      </w:pPr>
      <w:del w:id="279" w:author="Haraguroicha Hsu" w:date="2013-06-30T04:17:00Z">
        <w:r w:rsidRPr="009601F8" w:rsidDel="009601F8">
          <w:rPr>
            <w:rFonts w:hint="eastAsia"/>
            <w:rPrChange w:id="280" w:author="Haraguroicha Hsu" w:date="2013-06-30T04:17:00Z">
              <w:rPr>
                <w:rStyle w:val="aa"/>
                <w:rFonts w:hint="eastAsia"/>
                <w:noProof/>
              </w:rPr>
            </w:rPrChange>
          </w:rPr>
          <w:delText>第三節</w:delText>
        </w:r>
        <w:r w:rsidRPr="009601F8" w:rsidDel="009601F8">
          <w:rPr>
            <w:rPrChange w:id="281" w:author="Haraguroicha Hsu" w:date="2013-06-30T04:17:00Z">
              <w:rPr>
                <w:rStyle w:val="aa"/>
                <w:noProof/>
              </w:rPr>
            </w:rPrChange>
          </w:rPr>
          <w:delText xml:space="preserve"> </w:delText>
        </w:r>
        <w:r w:rsidRPr="009601F8" w:rsidDel="009601F8">
          <w:rPr>
            <w:rFonts w:hint="eastAsia"/>
            <w:rPrChange w:id="282" w:author="Haraguroicha Hsu" w:date="2013-06-30T04:17:00Z">
              <w:rPr>
                <w:rStyle w:val="aa"/>
                <w:rFonts w:hint="eastAsia"/>
                <w:noProof/>
              </w:rPr>
            </w:rPrChange>
          </w:rPr>
          <w:delText>研究目的</w:delText>
        </w:r>
        <w:r w:rsidDel="009601F8">
          <w:rPr>
            <w:noProof/>
            <w:webHidden/>
          </w:rPr>
          <w:tab/>
        </w:r>
        <w:r w:rsidR="00F76BDD" w:rsidDel="009601F8">
          <w:rPr>
            <w:noProof/>
            <w:webHidden/>
          </w:rPr>
          <w:delText>3</w:delText>
        </w:r>
      </w:del>
    </w:p>
    <w:p w14:paraId="36586C4B" w14:textId="77777777" w:rsidR="00424242" w:rsidDel="009601F8" w:rsidRDefault="00424242">
      <w:pPr>
        <w:pStyle w:val="10"/>
        <w:rPr>
          <w:del w:id="283" w:author="Haraguroicha Hsu" w:date="2013-06-30T04:17:00Z"/>
          <w:rFonts w:asciiTheme="minorHAnsi" w:eastAsiaTheme="minorEastAsia" w:hAnsiTheme="minorHAnsi" w:cstheme="minorBidi"/>
        </w:rPr>
      </w:pPr>
      <w:del w:id="284" w:author="Haraguroicha Hsu" w:date="2013-06-30T04:17:00Z">
        <w:r w:rsidRPr="009601F8" w:rsidDel="009601F8">
          <w:rPr>
            <w:rFonts w:hint="eastAsia"/>
            <w:rPrChange w:id="285" w:author="Haraguroicha Hsu" w:date="2013-06-30T04:17:00Z">
              <w:rPr>
                <w:rStyle w:val="aa"/>
                <w:rFonts w:hint="eastAsia"/>
              </w:rPr>
            </w:rPrChange>
          </w:rPr>
          <w:delText>第貳章</w:delText>
        </w:r>
        <w:r w:rsidRPr="009601F8" w:rsidDel="009601F8">
          <w:rPr>
            <w:rPrChange w:id="286" w:author="Haraguroicha Hsu" w:date="2013-06-30T04:17:00Z">
              <w:rPr>
                <w:rStyle w:val="aa"/>
              </w:rPr>
            </w:rPrChange>
          </w:rPr>
          <w:delText xml:space="preserve"> </w:delText>
        </w:r>
        <w:r w:rsidRPr="009601F8" w:rsidDel="009601F8">
          <w:rPr>
            <w:rFonts w:hint="eastAsia"/>
            <w:rPrChange w:id="287" w:author="Haraguroicha Hsu" w:date="2013-06-30T04:17:00Z">
              <w:rPr>
                <w:rStyle w:val="aa"/>
                <w:rFonts w:hint="eastAsia"/>
              </w:rPr>
            </w:rPrChange>
          </w:rPr>
          <w:delText>文獻探討</w:delText>
        </w:r>
        <w:r w:rsidDel="009601F8">
          <w:rPr>
            <w:webHidden/>
          </w:rPr>
          <w:tab/>
        </w:r>
        <w:r w:rsidR="00F76BDD" w:rsidDel="009601F8">
          <w:rPr>
            <w:webHidden/>
          </w:rPr>
          <w:delText>4</w:delText>
        </w:r>
      </w:del>
    </w:p>
    <w:p w14:paraId="793F5B8D" w14:textId="77777777" w:rsidR="00424242" w:rsidDel="009601F8" w:rsidRDefault="00424242">
      <w:pPr>
        <w:pStyle w:val="20"/>
        <w:tabs>
          <w:tab w:val="right" w:leader="dot" w:pos="9628"/>
        </w:tabs>
        <w:ind w:left="560"/>
        <w:rPr>
          <w:del w:id="288" w:author="Haraguroicha Hsu" w:date="2013-06-30T04:17:00Z"/>
          <w:rFonts w:asciiTheme="minorHAnsi" w:eastAsiaTheme="minorEastAsia" w:hAnsiTheme="minorHAnsi" w:cstheme="minorBidi"/>
          <w:noProof/>
        </w:rPr>
      </w:pPr>
      <w:del w:id="289" w:author="Haraguroicha Hsu" w:date="2013-06-30T04:17:00Z">
        <w:r w:rsidRPr="009601F8" w:rsidDel="009601F8">
          <w:rPr>
            <w:rFonts w:hint="eastAsia"/>
            <w:rPrChange w:id="290" w:author="Haraguroicha Hsu" w:date="2013-06-30T04:17:00Z">
              <w:rPr>
                <w:rStyle w:val="aa"/>
                <w:rFonts w:hint="eastAsia"/>
                <w:noProof/>
              </w:rPr>
            </w:rPrChange>
          </w:rPr>
          <w:delText>第一節</w:delText>
        </w:r>
        <w:r w:rsidRPr="009601F8" w:rsidDel="009601F8">
          <w:rPr>
            <w:rPrChange w:id="291" w:author="Haraguroicha Hsu" w:date="2013-06-30T04:17:00Z">
              <w:rPr>
                <w:rStyle w:val="aa"/>
                <w:noProof/>
              </w:rPr>
            </w:rPrChange>
          </w:rPr>
          <w:delText xml:space="preserve"> </w:delText>
        </w:r>
        <w:r w:rsidRPr="009601F8" w:rsidDel="009601F8">
          <w:rPr>
            <w:rFonts w:hint="eastAsia"/>
            <w:rPrChange w:id="292" w:author="Haraguroicha Hsu" w:date="2013-06-30T04:17:00Z">
              <w:rPr>
                <w:rStyle w:val="aa"/>
                <w:rFonts w:hint="eastAsia"/>
                <w:noProof/>
              </w:rPr>
            </w:rPrChange>
          </w:rPr>
          <w:delText>電子病歷</w:delText>
        </w:r>
        <w:r w:rsidDel="009601F8">
          <w:rPr>
            <w:noProof/>
            <w:webHidden/>
          </w:rPr>
          <w:tab/>
        </w:r>
        <w:r w:rsidR="00F76BDD" w:rsidDel="009601F8">
          <w:rPr>
            <w:noProof/>
            <w:webHidden/>
          </w:rPr>
          <w:delText>4</w:delText>
        </w:r>
      </w:del>
    </w:p>
    <w:p w14:paraId="0EA8160E" w14:textId="77777777" w:rsidR="00424242" w:rsidDel="009601F8" w:rsidRDefault="00424242">
      <w:pPr>
        <w:pStyle w:val="20"/>
        <w:tabs>
          <w:tab w:val="right" w:leader="dot" w:pos="9628"/>
        </w:tabs>
        <w:ind w:left="560"/>
        <w:rPr>
          <w:del w:id="293" w:author="Haraguroicha Hsu" w:date="2013-06-30T04:17:00Z"/>
          <w:rFonts w:asciiTheme="minorHAnsi" w:eastAsiaTheme="minorEastAsia" w:hAnsiTheme="minorHAnsi" w:cstheme="minorBidi"/>
          <w:noProof/>
        </w:rPr>
      </w:pPr>
      <w:del w:id="294" w:author="Haraguroicha Hsu" w:date="2013-06-30T04:17:00Z">
        <w:r w:rsidRPr="009601F8" w:rsidDel="009601F8">
          <w:rPr>
            <w:rFonts w:hint="eastAsia"/>
            <w:rPrChange w:id="295" w:author="Haraguroicha Hsu" w:date="2013-06-30T04:17:00Z">
              <w:rPr>
                <w:rStyle w:val="aa"/>
                <w:rFonts w:hint="eastAsia"/>
                <w:noProof/>
              </w:rPr>
            </w:rPrChange>
          </w:rPr>
          <w:delText>第二節</w:delText>
        </w:r>
        <w:r w:rsidRPr="009601F8" w:rsidDel="009601F8">
          <w:rPr>
            <w:rPrChange w:id="296" w:author="Haraguroicha Hsu" w:date="2013-06-30T04:17:00Z">
              <w:rPr>
                <w:rStyle w:val="aa"/>
                <w:noProof/>
              </w:rPr>
            </w:rPrChange>
          </w:rPr>
          <w:delText xml:space="preserve"> </w:delText>
        </w:r>
        <w:r w:rsidRPr="009601F8" w:rsidDel="009601F8">
          <w:rPr>
            <w:rFonts w:hint="eastAsia"/>
            <w:rPrChange w:id="297" w:author="Haraguroicha Hsu" w:date="2013-06-30T04:17:00Z">
              <w:rPr>
                <w:rStyle w:val="aa"/>
                <w:rFonts w:hint="eastAsia"/>
                <w:noProof/>
              </w:rPr>
            </w:rPrChange>
          </w:rPr>
          <w:delText>資訊技術與服務</w:delText>
        </w:r>
        <w:r w:rsidDel="009601F8">
          <w:rPr>
            <w:noProof/>
            <w:webHidden/>
          </w:rPr>
          <w:tab/>
        </w:r>
        <w:r w:rsidR="00F76BDD" w:rsidDel="009601F8">
          <w:rPr>
            <w:noProof/>
            <w:webHidden/>
          </w:rPr>
          <w:delText>5</w:delText>
        </w:r>
      </w:del>
    </w:p>
    <w:p w14:paraId="6162C4DE" w14:textId="77777777" w:rsidR="00424242" w:rsidDel="009601F8" w:rsidRDefault="00424242">
      <w:pPr>
        <w:pStyle w:val="30"/>
        <w:rPr>
          <w:del w:id="298" w:author="Haraguroicha Hsu" w:date="2013-06-30T04:17:00Z"/>
          <w:rFonts w:asciiTheme="minorHAnsi" w:hAnsiTheme="minorHAnsi" w:cstheme="minorBidi"/>
          <w:noProof/>
        </w:rPr>
      </w:pPr>
      <w:del w:id="299" w:author="Haraguroicha Hsu" w:date="2013-06-30T04:17:00Z">
        <w:r w:rsidRPr="009601F8" w:rsidDel="009601F8">
          <w:rPr>
            <w:rFonts w:hint="eastAsia"/>
            <w:rPrChange w:id="300" w:author="Haraguroicha Hsu" w:date="2013-06-30T04:17:00Z">
              <w:rPr>
                <w:rStyle w:val="aa"/>
                <w:rFonts w:hint="eastAsia"/>
                <w:noProof/>
              </w:rPr>
            </w:rPrChange>
          </w:rPr>
          <w:delText>壹</w:delText>
        </w:r>
        <w:r w:rsidRPr="009601F8" w:rsidDel="009601F8">
          <w:rPr>
            <w:rPrChange w:id="301" w:author="Haraguroicha Hsu" w:date="2013-06-30T04:17:00Z">
              <w:rPr>
                <w:rStyle w:val="aa"/>
                <w:noProof/>
              </w:rPr>
            </w:rPrChange>
          </w:rPr>
          <w:delText xml:space="preserve"> </w:delText>
        </w:r>
        <w:r w:rsidRPr="009601F8" w:rsidDel="009601F8">
          <w:rPr>
            <w:rFonts w:hint="eastAsia"/>
            <w:rPrChange w:id="302" w:author="Haraguroicha Hsu" w:date="2013-06-30T04:17:00Z">
              <w:rPr>
                <w:rStyle w:val="aa"/>
                <w:rFonts w:hint="eastAsia"/>
                <w:noProof/>
              </w:rPr>
            </w:rPrChange>
          </w:rPr>
          <w:delText>基礎構想</w:delText>
        </w:r>
        <w:r w:rsidDel="009601F8">
          <w:rPr>
            <w:noProof/>
            <w:webHidden/>
          </w:rPr>
          <w:tab/>
        </w:r>
        <w:r w:rsidR="00F76BDD" w:rsidDel="009601F8">
          <w:rPr>
            <w:noProof/>
            <w:webHidden/>
          </w:rPr>
          <w:delText>5</w:delText>
        </w:r>
      </w:del>
    </w:p>
    <w:p w14:paraId="252751D1" w14:textId="77777777" w:rsidR="00424242" w:rsidDel="009601F8" w:rsidRDefault="00424242">
      <w:pPr>
        <w:pStyle w:val="30"/>
        <w:rPr>
          <w:del w:id="303" w:author="Haraguroicha Hsu" w:date="2013-06-30T04:17:00Z"/>
          <w:rFonts w:asciiTheme="minorHAnsi" w:hAnsiTheme="minorHAnsi" w:cstheme="minorBidi"/>
          <w:noProof/>
        </w:rPr>
      </w:pPr>
      <w:del w:id="304" w:author="Haraguroicha Hsu" w:date="2013-06-30T04:17:00Z">
        <w:r w:rsidRPr="009601F8" w:rsidDel="009601F8">
          <w:rPr>
            <w:rFonts w:hint="eastAsia"/>
            <w:rPrChange w:id="305" w:author="Haraguroicha Hsu" w:date="2013-06-30T04:17:00Z">
              <w:rPr>
                <w:rStyle w:val="aa"/>
                <w:rFonts w:hint="eastAsia"/>
                <w:noProof/>
              </w:rPr>
            </w:rPrChange>
          </w:rPr>
          <w:delText>貳</w:delText>
        </w:r>
        <w:r w:rsidRPr="009601F8" w:rsidDel="009601F8">
          <w:rPr>
            <w:rPrChange w:id="306" w:author="Haraguroicha Hsu" w:date="2013-06-30T04:17:00Z">
              <w:rPr>
                <w:rStyle w:val="aa"/>
                <w:noProof/>
              </w:rPr>
            </w:rPrChange>
          </w:rPr>
          <w:delText xml:space="preserve"> </w:delText>
        </w:r>
        <w:r w:rsidRPr="009601F8" w:rsidDel="009601F8">
          <w:rPr>
            <w:rFonts w:hint="eastAsia"/>
            <w:rPrChange w:id="307" w:author="Haraguroicha Hsu" w:date="2013-06-30T04:17:00Z">
              <w:rPr>
                <w:rStyle w:val="aa"/>
                <w:rFonts w:hint="eastAsia"/>
                <w:noProof/>
              </w:rPr>
            </w:rPrChange>
          </w:rPr>
          <w:delText>服務管理</w:delText>
        </w:r>
        <w:r w:rsidDel="009601F8">
          <w:rPr>
            <w:noProof/>
            <w:webHidden/>
          </w:rPr>
          <w:tab/>
        </w:r>
        <w:r w:rsidR="00F76BDD" w:rsidDel="009601F8">
          <w:rPr>
            <w:noProof/>
            <w:webHidden/>
          </w:rPr>
          <w:delText>6</w:delText>
        </w:r>
      </w:del>
    </w:p>
    <w:p w14:paraId="707A783E" w14:textId="77777777" w:rsidR="00424242" w:rsidDel="009601F8" w:rsidRDefault="00424242">
      <w:pPr>
        <w:pStyle w:val="20"/>
        <w:tabs>
          <w:tab w:val="right" w:leader="dot" w:pos="9628"/>
        </w:tabs>
        <w:ind w:left="560"/>
        <w:rPr>
          <w:del w:id="308" w:author="Haraguroicha Hsu" w:date="2013-06-30T04:17:00Z"/>
          <w:rFonts w:asciiTheme="minorHAnsi" w:eastAsiaTheme="minorEastAsia" w:hAnsiTheme="minorHAnsi" w:cstheme="minorBidi"/>
          <w:noProof/>
        </w:rPr>
      </w:pPr>
      <w:del w:id="309" w:author="Haraguroicha Hsu" w:date="2013-06-30T04:17:00Z">
        <w:r w:rsidRPr="009601F8" w:rsidDel="009601F8">
          <w:rPr>
            <w:rFonts w:hint="eastAsia"/>
            <w:rPrChange w:id="310" w:author="Haraguroicha Hsu" w:date="2013-06-30T04:17:00Z">
              <w:rPr>
                <w:rStyle w:val="aa"/>
                <w:rFonts w:hint="eastAsia"/>
                <w:noProof/>
              </w:rPr>
            </w:rPrChange>
          </w:rPr>
          <w:delText>第三節</w:delText>
        </w:r>
        <w:r w:rsidRPr="009601F8" w:rsidDel="009601F8">
          <w:rPr>
            <w:rPrChange w:id="311" w:author="Haraguroicha Hsu" w:date="2013-06-30T04:17:00Z">
              <w:rPr>
                <w:rStyle w:val="aa"/>
                <w:noProof/>
              </w:rPr>
            </w:rPrChange>
          </w:rPr>
          <w:delText xml:space="preserve"> XML</w:delText>
        </w:r>
        <w:r w:rsidDel="009601F8">
          <w:rPr>
            <w:noProof/>
            <w:webHidden/>
          </w:rPr>
          <w:tab/>
        </w:r>
        <w:r w:rsidR="00F76BDD" w:rsidDel="009601F8">
          <w:rPr>
            <w:noProof/>
            <w:webHidden/>
          </w:rPr>
          <w:delText>8</w:delText>
        </w:r>
      </w:del>
    </w:p>
    <w:p w14:paraId="2563E101" w14:textId="77777777" w:rsidR="00424242" w:rsidDel="009601F8" w:rsidRDefault="00424242">
      <w:pPr>
        <w:pStyle w:val="30"/>
        <w:rPr>
          <w:del w:id="312" w:author="Haraguroicha Hsu" w:date="2013-06-30T04:17:00Z"/>
          <w:rFonts w:asciiTheme="minorHAnsi" w:hAnsiTheme="minorHAnsi" w:cstheme="minorBidi"/>
          <w:noProof/>
        </w:rPr>
      </w:pPr>
      <w:del w:id="313" w:author="Haraguroicha Hsu" w:date="2013-06-30T04:17:00Z">
        <w:r w:rsidRPr="009601F8" w:rsidDel="009601F8">
          <w:rPr>
            <w:rFonts w:hint="eastAsia"/>
            <w:rPrChange w:id="314" w:author="Haraguroicha Hsu" w:date="2013-06-30T04:17:00Z">
              <w:rPr>
                <w:rStyle w:val="aa"/>
                <w:rFonts w:hint="eastAsia"/>
                <w:noProof/>
              </w:rPr>
            </w:rPrChange>
          </w:rPr>
          <w:delText>壹</w:delText>
        </w:r>
        <w:r w:rsidRPr="009601F8" w:rsidDel="009601F8">
          <w:rPr>
            <w:rPrChange w:id="315" w:author="Haraguroicha Hsu" w:date="2013-06-30T04:17:00Z">
              <w:rPr>
                <w:rStyle w:val="aa"/>
                <w:noProof/>
              </w:rPr>
            </w:rPrChange>
          </w:rPr>
          <w:delText xml:space="preserve"> XPath</w:delText>
        </w:r>
        <w:r w:rsidDel="009601F8">
          <w:rPr>
            <w:noProof/>
            <w:webHidden/>
          </w:rPr>
          <w:tab/>
        </w:r>
        <w:r w:rsidR="00F76BDD" w:rsidDel="009601F8">
          <w:rPr>
            <w:noProof/>
            <w:webHidden/>
          </w:rPr>
          <w:delText>9</w:delText>
        </w:r>
      </w:del>
    </w:p>
    <w:p w14:paraId="03BBAE38" w14:textId="77777777" w:rsidR="00424242" w:rsidDel="009601F8" w:rsidRDefault="00424242">
      <w:pPr>
        <w:pStyle w:val="20"/>
        <w:tabs>
          <w:tab w:val="right" w:leader="dot" w:pos="9628"/>
        </w:tabs>
        <w:ind w:left="560"/>
        <w:rPr>
          <w:del w:id="316" w:author="Haraguroicha Hsu" w:date="2013-06-30T04:17:00Z"/>
          <w:rFonts w:asciiTheme="minorHAnsi" w:eastAsiaTheme="minorEastAsia" w:hAnsiTheme="minorHAnsi" w:cstheme="minorBidi"/>
          <w:noProof/>
        </w:rPr>
      </w:pPr>
      <w:del w:id="317" w:author="Haraguroicha Hsu" w:date="2013-06-30T04:17:00Z">
        <w:r w:rsidRPr="009601F8" w:rsidDel="009601F8">
          <w:rPr>
            <w:rFonts w:hint="eastAsia"/>
            <w:rPrChange w:id="318" w:author="Haraguroicha Hsu" w:date="2013-06-30T04:17:00Z">
              <w:rPr>
                <w:rStyle w:val="aa"/>
                <w:rFonts w:hint="eastAsia"/>
                <w:noProof/>
              </w:rPr>
            </w:rPrChange>
          </w:rPr>
          <w:delText>第四節</w:delText>
        </w:r>
        <w:r w:rsidRPr="009601F8" w:rsidDel="009601F8">
          <w:rPr>
            <w:rPrChange w:id="319" w:author="Haraguroicha Hsu" w:date="2013-06-30T04:17:00Z">
              <w:rPr>
                <w:rStyle w:val="aa"/>
                <w:noProof/>
              </w:rPr>
            </w:rPrChange>
          </w:rPr>
          <w:delText xml:space="preserve"> Web 3.0</w:delText>
        </w:r>
        <w:r w:rsidDel="009601F8">
          <w:rPr>
            <w:noProof/>
            <w:webHidden/>
          </w:rPr>
          <w:tab/>
        </w:r>
        <w:r w:rsidR="00F76BDD" w:rsidDel="009601F8">
          <w:rPr>
            <w:noProof/>
            <w:webHidden/>
          </w:rPr>
          <w:delText>10</w:delText>
        </w:r>
      </w:del>
    </w:p>
    <w:p w14:paraId="52175F6D" w14:textId="77777777" w:rsidR="00424242" w:rsidDel="009601F8" w:rsidRDefault="00424242">
      <w:pPr>
        <w:pStyle w:val="30"/>
        <w:rPr>
          <w:del w:id="320" w:author="Haraguroicha Hsu" w:date="2013-06-30T04:17:00Z"/>
          <w:rFonts w:asciiTheme="minorHAnsi" w:hAnsiTheme="minorHAnsi" w:cstheme="minorBidi"/>
          <w:noProof/>
        </w:rPr>
      </w:pPr>
      <w:del w:id="321" w:author="Haraguroicha Hsu" w:date="2013-06-30T04:17:00Z">
        <w:r w:rsidRPr="009601F8" w:rsidDel="009601F8">
          <w:rPr>
            <w:rFonts w:hint="eastAsia"/>
            <w:rPrChange w:id="322" w:author="Haraguroicha Hsu" w:date="2013-06-30T04:17:00Z">
              <w:rPr>
                <w:rStyle w:val="aa"/>
                <w:rFonts w:hint="eastAsia"/>
                <w:noProof/>
              </w:rPr>
            </w:rPrChange>
          </w:rPr>
          <w:delText>壹</w:delText>
        </w:r>
        <w:r w:rsidRPr="009601F8" w:rsidDel="009601F8">
          <w:rPr>
            <w:rPrChange w:id="323" w:author="Haraguroicha Hsu" w:date="2013-06-30T04:17:00Z">
              <w:rPr>
                <w:rStyle w:val="aa"/>
                <w:noProof/>
              </w:rPr>
            </w:rPrChange>
          </w:rPr>
          <w:delText xml:space="preserve"> HTML5</w:delText>
        </w:r>
        <w:r w:rsidDel="009601F8">
          <w:rPr>
            <w:noProof/>
            <w:webHidden/>
          </w:rPr>
          <w:tab/>
        </w:r>
        <w:r w:rsidR="00F76BDD" w:rsidDel="009601F8">
          <w:rPr>
            <w:noProof/>
            <w:webHidden/>
          </w:rPr>
          <w:delText>11</w:delText>
        </w:r>
      </w:del>
    </w:p>
    <w:p w14:paraId="65B4C491" w14:textId="77777777" w:rsidR="00424242" w:rsidDel="009601F8" w:rsidRDefault="00424242">
      <w:pPr>
        <w:pStyle w:val="30"/>
        <w:rPr>
          <w:del w:id="324" w:author="Haraguroicha Hsu" w:date="2013-06-30T04:17:00Z"/>
          <w:rFonts w:asciiTheme="minorHAnsi" w:hAnsiTheme="minorHAnsi" w:cstheme="minorBidi"/>
          <w:noProof/>
        </w:rPr>
      </w:pPr>
      <w:del w:id="325" w:author="Haraguroicha Hsu" w:date="2013-06-30T04:17:00Z">
        <w:r w:rsidRPr="009601F8" w:rsidDel="009601F8">
          <w:rPr>
            <w:rFonts w:hint="eastAsia"/>
            <w:rPrChange w:id="326" w:author="Haraguroicha Hsu" w:date="2013-06-30T04:17:00Z">
              <w:rPr>
                <w:rStyle w:val="aa"/>
                <w:rFonts w:hint="eastAsia"/>
                <w:noProof/>
              </w:rPr>
            </w:rPrChange>
          </w:rPr>
          <w:delText>貳</w:delText>
        </w:r>
        <w:r w:rsidRPr="009601F8" w:rsidDel="009601F8">
          <w:rPr>
            <w:rPrChange w:id="327" w:author="Haraguroicha Hsu" w:date="2013-06-30T04:17:00Z">
              <w:rPr>
                <w:rStyle w:val="aa"/>
                <w:noProof/>
              </w:rPr>
            </w:rPrChange>
          </w:rPr>
          <w:delText xml:space="preserve"> </w:delText>
        </w:r>
        <w:r w:rsidRPr="009601F8" w:rsidDel="009601F8">
          <w:rPr>
            <w:rFonts w:hint="eastAsia"/>
            <w:rPrChange w:id="328" w:author="Haraguroicha Hsu" w:date="2013-06-30T04:17:00Z">
              <w:rPr>
                <w:rStyle w:val="aa"/>
                <w:rFonts w:hint="eastAsia"/>
                <w:noProof/>
              </w:rPr>
            </w:rPrChange>
          </w:rPr>
          <w:delText>自適應網頁設計</w:delText>
        </w:r>
        <w:r w:rsidDel="009601F8">
          <w:rPr>
            <w:noProof/>
            <w:webHidden/>
          </w:rPr>
          <w:tab/>
        </w:r>
        <w:r w:rsidR="00F76BDD" w:rsidDel="009601F8">
          <w:rPr>
            <w:noProof/>
            <w:webHidden/>
          </w:rPr>
          <w:delText>12</w:delText>
        </w:r>
      </w:del>
    </w:p>
    <w:p w14:paraId="62E5E510" w14:textId="77777777" w:rsidR="00424242" w:rsidDel="009601F8" w:rsidRDefault="00424242">
      <w:pPr>
        <w:pStyle w:val="30"/>
        <w:rPr>
          <w:del w:id="329" w:author="Haraguroicha Hsu" w:date="2013-06-30T04:17:00Z"/>
          <w:rFonts w:asciiTheme="minorHAnsi" w:hAnsiTheme="minorHAnsi" w:cstheme="minorBidi"/>
          <w:noProof/>
        </w:rPr>
      </w:pPr>
      <w:del w:id="330" w:author="Haraguroicha Hsu" w:date="2013-06-30T04:17:00Z">
        <w:r w:rsidRPr="009601F8" w:rsidDel="009601F8">
          <w:rPr>
            <w:rFonts w:hint="eastAsia"/>
            <w:rPrChange w:id="331" w:author="Haraguroicha Hsu" w:date="2013-06-30T04:17:00Z">
              <w:rPr>
                <w:rStyle w:val="aa"/>
                <w:rFonts w:hint="eastAsia"/>
                <w:noProof/>
              </w:rPr>
            </w:rPrChange>
          </w:rPr>
          <w:delText>參</w:delText>
        </w:r>
        <w:r w:rsidRPr="009601F8" w:rsidDel="009601F8">
          <w:rPr>
            <w:rPrChange w:id="332" w:author="Haraguroicha Hsu" w:date="2013-06-30T04:17:00Z">
              <w:rPr>
                <w:rStyle w:val="aa"/>
                <w:noProof/>
              </w:rPr>
            </w:rPrChange>
          </w:rPr>
          <w:delText xml:space="preserve"> </w:delText>
        </w:r>
        <w:r w:rsidRPr="009601F8" w:rsidDel="009601F8">
          <w:rPr>
            <w:rFonts w:hint="eastAsia"/>
            <w:rPrChange w:id="333" w:author="Haraguroicha Hsu" w:date="2013-06-30T04:17:00Z">
              <w:rPr>
                <w:rStyle w:val="aa"/>
                <w:rFonts w:hint="eastAsia"/>
                <w:noProof/>
              </w:rPr>
            </w:rPrChange>
          </w:rPr>
          <w:delText>行動裝置與平板電腦的崛起，</w:delText>
        </w:r>
        <w:r w:rsidRPr="009601F8" w:rsidDel="009601F8">
          <w:rPr>
            <w:rPrChange w:id="334" w:author="Haraguroicha Hsu" w:date="2013-06-30T04:17:00Z">
              <w:rPr>
                <w:rStyle w:val="aa"/>
                <w:noProof/>
              </w:rPr>
            </w:rPrChange>
          </w:rPr>
          <w:delText>Web 3.0</w:delText>
        </w:r>
        <w:r w:rsidRPr="009601F8" w:rsidDel="009601F8">
          <w:rPr>
            <w:rFonts w:hint="eastAsia"/>
            <w:rPrChange w:id="335" w:author="Haraguroicha Hsu" w:date="2013-06-30T04:17:00Z">
              <w:rPr>
                <w:rStyle w:val="aa"/>
                <w:rFonts w:hint="eastAsia"/>
                <w:noProof/>
              </w:rPr>
            </w:rPrChange>
          </w:rPr>
          <w:delText>的時代來臨</w:delText>
        </w:r>
        <w:r w:rsidDel="009601F8">
          <w:rPr>
            <w:noProof/>
            <w:webHidden/>
          </w:rPr>
          <w:tab/>
        </w:r>
        <w:r w:rsidR="00F76BDD" w:rsidDel="009601F8">
          <w:rPr>
            <w:noProof/>
            <w:webHidden/>
          </w:rPr>
          <w:delText>13</w:delText>
        </w:r>
      </w:del>
    </w:p>
    <w:p w14:paraId="2891705B" w14:textId="77777777" w:rsidR="00424242" w:rsidDel="009601F8" w:rsidRDefault="00424242">
      <w:pPr>
        <w:pStyle w:val="20"/>
        <w:tabs>
          <w:tab w:val="right" w:leader="dot" w:pos="9628"/>
        </w:tabs>
        <w:ind w:left="560"/>
        <w:rPr>
          <w:del w:id="336" w:author="Haraguroicha Hsu" w:date="2013-06-30T04:17:00Z"/>
          <w:rFonts w:asciiTheme="minorHAnsi" w:eastAsiaTheme="minorEastAsia" w:hAnsiTheme="minorHAnsi" w:cstheme="minorBidi"/>
          <w:noProof/>
        </w:rPr>
      </w:pPr>
      <w:del w:id="337" w:author="Haraguroicha Hsu" w:date="2013-06-30T04:17:00Z">
        <w:r w:rsidRPr="009601F8" w:rsidDel="009601F8">
          <w:rPr>
            <w:rFonts w:hint="eastAsia"/>
            <w:rPrChange w:id="338" w:author="Haraguroicha Hsu" w:date="2013-06-30T04:17:00Z">
              <w:rPr>
                <w:rStyle w:val="aa"/>
                <w:rFonts w:hint="eastAsia"/>
                <w:noProof/>
              </w:rPr>
            </w:rPrChange>
          </w:rPr>
          <w:delText>第五節</w:delText>
        </w:r>
        <w:r w:rsidRPr="009601F8" w:rsidDel="009601F8">
          <w:rPr>
            <w:rPrChange w:id="339" w:author="Haraguroicha Hsu" w:date="2013-06-30T04:17:00Z">
              <w:rPr>
                <w:rStyle w:val="aa"/>
                <w:noProof/>
              </w:rPr>
            </w:rPrChange>
          </w:rPr>
          <w:delText xml:space="preserve"> </w:delText>
        </w:r>
        <w:r w:rsidRPr="009601F8" w:rsidDel="009601F8">
          <w:rPr>
            <w:rFonts w:hint="eastAsia"/>
            <w:rPrChange w:id="340" w:author="Haraguroicha Hsu" w:date="2013-06-30T04:17:00Z">
              <w:rPr>
                <w:rStyle w:val="aa"/>
                <w:rFonts w:hint="eastAsia"/>
                <w:noProof/>
              </w:rPr>
            </w:rPrChange>
          </w:rPr>
          <w:delText>雲端運算</w:delText>
        </w:r>
        <w:r w:rsidDel="009601F8">
          <w:rPr>
            <w:noProof/>
            <w:webHidden/>
          </w:rPr>
          <w:tab/>
        </w:r>
        <w:r w:rsidR="00F76BDD" w:rsidDel="009601F8">
          <w:rPr>
            <w:noProof/>
            <w:webHidden/>
          </w:rPr>
          <w:delText>13</w:delText>
        </w:r>
      </w:del>
    </w:p>
    <w:p w14:paraId="6E9008DB" w14:textId="77777777" w:rsidR="00424242" w:rsidDel="009601F8" w:rsidRDefault="00424242">
      <w:pPr>
        <w:pStyle w:val="30"/>
        <w:rPr>
          <w:del w:id="341" w:author="Haraguroicha Hsu" w:date="2013-06-30T04:17:00Z"/>
          <w:rFonts w:asciiTheme="minorHAnsi" w:hAnsiTheme="minorHAnsi" w:cstheme="minorBidi"/>
          <w:noProof/>
        </w:rPr>
      </w:pPr>
      <w:del w:id="342" w:author="Haraguroicha Hsu" w:date="2013-06-30T04:17:00Z">
        <w:r w:rsidRPr="009601F8" w:rsidDel="009601F8">
          <w:rPr>
            <w:rFonts w:hint="eastAsia"/>
            <w:rPrChange w:id="343" w:author="Haraguroicha Hsu" w:date="2013-06-30T04:17:00Z">
              <w:rPr>
                <w:rStyle w:val="aa"/>
                <w:rFonts w:hint="eastAsia"/>
                <w:noProof/>
              </w:rPr>
            </w:rPrChange>
          </w:rPr>
          <w:delText>壹</w:delText>
        </w:r>
        <w:r w:rsidRPr="009601F8" w:rsidDel="009601F8">
          <w:rPr>
            <w:rPrChange w:id="344" w:author="Haraguroicha Hsu" w:date="2013-06-30T04:17:00Z">
              <w:rPr>
                <w:rStyle w:val="aa"/>
                <w:noProof/>
              </w:rPr>
            </w:rPrChange>
          </w:rPr>
          <w:delText xml:space="preserve"> </w:delText>
        </w:r>
        <w:r w:rsidRPr="009601F8" w:rsidDel="009601F8">
          <w:rPr>
            <w:rFonts w:hint="eastAsia"/>
            <w:rPrChange w:id="345" w:author="Haraguroicha Hsu" w:date="2013-06-30T04:17:00Z">
              <w:rPr>
                <w:rStyle w:val="aa"/>
                <w:rFonts w:hint="eastAsia"/>
                <w:noProof/>
              </w:rPr>
            </w:rPrChange>
          </w:rPr>
          <w:delText>雲端服務的普及度</w:delText>
        </w:r>
        <w:r w:rsidDel="009601F8">
          <w:rPr>
            <w:noProof/>
            <w:webHidden/>
          </w:rPr>
          <w:tab/>
        </w:r>
        <w:r w:rsidR="00F76BDD" w:rsidDel="009601F8">
          <w:rPr>
            <w:noProof/>
            <w:webHidden/>
          </w:rPr>
          <w:delText>15</w:delText>
        </w:r>
      </w:del>
    </w:p>
    <w:p w14:paraId="26B0A36F" w14:textId="77777777" w:rsidR="00424242" w:rsidDel="009601F8" w:rsidRDefault="00424242">
      <w:pPr>
        <w:pStyle w:val="20"/>
        <w:tabs>
          <w:tab w:val="right" w:leader="dot" w:pos="9628"/>
        </w:tabs>
        <w:ind w:left="560"/>
        <w:rPr>
          <w:del w:id="346" w:author="Haraguroicha Hsu" w:date="2013-06-30T04:17:00Z"/>
          <w:rFonts w:asciiTheme="minorHAnsi" w:eastAsiaTheme="minorEastAsia" w:hAnsiTheme="minorHAnsi" w:cstheme="minorBidi"/>
          <w:noProof/>
        </w:rPr>
      </w:pPr>
      <w:del w:id="347" w:author="Haraguroicha Hsu" w:date="2013-06-30T04:17:00Z">
        <w:r w:rsidRPr="009601F8" w:rsidDel="009601F8">
          <w:rPr>
            <w:rFonts w:hint="eastAsia"/>
            <w:rPrChange w:id="348" w:author="Haraguroicha Hsu" w:date="2013-06-30T04:17:00Z">
              <w:rPr>
                <w:rStyle w:val="aa"/>
                <w:rFonts w:hint="eastAsia"/>
                <w:noProof/>
              </w:rPr>
            </w:rPrChange>
          </w:rPr>
          <w:delText>第六節</w:delText>
        </w:r>
        <w:r w:rsidRPr="009601F8" w:rsidDel="009601F8">
          <w:rPr>
            <w:rPrChange w:id="349" w:author="Haraguroicha Hsu" w:date="2013-06-30T04:17:00Z">
              <w:rPr>
                <w:rStyle w:val="aa"/>
                <w:noProof/>
              </w:rPr>
            </w:rPrChange>
          </w:rPr>
          <w:delText xml:space="preserve"> </w:delText>
        </w:r>
        <w:r w:rsidRPr="009601F8" w:rsidDel="009601F8">
          <w:rPr>
            <w:rFonts w:hint="eastAsia"/>
            <w:rPrChange w:id="350" w:author="Haraguroicha Hsu" w:date="2013-06-30T04:17:00Z">
              <w:rPr>
                <w:rStyle w:val="aa"/>
                <w:rFonts w:hint="eastAsia"/>
                <w:noProof/>
              </w:rPr>
            </w:rPrChange>
          </w:rPr>
          <w:delText>多國語系應用程式</w:delText>
        </w:r>
        <w:r w:rsidDel="009601F8">
          <w:rPr>
            <w:noProof/>
            <w:webHidden/>
          </w:rPr>
          <w:tab/>
        </w:r>
        <w:r w:rsidR="00F76BDD" w:rsidDel="009601F8">
          <w:rPr>
            <w:noProof/>
            <w:webHidden/>
          </w:rPr>
          <w:delText>16</w:delText>
        </w:r>
      </w:del>
    </w:p>
    <w:p w14:paraId="617AA620" w14:textId="77777777" w:rsidR="00424242" w:rsidDel="009601F8" w:rsidRDefault="00424242">
      <w:pPr>
        <w:pStyle w:val="20"/>
        <w:tabs>
          <w:tab w:val="right" w:leader="dot" w:pos="9628"/>
        </w:tabs>
        <w:ind w:left="560"/>
        <w:rPr>
          <w:del w:id="351" w:author="Haraguroicha Hsu" w:date="2013-06-30T04:17:00Z"/>
          <w:rFonts w:asciiTheme="minorHAnsi" w:eastAsiaTheme="minorEastAsia" w:hAnsiTheme="minorHAnsi" w:cstheme="minorBidi"/>
          <w:noProof/>
        </w:rPr>
      </w:pPr>
      <w:del w:id="352" w:author="Haraguroicha Hsu" w:date="2013-06-30T04:17:00Z">
        <w:r w:rsidRPr="009601F8" w:rsidDel="009601F8">
          <w:rPr>
            <w:rFonts w:hint="eastAsia"/>
            <w:rPrChange w:id="353" w:author="Haraguroicha Hsu" w:date="2013-06-30T04:17:00Z">
              <w:rPr>
                <w:rStyle w:val="aa"/>
                <w:rFonts w:hint="eastAsia"/>
                <w:noProof/>
              </w:rPr>
            </w:rPrChange>
          </w:rPr>
          <w:delText>第七節</w:delText>
        </w:r>
        <w:r w:rsidRPr="009601F8" w:rsidDel="009601F8">
          <w:rPr>
            <w:rPrChange w:id="354" w:author="Haraguroicha Hsu" w:date="2013-06-30T04:17:00Z">
              <w:rPr>
                <w:rStyle w:val="aa"/>
                <w:noProof/>
              </w:rPr>
            </w:rPrChange>
          </w:rPr>
          <w:delText xml:space="preserve"> </w:delText>
        </w:r>
        <w:r w:rsidRPr="009601F8" w:rsidDel="009601F8">
          <w:rPr>
            <w:rFonts w:hint="eastAsia"/>
            <w:rPrChange w:id="355" w:author="Haraguroicha Hsu" w:date="2013-06-30T04:17:00Z">
              <w:rPr>
                <w:rStyle w:val="aa"/>
                <w:rFonts w:hint="eastAsia"/>
                <w:noProof/>
              </w:rPr>
            </w:rPrChange>
          </w:rPr>
          <w:delText>其他相關研究</w:delText>
        </w:r>
        <w:r w:rsidDel="009601F8">
          <w:rPr>
            <w:noProof/>
            <w:webHidden/>
          </w:rPr>
          <w:tab/>
        </w:r>
        <w:r w:rsidR="00F76BDD" w:rsidDel="009601F8">
          <w:rPr>
            <w:noProof/>
            <w:webHidden/>
          </w:rPr>
          <w:delText>16</w:delText>
        </w:r>
      </w:del>
    </w:p>
    <w:p w14:paraId="3943FA6F" w14:textId="77777777" w:rsidR="00424242" w:rsidDel="009601F8" w:rsidRDefault="00424242">
      <w:pPr>
        <w:pStyle w:val="10"/>
        <w:rPr>
          <w:del w:id="356" w:author="Haraguroicha Hsu" w:date="2013-06-30T04:17:00Z"/>
          <w:rFonts w:asciiTheme="minorHAnsi" w:eastAsiaTheme="minorEastAsia" w:hAnsiTheme="minorHAnsi" w:cstheme="minorBidi"/>
        </w:rPr>
      </w:pPr>
      <w:del w:id="357" w:author="Haraguroicha Hsu" w:date="2013-06-30T04:17:00Z">
        <w:r w:rsidRPr="009601F8" w:rsidDel="009601F8">
          <w:rPr>
            <w:rFonts w:hint="eastAsia"/>
            <w:rPrChange w:id="358" w:author="Haraguroicha Hsu" w:date="2013-06-30T04:17:00Z">
              <w:rPr>
                <w:rStyle w:val="aa"/>
                <w:rFonts w:hint="eastAsia"/>
              </w:rPr>
            </w:rPrChange>
          </w:rPr>
          <w:delText>第參章</w:delText>
        </w:r>
        <w:r w:rsidRPr="009601F8" w:rsidDel="009601F8">
          <w:rPr>
            <w:rPrChange w:id="359" w:author="Haraguroicha Hsu" w:date="2013-06-30T04:17:00Z">
              <w:rPr>
                <w:rStyle w:val="aa"/>
              </w:rPr>
            </w:rPrChange>
          </w:rPr>
          <w:delText xml:space="preserve"> </w:delText>
        </w:r>
        <w:r w:rsidRPr="009601F8" w:rsidDel="009601F8">
          <w:rPr>
            <w:rFonts w:hint="eastAsia"/>
            <w:rPrChange w:id="360" w:author="Haraguroicha Hsu" w:date="2013-06-30T04:17:00Z">
              <w:rPr>
                <w:rStyle w:val="aa"/>
                <w:rFonts w:hint="eastAsia"/>
              </w:rPr>
            </w:rPrChange>
          </w:rPr>
          <w:delText>研究方法</w:delText>
        </w:r>
        <w:r w:rsidDel="009601F8">
          <w:rPr>
            <w:webHidden/>
          </w:rPr>
          <w:tab/>
        </w:r>
        <w:r w:rsidR="00F76BDD" w:rsidDel="009601F8">
          <w:rPr>
            <w:webHidden/>
          </w:rPr>
          <w:delText>18</w:delText>
        </w:r>
      </w:del>
    </w:p>
    <w:p w14:paraId="7FEB41DF" w14:textId="77777777" w:rsidR="00424242" w:rsidDel="009601F8" w:rsidRDefault="00424242">
      <w:pPr>
        <w:pStyle w:val="20"/>
        <w:tabs>
          <w:tab w:val="right" w:leader="dot" w:pos="9628"/>
        </w:tabs>
        <w:ind w:left="560"/>
        <w:rPr>
          <w:del w:id="361" w:author="Haraguroicha Hsu" w:date="2013-06-30T04:17:00Z"/>
          <w:rFonts w:asciiTheme="minorHAnsi" w:eastAsiaTheme="minorEastAsia" w:hAnsiTheme="minorHAnsi" w:cstheme="minorBidi"/>
          <w:noProof/>
        </w:rPr>
      </w:pPr>
      <w:del w:id="362" w:author="Haraguroicha Hsu" w:date="2013-06-30T04:17:00Z">
        <w:r w:rsidRPr="009601F8" w:rsidDel="009601F8">
          <w:rPr>
            <w:rFonts w:hint="eastAsia"/>
            <w:rPrChange w:id="363" w:author="Haraguroicha Hsu" w:date="2013-06-30T04:17:00Z">
              <w:rPr>
                <w:rStyle w:val="aa"/>
                <w:rFonts w:hint="eastAsia"/>
                <w:noProof/>
              </w:rPr>
            </w:rPrChange>
          </w:rPr>
          <w:delText>第一節</w:delText>
        </w:r>
        <w:r w:rsidRPr="009601F8" w:rsidDel="009601F8">
          <w:rPr>
            <w:rPrChange w:id="364" w:author="Haraguroicha Hsu" w:date="2013-06-30T04:17:00Z">
              <w:rPr>
                <w:rStyle w:val="aa"/>
                <w:noProof/>
              </w:rPr>
            </w:rPrChange>
          </w:rPr>
          <w:delText xml:space="preserve"> </w:delText>
        </w:r>
        <w:r w:rsidRPr="009601F8" w:rsidDel="009601F8">
          <w:rPr>
            <w:rFonts w:hint="eastAsia"/>
            <w:rPrChange w:id="365" w:author="Haraguroicha Hsu" w:date="2013-06-30T04:17:00Z">
              <w:rPr>
                <w:rStyle w:val="aa"/>
                <w:rFonts w:hint="eastAsia"/>
                <w:noProof/>
              </w:rPr>
            </w:rPrChange>
          </w:rPr>
          <w:delText>研究流程與步驟</w:delText>
        </w:r>
        <w:r w:rsidDel="009601F8">
          <w:rPr>
            <w:noProof/>
            <w:webHidden/>
          </w:rPr>
          <w:tab/>
        </w:r>
        <w:r w:rsidR="00F76BDD" w:rsidDel="009601F8">
          <w:rPr>
            <w:noProof/>
            <w:webHidden/>
          </w:rPr>
          <w:delText>18</w:delText>
        </w:r>
      </w:del>
    </w:p>
    <w:p w14:paraId="7F4B0823" w14:textId="77777777" w:rsidR="00424242" w:rsidDel="009601F8" w:rsidRDefault="00424242">
      <w:pPr>
        <w:pStyle w:val="30"/>
        <w:rPr>
          <w:del w:id="366" w:author="Haraguroicha Hsu" w:date="2013-06-30T04:17:00Z"/>
          <w:rFonts w:asciiTheme="minorHAnsi" w:hAnsiTheme="minorHAnsi" w:cstheme="minorBidi"/>
          <w:noProof/>
        </w:rPr>
      </w:pPr>
      <w:del w:id="367" w:author="Haraguroicha Hsu" w:date="2013-06-30T04:17:00Z">
        <w:r w:rsidRPr="009601F8" w:rsidDel="009601F8">
          <w:rPr>
            <w:rFonts w:hint="eastAsia"/>
            <w:rPrChange w:id="368" w:author="Haraguroicha Hsu" w:date="2013-06-30T04:17:00Z">
              <w:rPr>
                <w:rStyle w:val="aa"/>
                <w:rFonts w:hint="eastAsia"/>
                <w:noProof/>
              </w:rPr>
            </w:rPrChange>
          </w:rPr>
          <w:delText>壹</w:delText>
        </w:r>
        <w:r w:rsidRPr="009601F8" w:rsidDel="009601F8">
          <w:rPr>
            <w:rPrChange w:id="369" w:author="Haraguroicha Hsu" w:date="2013-06-30T04:17:00Z">
              <w:rPr>
                <w:rStyle w:val="aa"/>
                <w:noProof/>
              </w:rPr>
            </w:rPrChange>
          </w:rPr>
          <w:delText xml:space="preserve"> </w:delText>
        </w:r>
        <w:r w:rsidRPr="009601F8" w:rsidDel="009601F8">
          <w:rPr>
            <w:rFonts w:hint="eastAsia"/>
            <w:rPrChange w:id="370" w:author="Haraguroicha Hsu" w:date="2013-06-30T04:17:00Z">
              <w:rPr>
                <w:rStyle w:val="aa"/>
                <w:rFonts w:hint="eastAsia"/>
                <w:noProof/>
              </w:rPr>
            </w:rPrChange>
          </w:rPr>
          <w:delText>系統建置流程</w:delText>
        </w:r>
        <w:r w:rsidDel="009601F8">
          <w:rPr>
            <w:noProof/>
            <w:webHidden/>
          </w:rPr>
          <w:tab/>
        </w:r>
        <w:r w:rsidR="00F76BDD" w:rsidDel="009601F8">
          <w:rPr>
            <w:noProof/>
            <w:webHidden/>
          </w:rPr>
          <w:delText>19</w:delText>
        </w:r>
      </w:del>
    </w:p>
    <w:p w14:paraId="7C8417EE" w14:textId="77777777" w:rsidR="00424242" w:rsidDel="009601F8" w:rsidRDefault="00424242">
      <w:pPr>
        <w:pStyle w:val="20"/>
        <w:tabs>
          <w:tab w:val="right" w:leader="dot" w:pos="9628"/>
        </w:tabs>
        <w:ind w:left="560"/>
        <w:rPr>
          <w:del w:id="371" w:author="Haraguroicha Hsu" w:date="2013-06-30T04:17:00Z"/>
          <w:rFonts w:asciiTheme="minorHAnsi" w:eastAsiaTheme="minorEastAsia" w:hAnsiTheme="minorHAnsi" w:cstheme="minorBidi"/>
          <w:noProof/>
        </w:rPr>
      </w:pPr>
      <w:del w:id="372" w:author="Haraguroicha Hsu" w:date="2013-06-30T04:17:00Z">
        <w:r w:rsidRPr="009601F8" w:rsidDel="009601F8">
          <w:rPr>
            <w:rFonts w:hint="eastAsia"/>
            <w:rPrChange w:id="373" w:author="Haraguroicha Hsu" w:date="2013-06-30T04:17:00Z">
              <w:rPr>
                <w:rStyle w:val="aa"/>
                <w:rFonts w:hint="eastAsia"/>
                <w:noProof/>
              </w:rPr>
            </w:rPrChange>
          </w:rPr>
          <w:delText>第二節</w:delText>
        </w:r>
        <w:r w:rsidRPr="009601F8" w:rsidDel="009601F8">
          <w:rPr>
            <w:rPrChange w:id="374" w:author="Haraguroicha Hsu" w:date="2013-06-30T04:17:00Z">
              <w:rPr>
                <w:rStyle w:val="aa"/>
                <w:noProof/>
              </w:rPr>
            </w:rPrChange>
          </w:rPr>
          <w:delText xml:space="preserve"> </w:delText>
        </w:r>
        <w:r w:rsidRPr="009601F8" w:rsidDel="009601F8">
          <w:rPr>
            <w:rFonts w:hint="eastAsia"/>
            <w:rPrChange w:id="375" w:author="Haraguroicha Hsu" w:date="2013-06-30T04:17:00Z">
              <w:rPr>
                <w:rStyle w:val="aa"/>
                <w:rFonts w:hint="eastAsia"/>
                <w:noProof/>
              </w:rPr>
            </w:rPrChange>
          </w:rPr>
          <w:delText>系統需求分析與設計</w:delText>
        </w:r>
        <w:r w:rsidDel="009601F8">
          <w:rPr>
            <w:noProof/>
            <w:webHidden/>
          </w:rPr>
          <w:tab/>
        </w:r>
        <w:r w:rsidR="00F76BDD" w:rsidDel="009601F8">
          <w:rPr>
            <w:noProof/>
            <w:webHidden/>
          </w:rPr>
          <w:delText>21</w:delText>
        </w:r>
      </w:del>
    </w:p>
    <w:p w14:paraId="7296F0FB" w14:textId="77777777" w:rsidR="00424242" w:rsidDel="009601F8" w:rsidRDefault="00424242">
      <w:pPr>
        <w:pStyle w:val="30"/>
        <w:rPr>
          <w:del w:id="376" w:author="Haraguroicha Hsu" w:date="2013-06-30T04:17:00Z"/>
          <w:rFonts w:asciiTheme="minorHAnsi" w:hAnsiTheme="minorHAnsi" w:cstheme="minorBidi"/>
          <w:noProof/>
        </w:rPr>
      </w:pPr>
      <w:del w:id="377" w:author="Haraguroicha Hsu" w:date="2013-06-30T04:17:00Z">
        <w:r w:rsidRPr="009601F8" w:rsidDel="009601F8">
          <w:rPr>
            <w:rFonts w:hint="eastAsia"/>
            <w:rPrChange w:id="378" w:author="Haraguroicha Hsu" w:date="2013-06-30T04:17:00Z">
              <w:rPr>
                <w:rStyle w:val="aa"/>
                <w:rFonts w:hint="eastAsia"/>
                <w:noProof/>
              </w:rPr>
            </w:rPrChange>
          </w:rPr>
          <w:delText>壹</w:delText>
        </w:r>
        <w:r w:rsidRPr="009601F8" w:rsidDel="009601F8">
          <w:rPr>
            <w:rPrChange w:id="379" w:author="Haraguroicha Hsu" w:date="2013-06-30T04:17:00Z">
              <w:rPr>
                <w:rStyle w:val="aa"/>
                <w:noProof/>
              </w:rPr>
            </w:rPrChange>
          </w:rPr>
          <w:delText xml:space="preserve"> </w:delText>
        </w:r>
        <w:r w:rsidRPr="009601F8" w:rsidDel="009601F8">
          <w:rPr>
            <w:rFonts w:hint="eastAsia"/>
            <w:rPrChange w:id="380" w:author="Haraguroicha Hsu" w:date="2013-06-30T04:17:00Z">
              <w:rPr>
                <w:rStyle w:val="aa"/>
                <w:rFonts w:hint="eastAsia"/>
                <w:noProof/>
              </w:rPr>
            </w:rPrChange>
          </w:rPr>
          <w:delText>需求分析與系統架構</w:delText>
        </w:r>
        <w:r w:rsidDel="009601F8">
          <w:rPr>
            <w:noProof/>
            <w:webHidden/>
          </w:rPr>
          <w:tab/>
        </w:r>
        <w:r w:rsidR="00F76BDD" w:rsidDel="009601F8">
          <w:rPr>
            <w:noProof/>
            <w:webHidden/>
          </w:rPr>
          <w:delText>21</w:delText>
        </w:r>
      </w:del>
    </w:p>
    <w:p w14:paraId="23A7C033" w14:textId="77777777" w:rsidR="00424242" w:rsidDel="009601F8" w:rsidRDefault="00424242">
      <w:pPr>
        <w:pStyle w:val="30"/>
        <w:rPr>
          <w:del w:id="381" w:author="Haraguroicha Hsu" w:date="2013-06-30T04:17:00Z"/>
          <w:rFonts w:asciiTheme="minorHAnsi" w:hAnsiTheme="minorHAnsi" w:cstheme="minorBidi"/>
          <w:noProof/>
        </w:rPr>
      </w:pPr>
      <w:del w:id="382" w:author="Haraguroicha Hsu" w:date="2013-06-30T04:17:00Z">
        <w:r w:rsidRPr="009601F8" w:rsidDel="009601F8">
          <w:rPr>
            <w:rFonts w:hint="eastAsia"/>
            <w:rPrChange w:id="383" w:author="Haraguroicha Hsu" w:date="2013-06-30T04:17:00Z">
              <w:rPr>
                <w:rStyle w:val="aa"/>
                <w:rFonts w:hint="eastAsia"/>
                <w:noProof/>
              </w:rPr>
            </w:rPrChange>
          </w:rPr>
          <w:delText>貳</w:delText>
        </w:r>
        <w:r w:rsidRPr="009601F8" w:rsidDel="009601F8">
          <w:rPr>
            <w:rPrChange w:id="384" w:author="Haraguroicha Hsu" w:date="2013-06-30T04:17:00Z">
              <w:rPr>
                <w:rStyle w:val="aa"/>
                <w:noProof/>
              </w:rPr>
            </w:rPrChange>
          </w:rPr>
          <w:delText xml:space="preserve"> </w:delText>
        </w:r>
        <w:r w:rsidRPr="009601F8" w:rsidDel="009601F8">
          <w:rPr>
            <w:rFonts w:hint="eastAsia"/>
            <w:rPrChange w:id="385" w:author="Haraguroicha Hsu" w:date="2013-06-30T04:17:00Z">
              <w:rPr>
                <w:rStyle w:val="aa"/>
                <w:rFonts w:hint="eastAsia"/>
                <w:noProof/>
              </w:rPr>
            </w:rPrChange>
          </w:rPr>
          <w:delText>系統分析與設計</w:delText>
        </w:r>
        <w:r w:rsidDel="009601F8">
          <w:rPr>
            <w:noProof/>
            <w:webHidden/>
          </w:rPr>
          <w:tab/>
        </w:r>
        <w:r w:rsidR="00F76BDD" w:rsidDel="009601F8">
          <w:rPr>
            <w:noProof/>
            <w:webHidden/>
          </w:rPr>
          <w:delText>23</w:delText>
        </w:r>
      </w:del>
    </w:p>
    <w:p w14:paraId="75853778" w14:textId="77777777" w:rsidR="00424242" w:rsidDel="009601F8" w:rsidRDefault="00424242">
      <w:pPr>
        <w:pStyle w:val="20"/>
        <w:tabs>
          <w:tab w:val="right" w:leader="dot" w:pos="9628"/>
        </w:tabs>
        <w:ind w:left="560"/>
        <w:rPr>
          <w:del w:id="386" w:author="Haraguroicha Hsu" w:date="2013-06-30T04:17:00Z"/>
          <w:rFonts w:asciiTheme="minorHAnsi" w:eastAsiaTheme="minorEastAsia" w:hAnsiTheme="minorHAnsi" w:cstheme="minorBidi"/>
          <w:noProof/>
        </w:rPr>
      </w:pPr>
      <w:del w:id="387" w:author="Haraguroicha Hsu" w:date="2013-06-30T04:17:00Z">
        <w:r w:rsidRPr="009601F8" w:rsidDel="009601F8">
          <w:rPr>
            <w:rFonts w:hint="eastAsia"/>
            <w:rPrChange w:id="388" w:author="Haraguroicha Hsu" w:date="2013-06-30T04:17:00Z">
              <w:rPr>
                <w:rStyle w:val="aa"/>
                <w:rFonts w:hint="eastAsia"/>
                <w:noProof/>
              </w:rPr>
            </w:rPrChange>
          </w:rPr>
          <w:delText>第三節</w:delText>
        </w:r>
        <w:r w:rsidRPr="009601F8" w:rsidDel="009601F8">
          <w:rPr>
            <w:rPrChange w:id="389" w:author="Haraguroicha Hsu" w:date="2013-06-30T04:17:00Z">
              <w:rPr>
                <w:rStyle w:val="aa"/>
                <w:noProof/>
              </w:rPr>
            </w:rPrChange>
          </w:rPr>
          <w:delText xml:space="preserve"> </w:delText>
        </w:r>
        <w:r w:rsidRPr="009601F8" w:rsidDel="009601F8">
          <w:rPr>
            <w:rFonts w:hint="eastAsia"/>
            <w:rPrChange w:id="390" w:author="Haraguroicha Hsu" w:date="2013-06-30T04:17:00Z">
              <w:rPr>
                <w:rStyle w:val="aa"/>
                <w:rFonts w:hint="eastAsia"/>
                <w:noProof/>
              </w:rPr>
            </w:rPrChange>
          </w:rPr>
          <w:delText>相關技術及開發工具</w:delText>
        </w:r>
        <w:r w:rsidDel="009601F8">
          <w:rPr>
            <w:noProof/>
            <w:webHidden/>
          </w:rPr>
          <w:tab/>
        </w:r>
        <w:r w:rsidR="00F76BDD" w:rsidDel="009601F8">
          <w:rPr>
            <w:noProof/>
            <w:webHidden/>
          </w:rPr>
          <w:delText>28</w:delText>
        </w:r>
      </w:del>
    </w:p>
    <w:p w14:paraId="12ADF9B9" w14:textId="77777777" w:rsidR="00424242" w:rsidDel="009601F8" w:rsidRDefault="00424242">
      <w:pPr>
        <w:pStyle w:val="10"/>
        <w:rPr>
          <w:del w:id="391" w:author="Haraguroicha Hsu" w:date="2013-06-30T04:17:00Z"/>
          <w:rFonts w:asciiTheme="minorHAnsi" w:eastAsiaTheme="minorEastAsia" w:hAnsiTheme="minorHAnsi" w:cstheme="minorBidi"/>
        </w:rPr>
      </w:pPr>
      <w:del w:id="392" w:author="Haraguroicha Hsu" w:date="2013-06-30T04:17:00Z">
        <w:r w:rsidRPr="009601F8" w:rsidDel="009601F8">
          <w:rPr>
            <w:rFonts w:hint="eastAsia"/>
            <w:rPrChange w:id="393" w:author="Haraguroicha Hsu" w:date="2013-06-30T04:17:00Z">
              <w:rPr>
                <w:rStyle w:val="aa"/>
                <w:rFonts w:hint="eastAsia"/>
              </w:rPr>
            </w:rPrChange>
          </w:rPr>
          <w:delText>第肆章</w:delText>
        </w:r>
        <w:r w:rsidRPr="009601F8" w:rsidDel="009601F8">
          <w:rPr>
            <w:rPrChange w:id="394" w:author="Haraguroicha Hsu" w:date="2013-06-30T04:17:00Z">
              <w:rPr>
                <w:rStyle w:val="aa"/>
              </w:rPr>
            </w:rPrChange>
          </w:rPr>
          <w:delText xml:space="preserve"> </w:delText>
        </w:r>
        <w:r w:rsidRPr="009601F8" w:rsidDel="009601F8">
          <w:rPr>
            <w:rFonts w:hint="eastAsia"/>
            <w:rPrChange w:id="395" w:author="Haraguroicha Hsu" w:date="2013-06-30T04:17:00Z">
              <w:rPr>
                <w:rStyle w:val="aa"/>
                <w:rFonts w:hint="eastAsia"/>
              </w:rPr>
            </w:rPrChange>
          </w:rPr>
          <w:delText>研究結果與討論</w:delText>
        </w:r>
        <w:r w:rsidDel="009601F8">
          <w:rPr>
            <w:webHidden/>
          </w:rPr>
          <w:tab/>
        </w:r>
        <w:r w:rsidR="00F76BDD" w:rsidDel="009601F8">
          <w:rPr>
            <w:webHidden/>
          </w:rPr>
          <w:delText>29</w:delText>
        </w:r>
      </w:del>
    </w:p>
    <w:p w14:paraId="3751DCE3" w14:textId="77777777" w:rsidR="00424242" w:rsidDel="009601F8" w:rsidRDefault="00424242">
      <w:pPr>
        <w:pStyle w:val="20"/>
        <w:tabs>
          <w:tab w:val="right" w:leader="dot" w:pos="9628"/>
        </w:tabs>
        <w:ind w:left="560"/>
        <w:rPr>
          <w:del w:id="396" w:author="Haraguroicha Hsu" w:date="2013-06-30T04:17:00Z"/>
          <w:rFonts w:asciiTheme="minorHAnsi" w:eastAsiaTheme="minorEastAsia" w:hAnsiTheme="minorHAnsi" w:cstheme="minorBidi"/>
          <w:noProof/>
        </w:rPr>
      </w:pPr>
      <w:del w:id="397" w:author="Haraguroicha Hsu" w:date="2013-06-30T04:17:00Z">
        <w:r w:rsidRPr="009601F8" w:rsidDel="009601F8">
          <w:rPr>
            <w:rFonts w:hint="eastAsia"/>
            <w:rPrChange w:id="398" w:author="Haraguroicha Hsu" w:date="2013-06-30T04:17:00Z">
              <w:rPr>
                <w:rStyle w:val="aa"/>
                <w:rFonts w:hint="eastAsia"/>
                <w:noProof/>
              </w:rPr>
            </w:rPrChange>
          </w:rPr>
          <w:delText>第一節</w:delText>
        </w:r>
        <w:r w:rsidRPr="009601F8" w:rsidDel="009601F8">
          <w:rPr>
            <w:rPrChange w:id="399" w:author="Haraguroicha Hsu" w:date="2013-06-30T04:17:00Z">
              <w:rPr>
                <w:rStyle w:val="aa"/>
                <w:noProof/>
              </w:rPr>
            </w:rPrChange>
          </w:rPr>
          <w:delText xml:space="preserve"> </w:delText>
        </w:r>
        <w:r w:rsidRPr="009601F8" w:rsidDel="009601F8">
          <w:rPr>
            <w:rFonts w:hint="eastAsia"/>
            <w:rPrChange w:id="400" w:author="Haraguroicha Hsu" w:date="2013-06-30T04:17:00Z">
              <w:rPr>
                <w:rStyle w:val="aa"/>
                <w:rFonts w:hint="eastAsia"/>
                <w:noProof/>
              </w:rPr>
            </w:rPrChange>
          </w:rPr>
          <w:delText>研究結果</w:delText>
        </w:r>
        <w:r w:rsidDel="009601F8">
          <w:rPr>
            <w:noProof/>
            <w:webHidden/>
          </w:rPr>
          <w:tab/>
        </w:r>
        <w:r w:rsidR="00F76BDD" w:rsidDel="009601F8">
          <w:rPr>
            <w:noProof/>
            <w:webHidden/>
          </w:rPr>
          <w:delText>29</w:delText>
        </w:r>
      </w:del>
    </w:p>
    <w:p w14:paraId="5A93D086" w14:textId="77777777" w:rsidR="00424242" w:rsidDel="009601F8" w:rsidRDefault="00424242">
      <w:pPr>
        <w:pStyle w:val="30"/>
        <w:rPr>
          <w:del w:id="401" w:author="Haraguroicha Hsu" w:date="2013-06-30T04:17:00Z"/>
          <w:rFonts w:asciiTheme="minorHAnsi" w:hAnsiTheme="minorHAnsi" w:cstheme="minorBidi"/>
          <w:noProof/>
        </w:rPr>
      </w:pPr>
      <w:del w:id="402" w:author="Haraguroicha Hsu" w:date="2013-06-30T04:17:00Z">
        <w:r w:rsidRPr="009601F8" w:rsidDel="009601F8">
          <w:rPr>
            <w:rFonts w:hint="eastAsia"/>
            <w:rPrChange w:id="403" w:author="Haraguroicha Hsu" w:date="2013-06-30T04:17:00Z">
              <w:rPr>
                <w:rStyle w:val="aa"/>
                <w:rFonts w:hint="eastAsia"/>
                <w:noProof/>
              </w:rPr>
            </w:rPrChange>
          </w:rPr>
          <w:delText>壹</w:delText>
        </w:r>
        <w:r w:rsidRPr="009601F8" w:rsidDel="009601F8">
          <w:rPr>
            <w:rPrChange w:id="404" w:author="Haraguroicha Hsu" w:date="2013-06-30T04:17:00Z">
              <w:rPr>
                <w:rStyle w:val="aa"/>
                <w:noProof/>
              </w:rPr>
            </w:rPrChange>
          </w:rPr>
          <w:delText xml:space="preserve"> </w:delText>
        </w:r>
        <w:r w:rsidRPr="009601F8" w:rsidDel="009601F8">
          <w:rPr>
            <w:rFonts w:hint="eastAsia"/>
            <w:rPrChange w:id="405" w:author="Haraguroicha Hsu" w:date="2013-06-30T04:17:00Z">
              <w:rPr>
                <w:rStyle w:val="aa"/>
                <w:rFonts w:hint="eastAsia"/>
                <w:noProof/>
              </w:rPr>
            </w:rPrChange>
          </w:rPr>
          <w:delText>樣板管理模組</w:delText>
        </w:r>
        <w:r w:rsidDel="009601F8">
          <w:rPr>
            <w:noProof/>
            <w:webHidden/>
          </w:rPr>
          <w:tab/>
        </w:r>
        <w:r w:rsidR="00F76BDD" w:rsidDel="009601F8">
          <w:rPr>
            <w:noProof/>
            <w:webHidden/>
          </w:rPr>
          <w:delText>29</w:delText>
        </w:r>
      </w:del>
    </w:p>
    <w:p w14:paraId="73B37945" w14:textId="77777777" w:rsidR="00424242" w:rsidDel="009601F8" w:rsidRDefault="00424242">
      <w:pPr>
        <w:pStyle w:val="30"/>
        <w:rPr>
          <w:del w:id="406" w:author="Haraguroicha Hsu" w:date="2013-06-30T04:17:00Z"/>
          <w:rFonts w:asciiTheme="minorHAnsi" w:hAnsiTheme="minorHAnsi" w:cstheme="minorBidi"/>
          <w:noProof/>
        </w:rPr>
      </w:pPr>
      <w:del w:id="407" w:author="Haraguroicha Hsu" w:date="2013-06-30T04:17:00Z">
        <w:r w:rsidRPr="009601F8" w:rsidDel="009601F8">
          <w:rPr>
            <w:rFonts w:hint="eastAsia"/>
            <w:rPrChange w:id="408" w:author="Haraguroicha Hsu" w:date="2013-06-30T04:17:00Z">
              <w:rPr>
                <w:rStyle w:val="aa"/>
                <w:rFonts w:hint="eastAsia"/>
                <w:noProof/>
              </w:rPr>
            </w:rPrChange>
          </w:rPr>
          <w:delText>貳</w:delText>
        </w:r>
        <w:r w:rsidRPr="009601F8" w:rsidDel="009601F8">
          <w:rPr>
            <w:rPrChange w:id="409" w:author="Haraguroicha Hsu" w:date="2013-06-30T04:17:00Z">
              <w:rPr>
                <w:rStyle w:val="aa"/>
                <w:noProof/>
              </w:rPr>
            </w:rPrChange>
          </w:rPr>
          <w:delText xml:space="preserve"> </w:delText>
        </w:r>
        <w:r w:rsidRPr="009601F8" w:rsidDel="009601F8">
          <w:rPr>
            <w:rFonts w:hint="eastAsia"/>
            <w:rPrChange w:id="410" w:author="Haraguroicha Hsu" w:date="2013-06-30T04:17:00Z">
              <w:rPr>
                <w:rStyle w:val="aa"/>
                <w:rFonts w:hint="eastAsia"/>
                <w:noProof/>
              </w:rPr>
            </w:rPrChange>
          </w:rPr>
          <w:delText>文件讀取及解析模組</w:delText>
        </w:r>
        <w:r w:rsidDel="009601F8">
          <w:rPr>
            <w:noProof/>
            <w:webHidden/>
          </w:rPr>
          <w:tab/>
        </w:r>
        <w:r w:rsidR="00F76BDD" w:rsidDel="009601F8">
          <w:rPr>
            <w:noProof/>
            <w:webHidden/>
          </w:rPr>
          <w:delText>31</w:delText>
        </w:r>
      </w:del>
    </w:p>
    <w:p w14:paraId="47404F0A" w14:textId="77777777" w:rsidR="00424242" w:rsidDel="009601F8" w:rsidRDefault="00424242">
      <w:pPr>
        <w:pStyle w:val="30"/>
        <w:rPr>
          <w:del w:id="411" w:author="Haraguroicha Hsu" w:date="2013-06-30T04:17:00Z"/>
          <w:rFonts w:asciiTheme="minorHAnsi" w:hAnsiTheme="minorHAnsi" w:cstheme="minorBidi"/>
          <w:noProof/>
        </w:rPr>
      </w:pPr>
      <w:del w:id="412" w:author="Haraguroicha Hsu" w:date="2013-06-30T04:17:00Z">
        <w:r w:rsidRPr="009601F8" w:rsidDel="009601F8">
          <w:rPr>
            <w:rFonts w:hint="eastAsia"/>
            <w:rPrChange w:id="413" w:author="Haraguroicha Hsu" w:date="2013-06-30T04:17:00Z">
              <w:rPr>
                <w:rStyle w:val="aa"/>
                <w:rFonts w:hint="eastAsia"/>
                <w:noProof/>
              </w:rPr>
            </w:rPrChange>
          </w:rPr>
          <w:delText>參</w:delText>
        </w:r>
        <w:r w:rsidRPr="009601F8" w:rsidDel="009601F8">
          <w:rPr>
            <w:rPrChange w:id="414" w:author="Haraguroicha Hsu" w:date="2013-06-30T04:17:00Z">
              <w:rPr>
                <w:rStyle w:val="aa"/>
                <w:noProof/>
              </w:rPr>
            </w:rPrChange>
          </w:rPr>
          <w:delText xml:space="preserve"> </w:delText>
        </w:r>
        <w:r w:rsidRPr="009601F8" w:rsidDel="009601F8">
          <w:rPr>
            <w:rFonts w:hint="eastAsia"/>
            <w:rPrChange w:id="415" w:author="Haraguroicha Hsu" w:date="2013-06-30T04:17:00Z">
              <w:rPr>
                <w:rStyle w:val="aa"/>
                <w:rFonts w:hint="eastAsia"/>
                <w:noProof/>
              </w:rPr>
            </w:rPrChange>
          </w:rPr>
          <w:delText>資料內嵌處理模組</w:delText>
        </w:r>
        <w:r w:rsidDel="009601F8">
          <w:rPr>
            <w:noProof/>
            <w:webHidden/>
          </w:rPr>
          <w:tab/>
        </w:r>
        <w:r w:rsidR="00F76BDD" w:rsidDel="009601F8">
          <w:rPr>
            <w:noProof/>
            <w:webHidden/>
          </w:rPr>
          <w:delText>33</w:delText>
        </w:r>
      </w:del>
    </w:p>
    <w:p w14:paraId="09251FF5" w14:textId="77777777" w:rsidR="00424242" w:rsidDel="009601F8" w:rsidRDefault="00424242">
      <w:pPr>
        <w:pStyle w:val="30"/>
        <w:rPr>
          <w:del w:id="416" w:author="Haraguroicha Hsu" w:date="2013-06-30T04:17:00Z"/>
          <w:rFonts w:asciiTheme="minorHAnsi" w:hAnsiTheme="minorHAnsi" w:cstheme="minorBidi"/>
          <w:noProof/>
        </w:rPr>
      </w:pPr>
      <w:del w:id="417" w:author="Haraguroicha Hsu" w:date="2013-06-30T04:17:00Z">
        <w:r w:rsidRPr="009601F8" w:rsidDel="009601F8">
          <w:rPr>
            <w:rFonts w:hint="eastAsia"/>
            <w:rPrChange w:id="418" w:author="Haraguroicha Hsu" w:date="2013-06-30T04:17:00Z">
              <w:rPr>
                <w:rStyle w:val="aa"/>
                <w:rFonts w:hint="eastAsia"/>
                <w:noProof/>
              </w:rPr>
            </w:rPrChange>
          </w:rPr>
          <w:delText>肆</w:delText>
        </w:r>
        <w:r w:rsidRPr="009601F8" w:rsidDel="009601F8">
          <w:rPr>
            <w:rPrChange w:id="419" w:author="Haraguroicha Hsu" w:date="2013-06-30T04:17:00Z">
              <w:rPr>
                <w:rStyle w:val="aa"/>
                <w:noProof/>
              </w:rPr>
            </w:rPrChange>
          </w:rPr>
          <w:delText xml:space="preserve"> </w:delText>
        </w:r>
        <w:r w:rsidRPr="009601F8" w:rsidDel="009601F8">
          <w:rPr>
            <w:rFonts w:hint="eastAsia"/>
            <w:rPrChange w:id="420" w:author="Haraguroicha Hsu" w:date="2013-06-30T04:17:00Z">
              <w:rPr>
                <w:rStyle w:val="aa"/>
                <w:rFonts w:hint="eastAsia"/>
                <w:noProof/>
              </w:rPr>
            </w:rPrChange>
          </w:rPr>
          <w:delText>樣板輸出處理模組</w:delText>
        </w:r>
        <w:r w:rsidDel="009601F8">
          <w:rPr>
            <w:noProof/>
            <w:webHidden/>
          </w:rPr>
          <w:tab/>
        </w:r>
        <w:r w:rsidR="00F76BDD" w:rsidDel="009601F8">
          <w:rPr>
            <w:noProof/>
            <w:webHidden/>
          </w:rPr>
          <w:delText>35</w:delText>
        </w:r>
      </w:del>
    </w:p>
    <w:p w14:paraId="7047AE00" w14:textId="77777777" w:rsidR="00424242" w:rsidDel="009601F8" w:rsidRDefault="00424242">
      <w:pPr>
        <w:pStyle w:val="30"/>
        <w:rPr>
          <w:del w:id="421" w:author="Haraguroicha Hsu" w:date="2013-06-30T04:17:00Z"/>
          <w:rFonts w:asciiTheme="minorHAnsi" w:hAnsiTheme="minorHAnsi" w:cstheme="minorBidi"/>
          <w:noProof/>
        </w:rPr>
      </w:pPr>
      <w:del w:id="422" w:author="Haraguroicha Hsu" w:date="2013-06-30T04:17:00Z">
        <w:r w:rsidRPr="009601F8" w:rsidDel="009601F8">
          <w:rPr>
            <w:rFonts w:hint="eastAsia"/>
            <w:rPrChange w:id="423" w:author="Haraguroicha Hsu" w:date="2013-06-30T04:17:00Z">
              <w:rPr>
                <w:rStyle w:val="aa"/>
                <w:rFonts w:hint="eastAsia"/>
                <w:noProof/>
              </w:rPr>
            </w:rPrChange>
          </w:rPr>
          <w:delText>伍</w:delText>
        </w:r>
        <w:r w:rsidRPr="009601F8" w:rsidDel="009601F8">
          <w:rPr>
            <w:rPrChange w:id="424" w:author="Haraguroicha Hsu" w:date="2013-06-30T04:17:00Z">
              <w:rPr>
                <w:rStyle w:val="aa"/>
                <w:noProof/>
              </w:rPr>
            </w:rPrChange>
          </w:rPr>
          <w:delText xml:space="preserve"> </w:delText>
        </w:r>
        <w:r w:rsidRPr="009601F8" w:rsidDel="009601F8">
          <w:rPr>
            <w:rFonts w:hint="eastAsia"/>
            <w:rPrChange w:id="425" w:author="Haraguroicha Hsu" w:date="2013-06-30T04:17:00Z">
              <w:rPr>
                <w:rStyle w:val="aa"/>
                <w:rFonts w:hint="eastAsia"/>
                <w:noProof/>
              </w:rPr>
            </w:rPrChange>
          </w:rPr>
          <w:delText>多國語系模組</w:delText>
        </w:r>
        <w:r w:rsidDel="009601F8">
          <w:rPr>
            <w:noProof/>
            <w:webHidden/>
          </w:rPr>
          <w:tab/>
        </w:r>
        <w:r w:rsidR="00F76BDD" w:rsidDel="009601F8">
          <w:rPr>
            <w:noProof/>
            <w:webHidden/>
          </w:rPr>
          <w:delText>38</w:delText>
        </w:r>
      </w:del>
    </w:p>
    <w:p w14:paraId="08EB3874" w14:textId="77777777" w:rsidR="00424242" w:rsidDel="009601F8" w:rsidRDefault="00424242">
      <w:pPr>
        <w:pStyle w:val="30"/>
        <w:rPr>
          <w:del w:id="426" w:author="Haraguroicha Hsu" w:date="2013-06-30T04:17:00Z"/>
          <w:rFonts w:asciiTheme="minorHAnsi" w:hAnsiTheme="minorHAnsi" w:cstheme="minorBidi"/>
          <w:noProof/>
        </w:rPr>
      </w:pPr>
      <w:del w:id="427" w:author="Haraguroicha Hsu" w:date="2013-06-30T04:17:00Z">
        <w:r w:rsidRPr="009601F8" w:rsidDel="009601F8">
          <w:rPr>
            <w:rFonts w:hint="eastAsia"/>
            <w:rPrChange w:id="428" w:author="Haraguroicha Hsu" w:date="2013-06-30T04:17:00Z">
              <w:rPr>
                <w:rStyle w:val="aa"/>
                <w:rFonts w:hint="eastAsia"/>
                <w:noProof/>
              </w:rPr>
            </w:rPrChange>
          </w:rPr>
          <w:delText>陸</w:delText>
        </w:r>
        <w:r w:rsidRPr="009601F8" w:rsidDel="009601F8">
          <w:rPr>
            <w:rPrChange w:id="429" w:author="Haraguroicha Hsu" w:date="2013-06-30T04:17:00Z">
              <w:rPr>
                <w:rStyle w:val="aa"/>
                <w:noProof/>
              </w:rPr>
            </w:rPrChange>
          </w:rPr>
          <w:delText xml:space="preserve"> </w:delText>
        </w:r>
        <w:r w:rsidRPr="009601F8" w:rsidDel="009601F8">
          <w:rPr>
            <w:rFonts w:hint="eastAsia"/>
            <w:rPrChange w:id="430" w:author="Haraguroicha Hsu" w:date="2013-06-30T04:17:00Z">
              <w:rPr>
                <w:rStyle w:val="aa"/>
                <w:rFonts w:hint="eastAsia"/>
                <w:noProof/>
              </w:rPr>
            </w:rPrChange>
          </w:rPr>
          <w:delText>樣板檔編輯器</w:delText>
        </w:r>
        <w:r w:rsidDel="009601F8">
          <w:rPr>
            <w:noProof/>
            <w:webHidden/>
          </w:rPr>
          <w:tab/>
        </w:r>
        <w:r w:rsidR="00F76BDD" w:rsidDel="009601F8">
          <w:rPr>
            <w:noProof/>
            <w:webHidden/>
          </w:rPr>
          <w:delText>41</w:delText>
        </w:r>
      </w:del>
    </w:p>
    <w:p w14:paraId="42E176C2" w14:textId="77777777" w:rsidR="00424242" w:rsidDel="009601F8" w:rsidRDefault="00424242">
      <w:pPr>
        <w:pStyle w:val="20"/>
        <w:tabs>
          <w:tab w:val="right" w:leader="dot" w:pos="9628"/>
        </w:tabs>
        <w:ind w:left="560"/>
        <w:rPr>
          <w:del w:id="431" w:author="Haraguroicha Hsu" w:date="2013-06-30T04:17:00Z"/>
          <w:rFonts w:asciiTheme="minorHAnsi" w:eastAsiaTheme="minorEastAsia" w:hAnsiTheme="minorHAnsi" w:cstheme="minorBidi"/>
          <w:noProof/>
        </w:rPr>
      </w:pPr>
      <w:del w:id="432" w:author="Haraguroicha Hsu" w:date="2013-06-30T04:17:00Z">
        <w:r w:rsidRPr="009601F8" w:rsidDel="009601F8">
          <w:rPr>
            <w:rFonts w:hint="eastAsia"/>
            <w:rPrChange w:id="433" w:author="Haraguroicha Hsu" w:date="2013-06-30T04:17:00Z">
              <w:rPr>
                <w:rStyle w:val="aa"/>
                <w:rFonts w:hint="eastAsia"/>
                <w:noProof/>
              </w:rPr>
            </w:rPrChange>
          </w:rPr>
          <w:delText>第二節</w:delText>
        </w:r>
        <w:r w:rsidRPr="009601F8" w:rsidDel="009601F8">
          <w:rPr>
            <w:rPrChange w:id="434" w:author="Haraguroicha Hsu" w:date="2013-06-30T04:17:00Z">
              <w:rPr>
                <w:rStyle w:val="aa"/>
                <w:noProof/>
              </w:rPr>
            </w:rPrChange>
          </w:rPr>
          <w:delText xml:space="preserve"> </w:delText>
        </w:r>
        <w:r w:rsidRPr="009601F8" w:rsidDel="009601F8">
          <w:rPr>
            <w:rFonts w:hint="eastAsia"/>
            <w:rPrChange w:id="435" w:author="Haraguroicha Hsu" w:date="2013-06-30T04:17:00Z">
              <w:rPr>
                <w:rStyle w:val="aa"/>
                <w:rFonts w:hint="eastAsia"/>
                <w:noProof/>
              </w:rPr>
            </w:rPrChange>
          </w:rPr>
          <w:delText>討論</w:delText>
        </w:r>
        <w:r w:rsidDel="009601F8">
          <w:rPr>
            <w:noProof/>
            <w:webHidden/>
          </w:rPr>
          <w:tab/>
        </w:r>
        <w:r w:rsidR="00F76BDD" w:rsidDel="009601F8">
          <w:rPr>
            <w:noProof/>
            <w:webHidden/>
          </w:rPr>
          <w:delText>41</w:delText>
        </w:r>
      </w:del>
    </w:p>
    <w:p w14:paraId="5E95C84A" w14:textId="77777777" w:rsidR="00424242" w:rsidDel="009601F8" w:rsidRDefault="00424242">
      <w:pPr>
        <w:pStyle w:val="30"/>
        <w:rPr>
          <w:del w:id="436" w:author="Haraguroicha Hsu" w:date="2013-06-30T04:17:00Z"/>
          <w:rFonts w:asciiTheme="minorHAnsi" w:hAnsiTheme="minorHAnsi" w:cstheme="minorBidi"/>
          <w:noProof/>
        </w:rPr>
      </w:pPr>
      <w:del w:id="437" w:author="Haraguroicha Hsu" w:date="2013-06-30T04:17:00Z">
        <w:r w:rsidRPr="009601F8" w:rsidDel="009601F8">
          <w:rPr>
            <w:rFonts w:hint="eastAsia"/>
            <w:rPrChange w:id="438" w:author="Haraguroicha Hsu" w:date="2013-06-30T04:17:00Z">
              <w:rPr>
                <w:rStyle w:val="aa"/>
                <w:rFonts w:hint="eastAsia"/>
                <w:noProof/>
              </w:rPr>
            </w:rPrChange>
          </w:rPr>
          <w:delText>壹</w:delText>
        </w:r>
        <w:r w:rsidRPr="009601F8" w:rsidDel="009601F8">
          <w:rPr>
            <w:rPrChange w:id="439" w:author="Haraguroicha Hsu" w:date="2013-06-30T04:17:00Z">
              <w:rPr>
                <w:rStyle w:val="aa"/>
                <w:noProof/>
              </w:rPr>
            </w:rPrChange>
          </w:rPr>
          <w:delText xml:space="preserve"> </w:delText>
        </w:r>
        <w:r w:rsidRPr="009601F8" w:rsidDel="009601F8">
          <w:rPr>
            <w:rFonts w:hint="eastAsia"/>
            <w:rPrChange w:id="440" w:author="Haraguroicha Hsu" w:date="2013-06-30T04:17:00Z">
              <w:rPr>
                <w:rStyle w:val="aa"/>
                <w:rFonts w:hint="eastAsia"/>
                <w:noProof/>
              </w:rPr>
            </w:rPrChange>
          </w:rPr>
          <w:delText>樣板檔編輯</w:delText>
        </w:r>
        <w:r w:rsidDel="009601F8">
          <w:rPr>
            <w:noProof/>
            <w:webHidden/>
          </w:rPr>
          <w:tab/>
        </w:r>
        <w:r w:rsidR="00F76BDD" w:rsidDel="009601F8">
          <w:rPr>
            <w:noProof/>
            <w:webHidden/>
          </w:rPr>
          <w:delText>41</w:delText>
        </w:r>
      </w:del>
    </w:p>
    <w:p w14:paraId="3331BA97" w14:textId="77777777" w:rsidR="00424242" w:rsidDel="009601F8" w:rsidRDefault="00424242">
      <w:pPr>
        <w:pStyle w:val="30"/>
        <w:rPr>
          <w:del w:id="441" w:author="Haraguroicha Hsu" w:date="2013-06-30T04:17:00Z"/>
          <w:rFonts w:asciiTheme="minorHAnsi" w:hAnsiTheme="minorHAnsi" w:cstheme="minorBidi"/>
          <w:noProof/>
        </w:rPr>
      </w:pPr>
      <w:del w:id="442" w:author="Haraguroicha Hsu" w:date="2013-06-30T04:17:00Z">
        <w:r w:rsidRPr="009601F8" w:rsidDel="009601F8">
          <w:rPr>
            <w:rFonts w:hint="eastAsia"/>
            <w:rPrChange w:id="443" w:author="Haraguroicha Hsu" w:date="2013-06-30T04:17:00Z">
              <w:rPr>
                <w:rStyle w:val="aa"/>
                <w:rFonts w:hint="eastAsia"/>
                <w:noProof/>
              </w:rPr>
            </w:rPrChange>
          </w:rPr>
          <w:delText>貳</w:delText>
        </w:r>
        <w:r w:rsidRPr="009601F8" w:rsidDel="009601F8">
          <w:rPr>
            <w:rPrChange w:id="444" w:author="Haraguroicha Hsu" w:date="2013-06-30T04:17:00Z">
              <w:rPr>
                <w:rStyle w:val="aa"/>
                <w:noProof/>
              </w:rPr>
            </w:rPrChange>
          </w:rPr>
          <w:delText xml:space="preserve"> </w:delText>
        </w:r>
        <w:r w:rsidRPr="009601F8" w:rsidDel="009601F8">
          <w:rPr>
            <w:rFonts w:hint="eastAsia"/>
            <w:rPrChange w:id="445" w:author="Haraguroicha Hsu" w:date="2013-06-30T04:17:00Z">
              <w:rPr>
                <w:rStyle w:val="aa"/>
                <w:rFonts w:hint="eastAsia"/>
                <w:noProof/>
              </w:rPr>
            </w:rPrChange>
          </w:rPr>
          <w:delText>檢視器存取能力</w:delText>
        </w:r>
        <w:r w:rsidDel="009601F8">
          <w:rPr>
            <w:noProof/>
            <w:webHidden/>
          </w:rPr>
          <w:tab/>
        </w:r>
        <w:r w:rsidR="00F76BDD" w:rsidDel="009601F8">
          <w:rPr>
            <w:noProof/>
            <w:webHidden/>
          </w:rPr>
          <w:delText>45</w:delText>
        </w:r>
      </w:del>
    </w:p>
    <w:p w14:paraId="15D0086D" w14:textId="77777777" w:rsidR="00424242" w:rsidDel="009601F8" w:rsidRDefault="00424242">
      <w:pPr>
        <w:pStyle w:val="30"/>
        <w:rPr>
          <w:del w:id="446" w:author="Haraguroicha Hsu" w:date="2013-06-30T04:17:00Z"/>
          <w:rFonts w:asciiTheme="minorHAnsi" w:hAnsiTheme="minorHAnsi" w:cstheme="minorBidi"/>
          <w:noProof/>
        </w:rPr>
      </w:pPr>
      <w:del w:id="447" w:author="Haraguroicha Hsu" w:date="2013-06-30T04:17:00Z">
        <w:r w:rsidRPr="009601F8" w:rsidDel="009601F8">
          <w:rPr>
            <w:rFonts w:hint="eastAsia"/>
            <w:rPrChange w:id="448" w:author="Haraguroicha Hsu" w:date="2013-06-30T04:17:00Z">
              <w:rPr>
                <w:rStyle w:val="aa"/>
                <w:rFonts w:hint="eastAsia"/>
                <w:noProof/>
              </w:rPr>
            </w:rPrChange>
          </w:rPr>
          <w:delText>參</w:delText>
        </w:r>
        <w:r w:rsidRPr="009601F8" w:rsidDel="009601F8">
          <w:rPr>
            <w:rPrChange w:id="449" w:author="Haraguroicha Hsu" w:date="2013-06-30T04:17:00Z">
              <w:rPr>
                <w:rStyle w:val="aa"/>
                <w:noProof/>
              </w:rPr>
            </w:rPrChange>
          </w:rPr>
          <w:delText xml:space="preserve"> </w:delText>
        </w:r>
        <w:r w:rsidRPr="009601F8" w:rsidDel="009601F8">
          <w:rPr>
            <w:rFonts w:hint="eastAsia"/>
            <w:rPrChange w:id="450" w:author="Haraguroicha Hsu" w:date="2013-06-30T04:17:00Z">
              <w:rPr>
                <w:rStyle w:val="aa"/>
                <w:rFonts w:hint="eastAsia"/>
                <w:noProof/>
              </w:rPr>
            </w:rPrChange>
          </w:rPr>
          <w:delText>多個電子病歷檔案讀取與輸出能力</w:delText>
        </w:r>
        <w:r w:rsidDel="009601F8">
          <w:rPr>
            <w:noProof/>
            <w:webHidden/>
          </w:rPr>
          <w:tab/>
        </w:r>
        <w:r w:rsidR="00F76BDD" w:rsidDel="009601F8">
          <w:rPr>
            <w:noProof/>
            <w:webHidden/>
          </w:rPr>
          <w:delText>46</w:delText>
        </w:r>
      </w:del>
    </w:p>
    <w:p w14:paraId="68E001B5" w14:textId="77777777" w:rsidR="00424242" w:rsidDel="009601F8" w:rsidRDefault="00424242">
      <w:pPr>
        <w:pStyle w:val="20"/>
        <w:tabs>
          <w:tab w:val="right" w:leader="dot" w:pos="9628"/>
        </w:tabs>
        <w:ind w:left="560"/>
        <w:rPr>
          <w:del w:id="451" w:author="Haraguroicha Hsu" w:date="2013-06-30T04:17:00Z"/>
          <w:rFonts w:asciiTheme="minorHAnsi" w:eastAsiaTheme="minorEastAsia" w:hAnsiTheme="minorHAnsi" w:cstheme="minorBidi"/>
          <w:noProof/>
        </w:rPr>
      </w:pPr>
      <w:del w:id="452" w:author="Haraguroicha Hsu" w:date="2013-06-30T04:17:00Z">
        <w:r w:rsidRPr="009601F8" w:rsidDel="009601F8">
          <w:rPr>
            <w:rFonts w:hint="eastAsia"/>
            <w:rPrChange w:id="453" w:author="Haraguroicha Hsu" w:date="2013-06-30T04:17:00Z">
              <w:rPr>
                <w:rStyle w:val="aa"/>
                <w:rFonts w:hint="eastAsia"/>
                <w:noProof/>
              </w:rPr>
            </w:rPrChange>
          </w:rPr>
          <w:delText>第三節</w:delText>
        </w:r>
        <w:r w:rsidRPr="009601F8" w:rsidDel="009601F8">
          <w:rPr>
            <w:rPrChange w:id="454" w:author="Haraguroicha Hsu" w:date="2013-06-30T04:17:00Z">
              <w:rPr>
                <w:rStyle w:val="aa"/>
                <w:noProof/>
              </w:rPr>
            </w:rPrChange>
          </w:rPr>
          <w:delText xml:space="preserve"> </w:delText>
        </w:r>
        <w:r w:rsidRPr="009601F8" w:rsidDel="009601F8">
          <w:rPr>
            <w:rFonts w:hint="eastAsia"/>
            <w:rPrChange w:id="455" w:author="Haraguroicha Hsu" w:date="2013-06-30T04:17:00Z">
              <w:rPr>
                <w:rStyle w:val="aa"/>
                <w:rFonts w:hint="eastAsia"/>
                <w:noProof/>
              </w:rPr>
            </w:rPrChange>
          </w:rPr>
          <w:delText>研究限制</w:delText>
        </w:r>
        <w:r w:rsidDel="009601F8">
          <w:rPr>
            <w:noProof/>
            <w:webHidden/>
          </w:rPr>
          <w:tab/>
        </w:r>
        <w:r w:rsidR="00F76BDD" w:rsidDel="009601F8">
          <w:rPr>
            <w:noProof/>
            <w:webHidden/>
          </w:rPr>
          <w:delText>48</w:delText>
        </w:r>
      </w:del>
    </w:p>
    <w:p w14:paraId="74AE5ADC" w14:textId="77777777" w:rsidR="00424242" w:rsidDel="009601F8" w:rsidRDefault="00424242">
      <w:pPr>
        <w:pStyle w:val="10"/>
        <w:rPr>
          <w:del w:id="456" w:author="Haraguroicha Hsu" w:date="2013-06-30T04:17:00Z"/>
          <w:rFonts w:asciiTheme="minorHAnsi" w:eastAsiaTheme="minorEastAsia" w:hAnsiTheme="minorHAnsi" w:cstheme="minorBidi"/>
        </w:rPr>
      </w:pPr>
      <w:del w:id="457" w:author="Haraguroicha Hsu" w:date="2013-06-30T04:17:00Z">
        <w:r w:rsidRPr="009601F8" w:rsidDel="009601F8">
          <w:rPr>
            <w:rFonts w:hint="eastAsia"/>
            <w:rPrChange w:id="458" w:author="Haraguroicha Hsu" w:date="2013-06-30T04:17:00Z">
              <w:rPr>
                <w:rStyle w:val="aa"/>
                <w:rFonts w:hint="eastAsia"/>
              </w:rPr>
            </w:rPrChange>
          </w:rPr>
          <w:delText>第伍章</w:delText>
        </w:r>
        <w:r w:rsidRPr="009601F8" w:rsidDel="009601F8">
          <w:rPr>
            <w:rPrChange w:id="459" w:author="Haraguroicha Hsu" w:date="2013-06-30T04:17:00Z">
              <w:rPr>
                <w:rStyle w:val="aa"/>
              </w:rPr>
            </w:rPrChange>
          </w:rPr>
          <w:delText xml:space="preserve"> </w:delText>
        </w:r>
        <w:r w:rsidRPr="009601F8" w:rsidDel="009601F8">
          <w:rPr>
            <w:rFonts w:hint="eastAsia"/>
            <w:rPrChange w:id="460" w:author="Haraguroicha Hsu" w:date="2013-06-30T04:17:00Z">
              <w:rPr>
                <w:rStyle w:val="aa"/>
                <w:rFonts w:hint="eastAsia"/>
              </w:rPr>
            </w:rPrChange>
          </w:rPr>
          <w:delText>結論與建議</w:delText>
        </w:r>
        <w:r w:rsidDel="009601F8">
          <w:rPr>
            <w:webHidden/>
          </w:rPr>
          <w:tab/>
        </w:r>
        <w:r w:rsidR="00F76BDD" w:rsidDel="009601F8">
          <w:rPr>
            <w:webHidden/>
          </w:rPr>
          <w:delText>49</w:delText>
        </w:r>
      </w:del>
    </w:p>
    <w:p w14:paraId="5FE0AF84" w14:textId="77777777" w:rsidR="00424242" w:rsidDel="009601F8" w:rsidRDefault="00424242">
      <w:pPr>
        <w:pStyle w:val="20"/>
        <w:tabs>
          <w:tab w:val="right" w:leader="dot" w:pos="9628"/>
        </w:tabs>
        <w:ind w:left="560"/>
        <w:rPr>
          <w:del w:id="461" w:author="Haraguroicha Hsu" w:date="2013-06-30T04:17:00Z"/>
          <w:rFonts w:asciiTheme="minorHAnsi" w:eastAsiaTheme="minorEastAsia" w:hAnsiTheme="minorHAnsi" w:cstheme="minorBidi"/>
          <w:noProof/>
        </w:rPr>
      </w:pPr>
      <w:del w:id="462" w:author="Haraguroicha Hsu" w:date="2013-06-30T04:17:00Z">
        <w:r w:rsidRPr="009601F8" w:rsidDel="009601F8">
          <w:rPr>
            <w:rFonts w:hint="eastAsia"/>
            <w:rPrChange w:id="463" w:author="Haraguroicha Hsu" w:date="2013-06-30T04:17:00Z">
              <w:rPr>
                <w:rStyle w:val="aa"/>
                <w:rFonts w:hint="eastAsia"/>
                <w:noProof/>
              </w:rPr>
            </w:rPrChange>
          </w:rPr>
          <w:delText>第一節</w:delText>
        </w:r>
        <w:r w:rsidRPr="009601F8" w:rsidDel="009601F8">
          <w:rPr>
            <w:rPrChange w:id="464" w:author="Haraguroicha Hsu" w:date="2013-06-30T04:17:00Z">
              <w:rPr>
                <w:rStyle w:val="aa"/>
                <w:noProof/>
              </w:rPr>
            </w:rPrChange>
          </w:rPr>
          <w:delText xml:space="preserve"> </w:delText>
        </w:r>
        <w:r w:rsidRPr="009601F8" w:rsidDel="009601F8">
          <w:rPr>
            <w:rFonts w:hint="eastAsia"/>
            <w:rPrChange w:id="465" w:author="Haraguroicha Hsu" w:date="2013-06-30T04:17:00Z">
              <w:rPr>
                <w:rStyle w:val="aa"/>
                <w:rFonts w:hint="eastAsia"/>
                <w:noProof/>
              </w:rPr>
            </w:rPrChange>
          </w:rPr>
          <w:delText>結論</w:delText>
        </w:r>
        <w:r w:rsidDel="009601F8">
          <w:rPr>
            <w:noProof/>
            <w:webHidden/>
          </w:rPr>
          <w:tab/>
        </w:r>
        <w:r w:rsidR="00F76BDD" w:rsidDel="009601F8">
          <w:rPr>
            <w:noProof/>
            <w:webHidden/>
          </w:rPr>
          <w:delText>49</w:delText>
        </w:r>
      </w:del>
    </w:p>
    <w:p w14:paraId="49BA560F" w14:textId="77777777" w:rsidR="00424242" w:rsidDel="009601F8" w:rsidRDefault="00424242">
      <w:pPr>
        <w:pStyle w:val="20"/>
        <w:tabs>
          <w:tab w:val="right" w:leader="dot" w:pos="9628"/>
        </w:tabs>
        <w:ind w:left="560"/>
        <w:rPr>
          <w:del w:id="466" w:author="Haraguroicha Hsu" w:date="2013-06-30T04:17:00Z"/>
          <w:rFonts w:asciiTheme="minorHAnsi" w:eastAsiaTheme="minorEastAsia" w:hAnsiTheme="minorHAnsi" w:cstheme="minorBidi"/>
          <w:noProof/>
        </w:rPr>
      </w:pPr>
      <w:del w:id="467" w:author="Haraguroicha Hsu" w:date="2013-06-30T04:17:00Z">
        <w:r w:rsidRPr="009601F8" w:rsidDel="009601F8">
          <w:rPr>
            <w:rFonts w:hint="eastAsia"/>
            <w:rPrChange w:id="468" w:author="Haraguroicha Hsu" w:date="2013-06-30T04:17:00Z">
              <w:rPr>
                <w:rStyle w:val="aa"/>
                <w:rFonts w:hint="eastAsia"/>
                <w:noProof/>
              </w:rPr>
            </w:rPrChange>
          </w:rPr>
          <w:delText>第二節</w:delText>
        </w:r>
        <w:r w:rsidRPr="009601F8" w:rsidDel="009601F8">
          <w:rPr>
            <w:rPrChange w:id="469" w:author="Haraguroicha Hsu" w:date="2013-06-30T04:17:00Z">
              <w:rPr>
                <w:rStyle w:val="aa"/>
                <w:noProof/>
              </w:rPr>
            </w:rPrChange>
          </w:rPr>
          <w:delText xml:space="preserve"> </w:delText>
        </w:r>
        <w:r w:rsidRPr="009601F8" w:rsidDel="009601F8">
          <w:rPr>
            <w:rFonts w:hint="eastAsia"/>
            <w:rPrChange w:id="470" w:author="Haraguroicha Hsu" w:date="2013-06-30T04:17:00Z">
              <w:rPr>
                <w:rStyle w:val="aa"/>
                <w:rFonts w:hint="eastAsia"/>
                <w:noProof/>
              </w:rPr>
            </w:rPrChange>
          </w:rPr>
          <w:delText>未來努力方向</w:delText>
        </w:r>
        <w:r w:rsidDel="009601F8">
          <w:rPr>
            <w:noProof/>
            <w:webHidden/>
          </w:rPr>
          <w:tab/>
        </w:r>
        <w:r w:rsidR="00F76BDD" w:rsidDel="009601F8">
          <w:rPr>
            <w:noProof/>
            <w:webHidden/>
          </w:rPr>
          <w:delText>50</w:delText>
        </w:r>
      </w:del>
    </w:p>
    <w:p w14:paraId="0C846800" w14:textId="77777777" w:rsidR="00424242" w:rsidDel="009601F8" w:rsidRDefault="00424242">
      <w:pPr>
        <w:pStyle w:val="10"/>
        <w:rPr>
          <w:del w:id="471" w:author="Haraguroicha Hsu" w:date="2013-06-30T04:17:00Z"/>
          <w:rFonts w:asciiTheme="minorHAnsi" w:eastAsiaTheme="minorEastAsia" w:hAnsiTheme="minorHAnsi" w:cstheme="minorBidi"/>
        </w:rPr>
      </w:pPr>
      <w:del w:id="472" w:author="Haraguroicha Hsu" w:date="2013-06-30T04:17:00Z">
        <w:r w:rsidRPr="009601F8" w:rsidDel="009601F8">
          <w:rPr>
            <w:rFonts w:hint="eastAsia"/>
            <w:rPrChange w:id="473" w:author="Haraguroicha Hsu" w:date="2013-06-30T04:17:00Z">
              <w:rPr>
                <w:rStyle w:val="aa"/>
                <w:rFonts w:hint="eastAsia"/>
              </w:rPr>
            </w:rPrChange>
          </w:rPr>
          <w:delText>第陸章</w:delText>
        </w:r>
        <w:r w:rsidRPr="009601F8" w:rsidDel="009601F8">
          <w:rPr>
            <w:rPrChange w:id="474" w:author="Haraguroicha Hsu" w:date="2013-06-30T04:17:00Z">
              <w:rPr>
                <w:rStyle w:val="aa"/>
              </w:rPr>
            </w:rPrChange>
          </w:rPr>
          <w:delText xml:space="preserve"> </w:delText>
        </w:r>
        <w:r w:rsidRPr="009601F8" w:rsidDel="009601F8">
          <w:rPr>
            <w:rFonts w:hint="eastAsia"/>
            <w:rPrChange w:id="475" w:author="Haraguroicha Hsu" w:date="2013-06-30T04:17:00Z">
              <w:rPr>
                <w:rStyle w:val="aa"/>
                <w:rFonts w:hint="eastAsia"/>
              </w:rPr>
            </w:rPrChange>
          </w:rPr>
          <w:delText>參考文獻</w:delText>
        </w:r>
        <w:r w:rsidDel="009601F8">
          <w:rPr>
            <w:webHidden/>
          </w:rPr>
          <w:tab/>
        </w:r>
        <w:r w:rsidR="00F76BDD" w:rsidDel="009601F8">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6"/>
      </w:pPr>
      <w:bookmarkStart w:id="476" w:name="_Toc352873088"/>
      <w:bookmarkStart w:id="477" w:name="_Toc357866719"/>
      <w:bookmarkStart w:id="478" w:name="_Toc234187846"/>
      <w:r w:rsidRPr="00DF21BB">
        <w:rPr>
          <w:rFonts w:hint="eastAsia"/>
        </w:rPr>
        <w:lastRenderedPageBreak/>
        <w:t>圖目錄</w:t>
      </w:r>
      <w:bookmarkEnd w:id="476"/>
      <w:bookmarkEnd w:id="477"/>
      <w:bookmarkEnd w:id="478"/>
    </w:p>
    <w:p w14:paraId="0D02F31C" w14:textId="77777777" w:rsidR="00BD20F5" w:rsidRDefault="00D4287C" w:rsidP="0006307D">
      <w:pPr>
        <w:pStyle w:val="af0"/>
        <w:tabs>
          <w:tab w:val="right" w:leader="dot" w:pos="9628"/>
        </w:tabs>
        <w:ind w:firstLine="480"/>
        <w:rPr>
          <w:ins w:id="479" w:author="Haraguroicha Hsu" w:date="2013-06-30T05:01:00Z"/>
          <w:rFonts w:asciiTheme="minorHAnsi" w:hAnsiTheme="minorHAnsi" w:cstheme="minorBidi"/>
          <w:noProof/>
          <w:szCs w:val="24"/>
        </w:rPr>
      </w:pPr>
      <w:ins w:id="480" w:author="Haraguroicha Hsu" w:date="2013-06-30T05:01:00Z">
        <w:r>
          <w:rPr>
            <w:noProof/>
          </w:rPr>
          <w:fldChar w:fldCharType="begin"/>
        </w:r>
        <w:r>
          <w:rPr>
            <w:noProof/>
          </w:rPr>
          <w:instrText xml:space="preserve"> TOC \c "</w:instrText>
        </w:r>
        <w:r>
          <w:rPr>
            <w:noProof/>
          </w:rPr>
          <w:instrText>圖</w:instrText>
        </w:r>
        <w:r>
          <w:rPr>
            <w:noProof/>
          </w:rPr>
          <w:instrText xml:space="preserve">" </w:instrText>
        </w:r>
      </w:ins>
      <w:r>
        <w:rPr>
          <w:noProof/>
        </w:rPr>
        <w:fldChar w:fldCharType="separate"/>
      </w:r>
      <w:ins w:id="481" w:author="Haraguroicha Hsu" w:date="2013-06-30T05:01:00Z">
        <w:r w:rsidR="00BD20F5">
          <w:rPr>
            <w:rFonts w:hint="eastAsia"/>
            <w:noProof/>
          </w:rPr>
          <w:t>圖</w:t>
        </w:r>
        <w:r w:rsidR="00BD20F5">
          <w:rPr>
            <w:noProof/>
          </w:rPr>
          <w:t xml:space="preserve"> 1 </w:t>
        </w:r>
        <w:r w:rsidR="00BD20F5">
          <w:rPr>
            <w:rFonts w:hint="eastAsia"/>
            <w:noProof/>
          </w:rPr>
          <w:t>研究流程與步驟圖</w:t>
        </w:r>
        <w:r w:rsidR="00BD20F5">
          <w:rPr>
            <w:noProof/>
          </w:rPr>
          <w:tab/>
        </w:r>
        <w:r w:rsidR="00BD20F5">
          <w:rPr>
            <w:noProof/>
          </w:rPr>
          <w:fldChar w:fldCharType="begin"/>
        </w:r>
        <w:r w:rsidR="00BD20F5">
          <w:rPr>
            <w:noProof/>
          </w:rPr>
          <w:instrText xml:space="preserve"> PAGEREF _Toc234187897 \h </w:instrText>
        </w:r>
      </w:ins>
      <w:r w:rsidR="00BD20F5">
        <w:rPr>
          <w:noProof/>
        </w:rPr>
      </w:r>
      <w:r w:rsidR="00BD20F5">
        <w:rPr>
          <w:noProof/>
        </w:rPr>
        <w:fldChar w:fldCharType="separate"/>
      </w:r>
      <w:ins w:id="482" w:author="Haraguroicha Hsu" w:date="2013-06-30T05:01:00Z">
        <w:r w:rsidR="00BD20F5">
          <w:rPr>
            <w:noProof/>
          </w:rPr>
          <w:t>18</w:t>
        </w:r>
        <w:r w:rsidR="00BD20F5">
          <w:rPr>
            <w:noProof/>
          </w:rPr>
          <w:fldChar w:fldCharType="end"/>
        </w:r>
      </w:ins>
    </w:p>
    <w:p w14:paraId="45353F14" w14:textId="77777777" w:rsidR="00BD20F5" w:rsidRDefault="00BD20F5" w:rsidP="0006307D">
      <w:pPr>
        <w:pStyle w:val="af0"/>
        <w:tabs>
          <w:tab w:val="right" w:leader="dot" w:pos="9628"/>
        </w:tabs>
        <w:ind w:firstLine="480"/>
        <w:rPr>
          <w:ins w:id="483" w:author="Haraguroicha Hsu" w:date="2013-06-30T05:01:00Z"/>
          <w:rFonts w:asciiTheme="minorHAnsi" w:hAnsiTheme="minorHAnsi" w:cstheme="minorBidi"/>
          <w:noProof/>
          <w:szCs w:val="24"/>
        </w:rPr>
      </w:pPr>
      <w:ins w:id="484" w:author="Haraguroicha Hsu" w:date="2013-06-30T05:01:00Z">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_Toc234187898 \h </w:instrText>
        </w:r>
      </w:ins>
      <w:r>
        <w:rPr>
          <w:noProof/>
        </w:rPr>
      </w:r>
      <w:r>
        <w:rPr>
          <w:noProof/>
        </w:rPr>
        <w:fldChar w:fldCharType="separate"/>
      </w:r>
      <w:ins w:id="485" w:author="Haraguroicha Hsu" w:date="2013-06-30T05:01:00Z">
        <w:r>
          <w:rPr>
            <w:noProof/>
          </w:rPr>
          <w:t>21</w:t>
        </w:r>
        <w:r>
          <w:rPr>
            <w:noProof/>
          </w:rPr>
          <w:fldChar w:fldCharType="end"/>
        </w:r>
      </w:ins>
    </w:p>
    <w:p w14:paraId="26C1CE2A" w14:textId="77777777" w:rsidR="00BD20F5" w:rsidRDefault="00BD20F5" w:rsidP="0006307D">
      <w:pPr>
        <w:pStyle w:val="af0"/>
        <w:tabs>
          <w:tab w:val="right" w:leader="dot" w:pos="9628"/>
        </w:tabs>
        <w:ind w:firstLine="480"/>
        <w:rPr>
          <w:ins w:id="486" w:author="Haraguroicha Hsu" w:date="2013-06-30T05:01:00Z"/>
          <w:rFonts w:asciiTheme="minorHAnsi" w:hAnsiTheme="minorHAnsi" w:cstheme="minorBidi"/>
          <w:noProof/>
          <w:szCs w:val="24"/>
        </w:rPr>
      </w:pPr>
      <w:ins w:id="487" w:author="Haraguroicha Hsu" w:date="2013-06-30T05:01:00Z">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_Toc234187899 \h </w:instrText>
        </w:r>
      </w:ins>
      <w:r>
        <w:rPr>
          <w:noProof/>
        </w:rPr>
      </w:r>
      <w:r>
        <w:rPr>
          <w:noProof/>
        </w:rPr>
        <w:fldChar w:fldCharType="separate"/>
      </w:r>
      <w:ins w:id="488" w:author="Haraguroicha Hsu" w:date="2013-06-30T05:01:00Z">
        <w:r>
          <w:rPr>
            <w:noProof/>
          </w:rPr>
          <w:t>23</w:t>
        </w:r>
        <w:r>
          <w:rPr>
            <w:noProof/>
          </w:rPr>
          <w:fldChar w:fldCharType="end"/>
        </w:r>
      </w:ins>
    </w:p>
    <w:p w14:paraId="740EEA4F" w14:textId="77777777" w:rsidR="00BD20F5" w:rsidRDefault="00BD20F5" w:rsidP="0006307D">
      <w:pPr>
        <w:pStyle w:val="af0"/>
        <w:tabs>
          <w:tab w:val="right" w:leader="dot" w:pos="9628"/>
        </w:tabs>
        <w:ind w:firstLine="480"/>
        <w:rPr>
          <w:ins w:id="489" w:author="Haraguroicha Hsu" w:date="2013-06-30T05:01:00Z"/>
          <w:rFonts w:asciiTheme="minorHAnsi" w:hAnsiTheme="minorHAnsi" w:cstheme="minorBidi"/>
          <w:noProof/>
          <w:szCs w:val="24"/>
        </w:rPr>
      </w:pPr>
      <w:ins w:id="490" w:author="Haraguroicha Hsu" w:date="2013-06-30T05:01:00Z">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_Toc234187900 \h </w:instrText>
        </w:r>
      </w:ins>
      <w:r>
        <w:rPr>
          <w:noProof/>
        </w:rPr>
      </w:r>
      <w:r>
        <w:rPr>
          <w:noProof/>
        </w:rPr>
        <w:fldChar w:fldCharType="separate"/>
      </w:r>
      <w:ins w:id="491" w:author="Haraguroicha Hsu" w:date="2013-06-30T05:01:00Z">
        <w:r>
          <w:rPr>
            <w:noProof/>
          </w:rPr>
          <w:t>29</w:t>
        </w:r>
        <w:r>
          <w:rPr>
            <w:noProof/>
          </w:rPr>
          <w:fldChar w:fldCharType="end"/>
        </w:r>
      </w:ins>
    </w:p>
    <w:p w14:paraId="7B3FDCB8" w14:textId="77777777" w:rsidR="00BD20F5" w:rsidRDefault="00BD20F5" w:rsidP="0006307D">
      <w:pPr>
        <w:pStyle w:val="af0"/>
        <w:tabs>
          <w:tab w:val="right" w:leader="dot" w:pos="9628"/>
        </w:tabs>
        <w:ind w:firstLine="480"/>
        <w:rPr>
          <w:ins w:id="492" w:author="Haraguroicha Hsu" w:date="2013-06-30T05:01:00Z"/>
          <w:rFonts w:asciiTheme="minorHAnsi" w:hAnsiTheme="minorHAnsi" w:cstheme="minorBidi"/>
          <w:noProof/>
          <w:szCs w:val="24"/>
        </w:rPr>
      </w:pPr>
      <w:ins w:id="493" w:author="Haraguroicha Hsu" w:date="2013-06-30T05:01:00Z">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_Toc234187901 \h </w:instrText>
        </w:r>
      </w:ins>
      <w:r>
        <w:rPr>
          <w:noProof/>
        </w:rPr>
      </w:r>
      <w:r>
        <w:rPr>
          <w:noProof/>
        </w:rPr>
        <w:fldChar w:fldCharType="separate"/>
      </w:r>
      <w:ins w:id="494" w:author="Haraguroicha Hsu" w:date="2013-06-30T05:01:00Z">
        <w:r>
          <w:rPr>
            <w:noProof/>
          </w:rPr>
          <w:t>30</w:t>
        </w:r>
        <w:r>
          <w:rPr>
            <w:noProof/>
          </w:rPr>
          <w:fldChar w:fldCharType="end"/>
        </w:r>
      </w:ins>
    </w:p>
    <w:p w14:paraId="5C038125" w14:textId="77777777" w:rsidR="00BD20F5" w:rsidRDefault="00BD20F5" w:rsidP="0006307D">
      <w:pPr>
        <w:pStyle w:val="af0"/>
        <w:tabs>
          <w:tab w:val="right" w:leader="dot" w:pos="9628"/>
        </w:tabs>
        <w:ind w:firstLine="480"/>
        <w:rPr>
          <w:ins w:id="495" w:author="Haraguroicha Hsu" w:date="2013-06-30T05:01:00Z"/>
          <w:rFonts w:asciiTheme="minorHAnsi" w:hAnsiTheme="minorHAnsi" w:cstheme="minorBidi"/>
          <w:noProof/>
          <w:szCs w:val="24"/>
        </w:rPr>
      </w:pPr>
      <w:ins w:id="496" w:author="Haraguroicha Hsu" w:date="2013-06-30T05:01:00Z">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_Toc234187902 \h </w:instrText>
        </w:r>
      </w:ins>
      <w:r>
        <w:rPr>
          <w:noProof/>
        </w:rPr>
      </w:r>
      <w:r>
        <w:rPr>
          <w:noProof/>
        </w:rPr>
        <w:fldChar w:fldCharType="separate"/>
      </w:r>
      <w:ins w:id="497" w:author="Haraguroicha Hsu" w:date="2013-06-30T05:01:00Z">
        <w:r>
          <w:rPr>
            <w:noProof/>
          </w:rPr>
          <w:t>31</w:t>
        </w:r>
        <w:r>
          <w:rPr>
            <w:noProof/>
          </w:rPr>
          <w:fldChar w:fldCharType="end"/>
        </w:r>
      </w:ins>
    </w:p>
    <w:p w14:paraId="0D7E3D7D" w14:textId="77777777" w:rsidR="00BD20F5" w:rsidRDefault="00BD20F5" w:rsidP="0006307D">
      <w:pPr>
        <w:pStyle w:val="af0"/>
        <w:tabs>
          <w:tab w:val="right" w:leader="dot" w:pos="9628"/>
        </w:tabs>
        <w:ind w:firstLine="480"/>
        <w:rPr>
          <w:ins w:id="498" w:author="Haraguroicha Hsu" w:date="2013-06-30T05:01:00Z"/>
          <w:rFonts w:asciiTheme="minorHAnsi" w:hAnsiTheme="minorHAnsi" w:cstheme="minorBidi"/>
          <w:noProof/>
          <w:szCs w:val="24"/>
        </w:rPr>
      </w:pPr>
      <w:ins w:id="499" w:author="Haraguroicha Hsu" w:date="2013-06-30T05:01:00Z">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_Toc234187903 \h </w:instrText>
        </w:r>
      </w:ins>
      <w:r>
        <w:rPr>
          <w:noProof/>
        </w:rPr>
      </w:r>
      <w:r>
        <w:rPr>
          <w:noProof/>
        </w:rPr>
        <w:fldChar w:fldCharType="separate"/>
      </w:r>
      <w:ins w:id="500" w:author="Haraguroicha Hsu" w:date="2013-06-30T05:01:00Z">
        <w:r>
          <w:rPr>
            <w:noProof/>
          </w:rPr>
          <w:t>32</w:t>
        </w:r>
        <w:r>
          <w:rPr>
            <w:noProof/>
          </w:rPr>
          <w:fldChar w:fldCharType="end"/>
        </w:r>
      </w:ins>
    </w:p>
    <w:p w14:paraId="3F099E1B" w14:textId="77777777" w:rsidR="00BD20F5" w:rsidRDefault="00BD20F5" w:rsidP="0006307D">
      <w:pPr>
        <w:pStyle w:val="af0"/>
        <w:tabs>
          <w:tab w:val="right" w:leader="dot" w:pos="9628"/>
        </w:tabs>
        <w:ind w:firstLine="480"/>
        <w:rPr>
          <w:ins w:id="501" w:author="Haraguroicha Hsu" w:date="2013-06-30T05:01:00Z"/>
          <w:rFonts w:asciiTheme="minorHAnsi" w:hAnsiTheme="minorHAnsi" w:cstheme="minorBidi"/>
          <w:noProof/>
          <w:szCs w:val="24"/>
        </w:rPr>
      </w:pPr>
      <w:ins w:id="502" w:author="Haraguroicha Hsu" w:date="2013-06-30T05:01:00Z">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_Toc234187904 \h </w:instrText>
        </w:r>
      </w:ins>
      <w:r>
        <w:rPr>
          <w:noProof/>
        </w:rPr>
      </w:r>
      <w:r>
        <w:rPr>
          <w:noProof/>
        </w:rPr>
        <w:fldChar w:fldCharType="separate"/>
      </w:r>
      <w:ins w:id="503" w:author="Haraguroicha Hsu" w:date="2013-06-30T05:01:00Z">
        <w:r>
          <w:rPr>
            <w:noProof/>
          </w:rPr>
          <w:t>33</w:t>
        </w:r>
        <w:r>
          <w:rPr>
            <w:noProof/>
          </w:rPr>
          <w:fldChar w:fldCharType="end"/>
        </w:r>
      </w:ins>
    </w:p>
    <w:p w14:paraId="6F034666" w14:textId="77777777" w:rsidR="00BD20F5" w:rsidRDefault="00BD20F5" w:rsidP="0006307D">
      <w:pPr>
        <w:pStyle w:val="af0"/>
        <w:tabs>
          <w:tab w:val="right" w:leader="dot" w:pos="9628"/>
        </w:tabs>
        <w:ind w:firstLine="480"/>
        <w:rPr>
          <w:ins w:id="504" w:author="Haraguroicha Hsu" w:date="2013-06-30T05:01:00Z"/>
          <w:rFonts w:asciiTheme="minorHAnsi" w:hAnsiTheme="minorHAnsi" w:cstheme="minorBidi"/>
          <w:noProof/>
          <w:szCs w:val="24"/>
        </w:rPr>
      </w:pPr>
      <w:ins w:id="505" w:author="Haraguroicha Hsu" w:date="2013-06-30T05:01:00Z">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_Toc234187905 \h </w:instrText>
        </w:r>
      </w:ins>
      <w:r>
        <w:rPr>
          <w:noProof/>
        </w:rPr>
      </w:r>
      <w:r>
        <w:rPr>
          <w:noProof/>
        </w:rPr>
        <w:fldChar w:fldCharType="separate"/>
      </w:r>
      <w:ins w:id="506" w:author="Haraguroicha Hsu" w:date="2013-06-30T05:01:00Z">
        <w:r>
          <w:rPr>
            <w:noProof/>
          </w:rPr>
          <w:t>34</w:t>
        </w:r>
        <w:r>
          <w:rPr>
            <w:noProof/>
          </w:rPr>
          <w:fldChar w:fldCharType="end"/>
        </w:r>
      </w:ins>
    </w:p>
    <w:p w14:paraId="6BB0BA07" w14:textId="77777777" w:rsidR="00BD20F5" w:rsidRDefault="00BD20F5" w:rsidP="0006307D">
      <w:pPr>
        <w:pStyle w:val="af0"/>
        <w:tabs>
          <w:tab w:val="right" w:leader="dot" w:pos="9628"/>
        </w:tabs>
        <w:ind w:firstLine="480"/>
        <w:rPr>
          <w:ins w:id="507" w:author="Haraguroicha Hsu" w:date="2013-06-30T05:01:00Z"/>
          <w:rFonts w:asciiTheme="minorHAnsi" w:hAnsiTheme="minorHAnsi" w:cstheme="minorBidi"/>
          <w:noProof/>
          <w:szCs w:val="24"/>
        </w:rPr>
      </w:pPr>
      <w:ins w:id="508" w:author="Haraguroicha Hsu" w:date="2013-06-30T05:01:00Z">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_Toc234187906 \h </w:instrText>
        </w:r>
      </w:ins>
      <w:r>
        <w:rPr>
          <w:noProof/>
        </w:rPr>
      </w:r>
      <w:r>
        <w:rPr>
          <w:noProof/>
        </w:rPr>
        <w:fldChar w:fldCharType="separate"/>
      </w:r>
      <w:ins w:id="509" w:author="Haraguroicha Hsu" w:date="2013-06-30T05:01:00Z">
        <w:r>
          <w:rPr>
            <w:noProof/>
          </w:rPr>
          <w:t>35</w:t>
        </w:r>
        <w:r>
          <w:rPr>
            <w:noProof/>
          </w:rPr>
          <w:fldChar w:fldCharType="end"/>
        </w:r>
      </w:ins>
    </w:p>
    <w:p w14:paraId="75DD8BDC" w14:textId="77777777" w:rsidR="00BD20F5" w:rsidRDefault="00BD20F5" w:rsidP="0006307D">
      <w:pPr>
        <w:pStyle w:val="af0"/>
        <w:tabs>
          <w:tab w:val="right" w:leader="dot" w:pos="9628"/>
        </w:tabs>
        <w:ind w:firstLine="480"/>
        <w:rPr>
          <w:ins w:id="510" w:author="Haraguroicha Hsu" w:date="2013-06-30T05:01:00Z"/>
          <w:rFonts w:asciiTheme="minorHAnsi" w:hAnsiTheme="minorHAnsi" w:cstheme="minorBidi"/>
          <w:noProof/>
          <w:szCs w:val="24"/>
        </w:rPr>
      </w:pPr>
      <w:ins w:id="511" w:author="Haraguroicha Hsu" w:date="2013-06-30T05:01:00Z">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_Toc234187907 \h </w:instrText>
        </w:r>
      </w:ins>
      <w:r>
        <w:rPr>
          <w:noProof/>
        </w:rPr>
      </w:r>
      <w:r>
        <w:rPr>
          <w:noProof/>
        </w:rPr>
        <w:fldChar w:fldCharType="separate"/>
      </w:r>
      <w:ins w:id="512" w:author="Haraguroicha Hsu" w:date="2013-06-30T05:01:00Z">
        <w:r>
          <w:rPr>
            <w:noProof/>
          </w:rPr>
          <w:t>36</w:t>
        </w:r>
        <w:r>
          <w:rPr>
            <w:noProof/>
          </w:rPr>
          <w:fldChar w:fldCharType="end"/>
        </w:r>
      </w:ins>
    </w:p>
    <w:p w14:paraId="4F4B77B9" w14:textId="77777777" w:rsidR="00BD20F5" w:rsidRDefault="00BD20F5" w:rsidP="0006307D">
      <w:pPr>
        <w:pStyle w:val="af0"/>
        <w:tabs>
          <w:tab w:val="right" w:leader="dot" w:pos="9628"/>
        </w:tabs>
        <w:ind w:firstLine="480"/>
        <w:rPr>
          <w:ins w:id="513" w:author="Haraguroicha Hsu" w:date="2013-06-30T05:01:00Z"/>
          <w:rFonts w:asciiTheme="minorHAnsi" w:hAnsiTheme="minorHAnsi" w:cstheme="minorBidi"/>
          <w:noProof/>
          <w:szCs w:val="24"/>
        </w:rPr>
      </w:pPr>
      <w:ins w:id="514" w:author="Haraguroicha Hsu" w:date="2013-06-30T05:01:00Z">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_Toc234187908 \h </w:instrText>
        </w:r>
      </w:ins>
      <w:r>
        <w:rPr>
          <w:noProof/>
        </w:rPr>
      </w:r>
      <w:r>
        <w:rPr>
          <w:noProof/>
        </w:rPr>
        <w:fldChar w:fldCharType="separate"/>
      </w:r>
      <w:ins w:id="515" w:author="Haraguroicha Hsu" w:date="2013-06-30T05:01:00Z">
        <w:r>
          <w:rPr>
            <w:noProof/>
          </w:rPr>
          <w:t>37</w:t>
        </w:r>
        <w:r>
          <w:rPr>
            <w:noProof/>
          </w:rPr>
          <w:fldChar w:fldCharType="end"/>
        </w:r>
      </w:ins>
    </w:p>
    <w:p w14:paraId="1D3CD757" w14:textId="77777777" w:rsidR="00BD20F5" w:rsidRDefault="00BD20F5" w:rsidP="0006307D">
      <w:pPr>
        <w:pStyle w:val="af0"/>
        <w:tabs>
          <w:tab w:val="right" w:leader="dot" w:pos="9628"/>
        </w:tabs>
        <w:ind w:firstLine="480"/>
        <w:rPr>
          <w:ins w:id="516" w:author="Haraguroicha Hsu" w:date="2013-06-30T05:01:00Z"/>
          <w:rFonts w:asciiTheme="minorHAnsi" w:hAnsiTheme="minorHAnsi" w:cstheme="minorBidi"/>
          <w:noProof/>
          <w:szCs w:val="24"/>
        </w:rPr>
      </w:pPr>
      <w:ins w:id="517" w:author="Haraguroicha Hsu" w:date="2013-06-30T05:01:00Z">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_Toc234187909 \h </w:instrText>
        </w:r>
      </w:ins>
      <w:r>
        <w:rPr>
          <w:noProof/>
        </w:rPr>
      </w:r>
      <w:r>
        <w:rPr>
          <w:noProof/>
        </w:rPr>
        <w:fldChar w:fldCharType="separate"/>
      </w:r>
      <w:ins w:id="518" w:author="Haraguroicha Hsu" w:date="2013-06-30T05:01:00Z">
        <w:r>
          <w:rPr>
            <w:noProof/>
          </w:rPr>
          <w:t>37</w:t>
        </w:r>
        <w:r>
          <w:rPr>
            <w:noProof/>
          </w:rPr>
          <w:fldChar w:fldCharType="end"/>
        </w:r>
      </w:ins>
    </w:p>
    <w:p w14:paraId="421DE3FF" w14:textId="77777777" w:rsidR="00BD20F5" w:rsidRDefault="00BD20F5" w:rsidP="0006307D">
      <w:pPr>
        <w:pStyle w:val="af0"/>
        <w:tabs>
          <w:tab w:val="right" w:leader="dot" w:pos="9628"/>
        </w:tabs>
        <w:ind w:firstLine="480"/>
        <w:rPr>
          <w:ins w:id="519" w:author="Haraguroicha Hsu" w:date="2013-06-30T05:01:00Z"/>
          <w:rFonts w:asciiTheme="minorHAnsi" w:hAnsiTheme="minorHAnsi" w:cstheme="minorBidi"/>
          <w:noProof/>
          <w:szCs w:val="24"/>
        </w:rPr>
      </w:pPr>
      <w:ins w:id="520" w:author="Haraguroicha Hsu" w:date="2013-06-30T05:01:00Z">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_Toc234187910 \h </w:instrText>
        </w:r>
      </w:ins>
      <w:r>
        <w:rPr>
          <w:noProof/>
        </w:rPr>
      </w:r>
      <w:r>
        <w:rPr>
          <w:noProof/>
        </w:rPr>
        <w:fldChar w:fldCharType="separate"/>
      </w:r>
      <w:ins w:id="521" w:author="Haraguroicha Hsu" w:date="2013-06-30T05:01:00Z">
        <w:r>
          <w:rPr>
            <w:noProof/>
          </w:rPr>
          <w:t>38</w:t>
        </w:r>
        <w:r>
          <w:rPr>
            <w:noProof/>
          </w:rPr>
          <w:fldChar w:fldCharType="end"/>
        </w:r>
      </w:ins>
    </w:p>
    <w:p w14:paraId="0FC07ABE" w14:textId="77777777" w:rsidR="00BD20F5" w:rsidRDefault="00BD20F5" w:rsidP="0006307D">
      <w:pPr>
        <w:pStyle w:val="af0"/>
        <w:tabs>
          <w:tab w:val="right" w:leader="dot" w:pos="9628"/>
        </w:tabs>
        <w:ind w:firstLine="480"/>
        <w:rPr>
          <w:ins w:id="522" w:author="Haraguroicha Hsu" w:date="2013-06-30T05:01:00Z"/>
          <w:rFonts w:asciiTheme="minorHAnsi" w:hAnsiTheme="minorHAnsi" w:cstheme="minorBidi"/>
          <w:noProof/>
          <w:szCs w:val="24"/>
        </w:rPr>
      </w:pPr>
      <w:ins w:id="523" w:author="Haraguroicha Hsu" w:date="2013-06-30T05:01:00Z">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_Toc234187911 \h </w:instrText>
        </w:r>
      </w:ins>
      <w:r>
        <w:rPr>
          <w:noProof/>
        </w:rPr>
      </w:r>
      <w:r>
        <w:rPr>
          <w:noProof/>
        </w:rPr>
        <w:fldChar w:fldCharType="separate"/>
      </w:r>
      <w:ins w:id="524" w:author="Haraguroicha Hsu" w:date="2013-06-30T05:01:00Z">
        <w:r>
          <w:rPr>
            <w:noProof/>
          </w:rPr>
          <w:t>39</w:t>
        </w:r>
        <w:r>
          <w:rPr>
            <w:noProof/>
          </w:rPr>
          <w:fldChar w:fldCharType="end"/>
        </w:r>
      </w:ins>
    </w:p>
    <w:p w14:paraId="66317AFA" w14:textId="77777777" w:rsidR="00BD20F5" w:rsidRDefault="00BD20F5" w:rsidP="0006307D">
      <w:pPr>
        <w:pStyle w:val="af0"/>
        <w:tabs>
          <w:tab w:val="right" w:leader="dot" w:pos="9628"/>
        </w:tabs>
        <w:ind w:firstLine="480"/>
        <w:rPr>
          <w:ins w:id="525" w:author="Haraguroicha Hsu" w:date="2013-06-30T05:01:00Z"/>
          <w:rFonts w:asciiTheme="minorHAnsi" w:hAnsiTheme="minorHAnsi" w:cstheme="minorBidi"/>
          <w:noProof/>
          <w:szCs w:val="24"/>
        </w:rPr>
      </w:pPr>
      <w:ins w:id="526" w:author="Haraguroicha Hsu" w:date="2013-06-30T05:01:00Z">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_Toc234187912 \h </w:instrText>
        </w:r>
      </w:ins>
      <w:r>
        <w:rPr>
          <w:noProof/>
        </w:rPr>
      </w:r>
      <w:r>
        <w:rPr>
          <w:noProof/>
        </w:rPr>
        <w:fldChar w:fldCharType="separate"/>
      </w:r>
      <w:ins w:id="527" w:author="Haraguroicha Hsu" w:date="2013-06-30T05:01:00Z">
        <w:r>
          <w:rPr>
            <w:noProof/>
          </w:rPr>
          <w:t>39</w:t>
        </w:r>
        <w:r>
          <w:rPr>
            <w:noProof/>
          </w:rPr>
          <w:fldChar w:fldCharType="end"/>
        </w:r>
      </w:ins>
    </w:p>
    <w:p w14:paraId="1347AC41" w14:textId="77777777" w:rsidR="00BD20F5" w:rsidRDefault="00BD20F5" w:rsidP="0006307D">
      <w:pPr>
        <w:pStyle w:val="af0"/>
        <w:tabs>
          <w:tab w:val="right" w:leader="dot" w:pos="9628"/>
        </w:tabs>
        <w:ind w:firstLine="480"/>
        <w:rPr>
          <w:ins w:id="528" w:author="Haraguroicha Hsu" w:date="2013-06-30T05:01:00Z"/>
          <w:rFonts w:asciiTheme="minorHAnsi" w:hAnsiTheme="minorHAnsi" w:cstheme="minorBidi"/>
          <w:noProof/>
          <w:szCs w:val="24"/>
        </w:rPr>
      </w:pPr>
      <w:ins w:id="529" w:author="Haraguroicha Hsu" w:date="2013-06-30T05:01:00Z">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_Toc234187913 \h </w:instrText>
        </w:r>
      </w:ins>
      <w:r>
        <w:rPr>
          <w:noProof/>
        </w:rPr>
      </w:r>
      <w:r>
        <w:rPr>
          <w:noProof/>
        </w:rPr>
        <w:fldChar w:fldCharType="separate"/>
      </w:r>
      <w:ins w:id="530" w:author="Haraguroicha Hsu" w:date="2013-06-30T05:01:00Z">
        <w:r>
          <w:rPr>
            <w:noProof/>
          </w:rPr>
          <w:t>40</w:t>
        </w:r>
        <w:r>
          <w:rPr>
            <w:noProof/>
          </w:rPr>
          <w:fldChar w:fldCharType="end"/>
        </w:r>
      </w:ins>
    </w:p>
    <w:p w14:paraId="3FA7EE83" w14:textId="77777777" w:rsidR="00BD20F5" w:rsidRDefault="00BD20F5" w:rsidP="0006307D">
      <w:pPr>
        <w:pStyle w:val="af0"/>
        <w:tabs>
          <w:tab w:val="right" w:leader="dot" w:pos="9628"/>
        </w:tabs>
        <w:ind w:firstLine="480"/>
        <w:rPr>
          <w:ins w:id="531" w:author="Haraguroicha Hsu" w:date="2013-06-30T05:01:00Z"/>
          <w:rFonts w:asciiTheme="minorHAnsi" w:hAnsiTheme="minorHAnsi" w:cstheme="minorBidi"/>
          <w:noProof/>
          <w:szCs w:val="24"/>
        </w:rPr>
      </w:pPr>
      <w:ins w:id="532" w:author="Haraguroicha Hsu" w:date="2013-06-30T05:01:00Z">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_Toc234187914 \h </w:instrText>
        </w:r>
      </w:ins>
      <w:r>
        <w:rPr>
          <w:noProof/>
        </w:rPr>
      </w:r>
      <w:r>
        <w:rPr>
          <w:noProof/>
        </w:rPr>
        <w:fldChar w:fldCharType="separate"/>
      </w:r>
      <w:ins w:id="533" w:author="Haraguroicha Hsu" w:date="2013-06-30T05:01:00Z">
        <w:r>
          <w:rPr>
            <w:noProof/>
          </w:rPr>
          <w:t>41</w:t>
        </w:r>
        <w:r>
          <w:rPr>
            <w:noProof/>
          </w:rPr>
          <w:fldChar w:fldCharType="end"/>
        </w:r>
      </w:ins>
    </w:p>
    <w:p w14:paraId="2875FA92" w14:textId="77777777" w:rsidR="00BD20F5" w:rsidRDefault="00BD20F5" w:rsidP="0006307D">
      <w:pPr>
        <w:pStyle w:val="af0"/>
        <w:tabs>
          <w:tab w:val="right" w:leader="dot" w:pos="9628"/>
        </w:tabs>
        <w:ind w:firstLine="480"/>
        <w:rPr>
          <w:ins w:id="534" w:author="Haraguroicha Hsu" w:date="2013-06-30T05:01:00Z"/>
          <w:rFonts w:asciiTheme="minorHAnsi" w:hAnsiTheme="minorHAnsi" w:cstheme="minorBidi"/>
          <w:noProof/>
          <w:szCs w:val="24"/>
        </w:rPr>
      </w:pPr>
      <w:ins w:id="535" w:author="Haraguroicha Hsu" w:date="2013-06-30T05:01:00Z">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_Toc234187915 \h </w:instrText>
        </w:r>
      </w:ins>
      <w:r>
        <w:rPr>
          <w:noProof/>
        </w:rPr>
      </w:r>
      <w:r>
        <w:rPr>
          <w:noProof/>
        </w:rPr>
        <w:fldChar w:fldCharType="separate"/>
      </w:r>
      <w:ins w:id="536" w:author="Haraguroicha Hsu" w:date="2013-06-30T05:01:00Z">
        <w:r>
          <w:rPr>
            <w:noProof/>
          </w:rPr>
          <w:t>41</w:t>
        </w:r>
        <w:r>
          <w:rPr>
            <w:noProof/>
          </w:rPr>
          <w:fldChar w:fldCharType="end"/>
        </w:r>
      </w:ins>
    </w:p>
    <w:p w14:paraId="511A8ADB" w14:textId="77777777" w:rsidR="00BD20F5" w:rsidRDefault="00BD20F5" w:rsidP="0006307D">
      <w:pPr>
        <w:pStyle w:val="af0"/>
        <w:tabs>
          <w:tab w:val="right" w:leader="dot" w:pos="9628"/>
        </w:tabs>
        <w:ind w:firstLine="480"/>
        <w:rPr>
          <w:ins w:id="537" w:author="Haraguroicha Hsu" w:date="2013-06-30T05:01:00Z"/>
          <w:rFonts w:asciiTheme="minorHAnsi" w:hAnsiTheme="minorHAnsi" w:cstheme="minorBidi"/>
          <w:noProof/>
          <w:szCs w:val="24"/>
        </w:rPr>
      </w:pPr>
      <w:ins w:id="538" w:author="Haraguroicha Hsu" w:date="2013-06-30T05:01:00Z">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_Toc234187916 \h </w:instrText>
        </w:r>
      </w:ins>
      <w:r>
        <w:rPr>
          <w:noProof/>
        </w:rPr>
      </w:r>
      <w:r>
        <w:rPr>
          <w:noProof/>
        </w:rPr>
        <w:fldChar w:fldCharType="separate"/>
      </w:r>
      <w:ins w:id="539" w:author="Haraguroicha Hsu" w:date="2013-06-30T05:01:00Z">
        <w:r>
          <w:rPr>
            <w:noProof/>
          </w:rPr>
          <w:t>42</w:t>
        </w:r>
        <w:r>
          <w:rPr>
            <w:noProof/>
          </w:rPr>
          <w:fldChar w:fldCharType="end"/>
        </w:r>
      </w:ins>
    </w:p>
    <w:p w14:paraId="024DC8E8" w14:textId="77777777" w:rsidR="00BD20F5" w:rsidRDefault="00BD20F5" w:rsidP="0006307D">
      <w:pPr>
        <w:pStyle w:val="af0"/>
        <w:tabs>
          <w:tab w:val="right" w:leader="dot" w:pos="9628"/>
        </w:tabs>
        <w:ind w:firstLine="480"/>
        <w:rPr>
          <w:ins w:id="540" w:author="Haraguroicha Hsu" w:date="2013-06-30T05:01:00Z"/>
          <w:rFonts w:asciiTheme="minorHAnsi" w:hAnsiTheme="minorHAnsi" w:cstheme="minorBidi"/>
          <w:noProof/>
          <w:szCs w:val="24"/>
        </w:rPr>
      </w:pPr>
      <w:ins w:id="541" w:author="Haraguroicha Hsu" w:date="2013-06-30T05:01:00Z">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_Toc234187917 \h </w:instrText>
        </w:r>
      </w:ins>
      <w:r>
        <w:rPr>
          <w:noProof/>
        </w:rPr>
      </w:r>
      <w:r>
        <w:rPr>
          <w:noProof/>
        </w:rPr>
        <w:fldChar w:fldCharType="separate"/>
      </w:r>
      <w:ins w:id="542" w:author="Haraguroicha Hsu" w:date="2013-06-30T05:01:00Z">
        <w:r>
          <w:rPr>
            <w:noProof/>
          </w:rPr>
          <w:t>43</w:t>
        </w:r>
        <w:r>
          <w:rPr>
            <w:noProof/>
          </w:rPr>
          <w:fldChar w:fldCharType="end"/>
        </w:r>
      </w:ins>
    </w:p>
    <w:p w14:paraId="7D211B7C" w14:textId="77777777" w:rsidR="00BD20F5" w:rsidRDefault="00BD20F5" w:rsidP="0006307D">
      <w:pPr>
        <w:pStyle w:val="af0"/>
        <w:tabs>
          <w:tab w:val="right" w:leader="dot" w:pos="9628"/>
        </w:tabs>
        <w:ind w:firstLine="480"/>
        <w:rPr>
          <w:ins w:id="543" w:author="Haraguroicha Hsu" w:date="2013-06-30T05:01:00Z"/>
          <w:rFonts w:asciiTheme="minorHAnsi" w:hAnsiTheme="minorHAnsi" w:cstheme="minorBidi"/>
          <w:noProof/>
          <w:szCs w:val="24"/>
        </w:rPr>
      </w:pPr>
      <w:ins w:id="544" w:author="Haraguroicha Hsu" w:date="2013-06-30T05:01:00Z">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_Toc234187918 \h </w:instrText>
        </w:r>
      </w:ins>
      <w:r>
        <w:rPr>
          <w:noProof/>
        </w:rPr>
      </w:r>
      <w:r>
        <w:rPr>
          <w:noProof/>
        </w:rPr>
        <w:fldChar w:fldCharType="separate"/>
      </w:r>
      <w:ins w:id="545" w:author="Haraguroicha Hsu" w:date="2013-06-30T05:01:00Z">
        <w:r>
          <w:rPr>
            <w:noProof/>
          </w:rPr>
          <w:t>44</w:t>
        </w:r>
        <w:r>
          <w:rPr>
            <w:noProof/>
          </w:rPr>
          <w:fldChar w:fldCharType="end"/>
        </w:r>
      </w:ins>
    </w:p>
    <w:p w14:paraId="7A284E85" w14:textId="77777777" w:rsidR="00BD20F5" w:rsidRDefault="00BD20F5" w:rsidP="0006307D">
      <w:pPr>
        <w:pStyle w:val="af0"/>
        <w:tabs>
          <w:tab w:val="right" w:leader="dot" w:pos="9628"/>
        </w:tabs>
        <w:ind w:firstLine="480"/>
        <w:rPr>
          <w:ins w:id="546" w:author="Haraguroicha Hsu" w:date="2013-06-30T05:01:00Z"/>
          <w:rFonts w:asciiTheme="minorHAnsi" w:hAnsiTheme="minorHAnsi" w:cstheme="minorBidi"/>
          <w:noProof/>
          <w:szCs w:val="24"/>
        </w:rPr>
      </w:pPr>
      <w:ins w:id="547" w:author="Haraguroicha Hsu" w:date="2013-06-30T05:01:00Z">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_Toc234187919 \h </w:instrText>
        </w:r>
      </w:ins>
      <w:r>
        <w:rPr>
          <w:noProof/>
        </w:rPr>
      </w:r>
      <w:r>
        <w:rPr>
          <w:noProof/>
        </w:rPr>
        <w:fldChar w:fldCharType="separate"/>
      </w:r>
      <w:ins w:id="548" w:author="Haraguroicha Hsu" w:date="2013-06-30T05:01:00Z">
        <w:r>
          <w:rPr>
            <w:noProof/>
          </w:rPr>
          <w:t>45</w:t>
        </w:r>
        <w:r>
          <w:rPr>
            <w:noProof/>
          </w:rPr>
          <w:fldChar w:fldCharType="end"/>
        </w:r>
      </w:ins>
    </w:p>
    <w:p w14:paraId="7759396D" w14:textId="77777777" w:rsidR="00BD20F5" w:rsidRDefault="00BD20F5" w:rsidP="0006307D">
      <w:pPr>
        <w:pStyle w:val="af0"/>
        <w:tabs>
          <w:tab w:val="right" w:leader="dot" w:pos="9628"/>
        </w:tabs>
        <w:ind w:firstLine="480"/>
        <w:rPr>
          <w:ins w:id="549" w:author="Haraguroicha Hsu" w:date="2013-06-30T05:01:00Z"/>
          <w:rFonts w:asciiTheme="minorHAnsi" w:hAnsiTheme="minorHAnsi" w:cstheme="minorBidi"/>
          <w:noProof/>
          <w:szCs w:val="24"/>
        </w:rPr>
      </w:pPr>
      <w:ins w:id="550" w:author="Haraguroicha Hsu" w:date="2013-06-30T05:01:00Z">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_Toc234187920 \h </w:instrText>
        </w:r>
      </w:ins>
      <w:r>
        <w:rPr>
          <w:noProof/>
        </w:rPr>
      </w:r>
      <w:r>
        <w:rPr>
          <w:noProof/>
        </w:rPr>
        <w:fldChar w:fldCharType="separate"/>
      </w:r>
      <w:ins w:id="551" w:author="Haraguroicha Hsu" w:date="2013-06-30T05:01:00Z">
        <w:r>
          <w:rPr>
            <w:noProof/>
          </w:rPr>
          <w:t>46</w:t>
        </w:r>
        <w:r>
          <w:rPr>
            <w:noProof/>
          </w:rPr>
          <w:fldChar w:fldCharType="end"/>
        </w:r>
      </w:ins>
    </w:p>
    <w:p w14:paraId="34FD0734" w14:textId="77777777" w:rsidR="00BD20F5" w:rsidRDefault="00BD20F5" w:rsidP="0006307D">
      <w:pPr>
        <w:pStyle w:val="af0"/>
        <w:tabs>
          <w:tab w:val="right" w:leader="dot" w:pos="9628"/>
        </w:tabs>
        <w:ind w:firstLine="480"/>
        <w:rPr>
          <w:ins w:id="552" w:author="Haraguroicha Hsu" w:date="2013-06-30T05:01:00Z"/>
          <w:rFonts w:asciiTheme="minorHAnsi" w:hAnsiTheme="minorHAnsi" w:cstheme="minorBidi"/>
          <w:noProof/>
          <w:szCs w:val="24"/>
        </w:rPr>
      </w:pPr>
      <w:ins w:id="553" w:author="Haraguroicha Hsu" w:date="2013-06-30T05:01:00Z">
        <w:r>
          <w:rPr>
            <w:rFonts w:hint="eastAsia"/>
            <w:noProof/>
          </w:rPr>
          <w:t>圖</w:t>
        </w:r>
        <w:r>
          <w:rPr>
            <w:noProof/>
          </w:rPr>
          <w:t xml:space="preserve"> 25 </w:t>
        </w:r>
        <w:r>
          <w:rPr>
            <w:rFonts w:hint="eastAsia"/>
            <w:noProof/>
          </w:rPr>
          <w:t>英文語系介面</w:t>
        </w:r>
        <w:r>
          <w:rPr>
            <w:noProof/>
          </w:rPr>
          <w:tab/>
        </w:r>
        <w:r>
          <w:rPr>
            <w:noProof/>
          </w:rPr>
          <w:fldChar w:fldCharType="begin"/>
        </w:r>
        <w:r>
          <w:rPr>
            <w:noProof/>
          </w:rPr>
          <w:instrText xml:space="preserve"> PAGEREF _Toc234187921 \h </w:instrText>
        </w:r>
      </w:ins>
      <w:r>
        <w:rPr>
          <w:noProof/>
        </w:rPr>
      </w:r>
      <w:r>
        <w:rPr>
          <w:noProof/>
        </w:rPr>
        <w:fldChar w:fldCharType="separate"/>
      </w:r>
      <w:ins w:id="554" w:author="Haraguroicha Hsu" w:date="2013-06-30T05:01:00Z">
        <w:r>
          <w:rPr>
            <w:noProof/>
          </w:rPr>
          <w:t>47</w:t>
        </w:r>
        <w:r>
          <w:rPr>
            <w:noProof/>
          </w:rPr>
          <w:fldChar w:fldCharType="end"/>
        </w:r>
      </w:ins>
    </w:p>
    <w:p w14:paraId="6A0A326D" w14:textId="77777777" w:rsidR="00BD20F5" w:rsidRDefault="00BD20F5" w:rsidP="0006307D">
      <w:pPr>
        <w:pStyle w:val="af0"/>
        <w:tabs>
          <w:tab w:val="right" w:leader="dot" w:pos="9628"/>
        </w:tabs>
        <w:ind w:firstLine="480"/>
        <w:rPr>
          <w:ins w:id="555" w:author="Haraguroicha Hsu" w:date="2013-06-30T05:01:00Z"/>
          <w:rFonts w:asciiTheme="minorHAnsi" w:hAnsiTheme="minorHAnsi" w:cstheme="minorBidi"/>
          <w:noProof/>
          <w:szCs w:val="24"/>
        </w:rPr>
      </w:pPr>
      <w:ins w:id="556" w:author="Haraguroicha Hsu" w:date="2013-06-30T05:01:00Z">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_Toc234187922 \h </w:instrText>
        </w:r>
      </w:ins>
      <w:r>
        <w:rPr>
          <w:noProof/>
        </w:rPr>
      </w:r>
      <w:r>
        <w:rPr>
          <w:noProof/>
        </w:rPr>
        <w:fldChar w:fldCharType="separate"/>
      </w:r>
      <w:ins w:id="557" w:author="Haraguroicha Hsu" w:date="2013-06-30T05:01:00Z">
        <w:r>
          <w:rPr>
            <w:noProof/>
          </w:rPr>
          <w:t>48</w:t>
        </w:r>
        <w:r>
          <w:rPr>
            <w:noProof/>
          </w:rPr>
          <w:fldChar w:fldCharType="end"/>
        </w:r>
      </w:ins>
    </w:p>
    <w:p w14:paraId="243D65F4" w14:textId="77777777" w:rsidR="00BD20F5" w:rsidRDefault="00BD20F5" w:rsidP="0006307D">
      <w:pPr>
        <w:pStyle w:val="af0"/>
        <w:tabs>
          <w:tab w:val="right" w:leader="dot" w:pos="9628"/>
        </w:tabs>
        <w:ind w:firstLine="480"/>
        <w:rPr>
          <w:ins w:id="558" w:author="Haraguroicha Hsu" w:date="2013-06-30T05:01:00Z"/>
          <w:rFonts w:asciiTheme="minorHAnsi" w:hAnsiTheme="minorHAnsi" w:cstheme="minorBidi"/>
          <w:noProof/>
          <w:szCs w:val="24"/>
        </w:rPr>
      </w:pPr>
      <w:ins w:id="559" w:author="Haraguroicha Hsu" w:date="2013-06-30T05:01:00Z">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_Toc234187923 \h </w:instrText>
        </w:r>
      </w:ins>
      <w:r>
        <w:rPr>
          <w:noProof/>
        </w:rPr>
      </w:r>
      <w:r>
        <w:rPr>
          <w:noProof/>
        </w:rPr>
        <w:fldChar w:fldCharType="separate"/>
      </w:r>
      <w:ins w:id="560" w:author="Haraguroicha Hsu" w:date="2013-06-30T05:01:00Z">
        <w:r>
          <w:rPr>
            <w:noProof/>
          </w:rPr>
          <w:t>49</w:t>
        </w:r>
        <w:r>
          <w:rPr>
            <w:noProof/>
          </w:rPr>
          <w:fldChar w:fldCharType="end"/>
        </w:r>
      </w:ins>
    </w:p>
    <w:p w14:paraId="627CF9C3" w14:textId="77777777" w:rsidR="00BD20F5" w:rsidRDefault="00BD20F5" w:rsidP="0006307D">
      <w:pPr>
        <w:pStyle w:val="af0"/>
        <w:tabs>
          <w:tab w:val="right" w:leader="dot" w:pos="9628"/>
        </w:tabs>
        <w:ind w:firstLine="480"/>
        <w:rPr>
          <w:ins w:id="561" w:author="Haraguroicha Hsu" w:date="2013-06-30T05:01:00Z"/>
          <w:rFonts w:asciiTheme="minorHAnsi" w:hAnsiTheme="minorHAnsi" w:cstheme="minorBidi"/>
          <w:noProof/>
          <w:szCs w:val="24"/>
        </w:rPr>
      </w:pPr>
      <w:ins w:id="562" w:author="Haraguroicha Hsu" w:date="2013-06-30T05:01:00Z">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_Toc234187924 \h </w:instrText>
        </w:r>
      </w:ins>
      <w:r>
        <w:rPr>
          <w:noProof/>
        </w:rPr>
      </w:r>
      <w:r>
        <w:rPr>
          <w:noProof/>
        </w:rPr>
        <w:fldChar w:fldCharType="separate"/>
      </w:r>
      <w:ins w:id="563" w:author="Haraguroicha Hsu" w:date="2013-06-30T05:01:00Z">
        <w:r>
          <w:rPr>
            <w:noProof/>
          </w:rPr>
          <w:t>50</w:t>
        </w:r>
        <w:r>
          <w:rPr>
            <w:noProof/>
          </w:rPr>
          <w:fldChar w:fldCharType="end"/>
        </w:r>
      </w:ins>
    </w:p>
    <w:p w14:paraId="6F86898D" w14:textId="77777777" w:rsidR="00BD20F5" w:rsidRDefault="00BD20F5" w:rsidP="0006307D">
      <w:pPr>
        <w:pStyle w:val="af0"/>
        <w:tabs>
          <w:tab w:val="right" w:leader="dot" w:pos="9628"/>
        </w:tabs>
        <w:ind w:firstLine="480"/>
        <w:rPr>
          <w:ins w:id="564" w:author="Haraguroicha Hsu" w:date="2013-06-30T05:01:00Z"/>
          <w:rFonts w:asciiTheme="minorHAnsi" w:hAnsiTheme="minorHAnsi" w:cstheme="minorBidi"/>
          <w:noProof/>
          <w:szCs w:val="24"/>
        </w:rPr>
      </w:pPr>
      <w:ins w:id="565" w:author="Haraguroicha Hsu" w:date="2013-06-30T05:01:00Z">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_Toc234187925 \h </w:instrText>
        </w:r>
      </w:ins>
      <w:r>
        <w:rPr>
          <w:noProof/>
        </w:rPr>
      </w:r>
      <w:r>
        <w:rPr>
          <w:noProof/>
        </w:rPr>
        <w:fldChar w:fldCharType="separate"/>
      </w:r>
      <w:ins w:id="566" w:author="Haraguroicha Hsu" w:date="2013-06-30T05:01:00Z">
        <w:r>
          <w:rPr>
            <w:noProof/>
          </w:rPr>
          <w:t>51</w:t>
        </w:r>
        <w:r>
          <w:rPr>
            <w:noProof/>
          </w:rPr>
          <w:fldChar w:fldCharType="end"/>
        </w:r>
      </w:ins>
    </w:p>
    <w:p w14:paraId="1757CCA7" w14:textId="77777777" w:rsidR="00BD20F5" w:rsidRDefault="00BD20F5" w:rsidP="0006307D">
      <w:pPr>
        <w:pStyle w:val="af0"/>
        <w:tabs>
          <w:tab w:val="right" w:leader="dot" w:pos="9628"/>
        </w:tabs>
        <w:ind w:firstLine="480"/>
        <w:rPr>
          <w:ins w:id="567" w:author="Haraguroicha Hsu" w:date="2013-06-30T05:01:00Z"/>
          <w:rFonts w:asciiTheme="minorHAnsi" w:hAnsiTheme="minorHAnsi" w:cstheme="minorBidi"/>
          <w:noProof/>
          <w:szCs w:val="24"/>
        </w:rPr>
      </w:pPr>
      <w:ins w:id="568" w:author="Haraguroicha Hsu" w:date="2013-06-30T05:01:00Z">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_Toc234187926 \h </w:instrText>
        </w:r>
      </w:ins>
      <w:r>
        <w:rPr>
          <w:noProof/>
        </w:rPr>
      </w:r>
      <w:r>
        <w:rPr>
          <w:noProof/>
        </w:rPr>
        <w:fldChar w:fldCharType="separate"/>
      </w:r>
      <w:ins w:id="569" w:author="Haraguroicha Hsu" w:date="2013-06-30T05:01:00Z">
        <w:r>
          <w:rPr>
            <w:noProof/>
          </w:rPr>
          <w:t>52</w:t>
        </w:r>
        <w:r>
          <w:rPr>
            <w:noProof/>
          </w:rPr>
          <w:fldChar w:fldCharType="end"/>
        </w:r>
      </w:ins>
    </w:p>
    <w:p w14:paraId="1E52E1D6" w14:textId="77777777" w:rsidR="00BD20F5" w:rsidRDefault="00BD20F5" w:rsidP="0006307D">
      <w:pPr>
        <w:pStyle w:val="af0"/>
        <w:tabs>
          <w:tab w:val="right" w:leader="dot" w:pos="9628"/>
        </w:tabs>
        <w:ind w:firstLine="480"/>
        <w:rPr>
          <w:ins w:id="570" w:author="Haraguroicha Hsu" w:date="2013-06-30T05:01:00Z"/>
          <w:rFonts w:asciiTheme="minorHAnsi" w:hAnsiTheme="minorHAnsi" w:cstheme="minorBidi"/>
          <w:noProof/>
          <w:szCs w:val="24"/>
        </w:rPr>
      </w:pPr>
      <w:ins w:id="571" w:author="Haraguroicha Hsu" w:date="2013-06-30T05:01:00Z">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_Toc234187927 \h </w:instrText>
        </w:r>
      </w:ins>
      <w:r>
        <w:rPr>
          <w:noProof/>
        </w:rPr>
      </w:r>
      <w:r>
        <w:rPr>
          <w:noProof/>
        </w:rPr>
        <w:fldChar w:fldCharType="separate"/>
      </w:r>
      <w:ins w:id="572" w:author="Haraguroicha Hsu" w:date="2013-06-30T05:01:00Z">
        <w:r>
          <w:rPr>
            <w:noProof/>
          </w:rPr>
          <w:t>53</w:t>
        </w:r>
        <w:r>
          <w:rPr>
            <w:noProof/>
          </w:rPr>
          <w:fldChar w:fldCharType="end"/>
        </w:r>
      </w:ins>
    </w:p>
    <w:p w14:paraId="6CAE86F0" w14:textId="77777777" w:rsidR="00BD20F5" w:rsidRDefault="00BD20F5" w:rsidP="0006307D">
      <w:pPr>
        <w:pStyle w:val="af0"/>
        <w:tabs>
          <w:tab w:val="right" w:leader="dot" w:pos="9628"/>
        </w:tabs>
        <w:ind w:firstLine="480"/>
        <w:rPr>
          <w:ins w:id="573" w:author="Haraguroicha Hsu" w:date="2013-06-30T05:01:00Z"/>
          <w:rFonts w:asciiTheme="minorHAnsi" w:hAnsiTheme="minorHAnsi" w:cstheme="minorBidi"/>
          <w:noProof/>
          <w:szCs w:val="24"/>
        </w:rPr>
      </w:pPr>
      <w:ins w:id="574" w:author="Haraguroicha Hsu" w:date="2013-06-30T05:01:00Z">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_Toc234187928 \h </w:instrText>
        </w:r>
      </w:ins>
      <w:r>
        <w:rPr>
          <w:noProof/>
        </w:rPr>
      </w:r>
      <w:r>
        <w:rPr>
          <w:noProof/>
        </w:rPr>
        <w:fldChar w:fldCharType="separate"/>
      </w:r>
      <w:ins w:id="575" w:author="Haraguroicha Hsu" w:date="2013-06-30T05:01:00Z">
        <w:r>
          <w:rPr>
            <w:noProof/>
          </w:rPr>
          <w:t>54</w:t>
        </w:r>
        <w:r>
          <w:rPr>
            <w:noProof/>
          </w:rPr>
          <w:fldChar w:fldCharType="end"/>
        </w:r>
      </w:ins>
    </w:p>
    <w:p w14:paraId="7E7B87DD" w14:textId="77777777" w:rsidR="00BD20F5" w:rsidRDefault="00BD20F5" w:rsidP="0006307D">
      <w:pPr>
        <w:pStyle w:val="af0"/>
        <w:tabs>
          <w:tab w:val="right" w:leader="dot" w:pos="9628"/>
        </w:tabs>
        <w:ind w:firstLine="480"/>
        <w:rPr>
          <w:ins w:id="576" w:author="Haraguroicha Hsu" w:date="2013-06-30T05:01:00Z"/>
          <w:rFonts w:asciiTheme="minorHAnsi" w:hAnsiTheme="minorHAnsi" w:cstheme="minorBidi"/>
          <w:noProof/>
          <w:szCs w:val="24"/>
        </w:rPr>
      </w:pPr>
      <w:ins w:id="577" w:author="Haraguroicha Hsu" w:date="2013-06-30T05:01:00Z">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_Toc234187929 \h </w:instrText>
        </w:r>
      </w:ins>
      <w:r>
        <w:rPr>
          <w:noProof/>
        </w:rPr>
      </w:r>
      <w:r>
        <w:rPr>
          <w:noProof/>
        </w:rPr>
        <w:fldChar w:fldCharType="separate"/>
      </w:r>
      <w:ins w:id="578" w:author="Haraguroicha Hsu" w:date="2013-06-30T05:01:00Z">
        <w:r>
          <w:rPr>
            <w:noProof/>
          </w:rPr>
          <w:t>55</w:t>
        </w:r>
        <w:r>
          <w:rPr>
            <w:noProof/>
          </w:rPr>
          <w:fldChar w:fldCharType="end"/>
        </w:r>
      </w:ins>
    </w:p>
    <w:p w14:paraId="64183207" w14:textId="77777777" w:rsidR="00BD20F5" w:rsidRDefault="00BD20F5" w:rsidP="0006307D">
      <w:pPr>
        <w:pStyle w:val="af0"/>
        <w:tabs>
          <w:tab w:val="right" w:leader="dot" w:pos="9628"/>
        </w:tabs>
        <w:ind w:firstLine="480"/>
        <w:rPr>
          <w:ins w:id="579" w:author="Haraguroicha Hsu" w:date="2013-06-30T05:01:00Z"/>
          <w:rFonts w:asciiTheme="minorHAnsi" w:hAnsiTheme="minorHAnsi" w:cstheme="minorBidi"/>
          <w:noProof/>
          <w:szCs w:val="24"/>
        </w:rPr>
      </w:pPr>
      <w:ins w:id="580" w:author="Haraguroicha Hsu" w:date="2013-06-30T05:01:00Z">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_Toc234187930 \h </w:instrText>
        </w:r>
      </w:ins>
      <w:r>
        <w:rPr>
          <w:noProof/>
        </w:rPr>
      </w:r>
      <w:r>
        <w:rPr>
          <w:noProof/>
        </w:rPr>
        <w:fldChar w:fldCharType="separate"/>
      </w:r>
      <w:ins w:id="581" w:author="Haraguroicha Hsu" w:date="2013-06-30T05:01:00Z">
        <w:r>
          <w:rPr>
            <w:noProof/>
          </w:rPr>
          <w:t>55</w:t>
        </w:r>
        <w:r>
          <w:rPr>
            <w:noProof/>
          </w:rPr>
          <w:fldChar w:fldCharType="end"/>
        </w:r>
      </w:ins>
    </w:p>
    <w:p w14:paraId="0F44236B" w14:textId="77777777" w:rsidR="00BD20F5" w:rsidRDefault="00BD20F5" w:rsidP="0006307D">
      <w:pPr>
        <w:pStyle w:val="af0"/>
        <w:tabs>
          <w:tab w:val="right" w:leader="dot" w:pos="9628"/>
        </w:tabs>
        <w:ind w:firstLine="480"/>
        <w:rPr>
          <w:ins w:id="582" w:author="Haraguroicha Hsu" w:date="2013-06-30T05:01:00Z"/>
          <w:rFonts w:asciiTheme="minorHAnsi" w:hAnsiTheme="minorHAnsi" w:cstheme="minorBidi"/>
          <w:noProof/>
          <w:szCs w:val="24"/>
        </w:rPr>
      </w:pPr>
      <w:ins w:id="583" w:author="Haraguroicha Hsu" w:date="2013-06-30T05:01:00Z">
        <w:r>
          <w:rPr>
            <w:rFonts w:hint="eastAsia"/>
            <w:noProof/>
          </w:rPr>
          <w:t>圖</w:t>
        </w:r>
        <w:r>
          <w:rPr>
            <w:noProof/>
          </w:rPr>
          <w:t xml:space="preserve"> 35 </w:t>
        </w:r>
        <w:r w:rsidRPr="00823560">
          <w:rPr>
            <w:noProof/>
            <w:lang w:val="x-none"/>
          </w:rPr>
          <w:t>058_</w:t>
        </w:r>
        <w:r w:rsidRPr="00823560">
          <w:rPr>
            <w:rFonts w:hint="eastAsia"/>
            <w:noProof/>
            <w:lang w:val="x-none"/>
          </w:rPr>
          <w:t>心理衡鑑摘要單編碼錯誤</w:t>
        </w:r>
        <w:r>
          <w:rPr>
            <w:noProof/>
          </w:rPr>
          <w:tab/>
        </w:r>
        <w:r>
          <w:rPr>
            <w:noProof/>
          </w:rPr>
          <w:fldChar w:fldCharType="begin"/>
        </w:r>
        <w:r>
          <w:rPr>
            <w:noProof/>
          </w:rPr>
          <w:instrText xml:space="preserve"> PAGEREF _Toc234187931 \h </w:instrText>
        </w:r>
      </w:ins>
      <w:r>
        <w:rPr>
          <w:noProof/>
        </w:rPr>
      </w:r>
      <w:r>
        <w:rPr>
          <w:noProof/>
        </w:rPr>
        <w:fldChar w:fldCharType="separate"/>
      </w:r>
      <w:ins w:id="584" w:author="Haraguroicha Hsu" w:date="2013-06-30T05:01:00Z">
        <w:r>
          <w:rPr>
            <w:noProof/>
          </w:rPr>
          <w:t>61</w:t>
        </w:r>
        <w:r>
          <w:rPr>
            <w:noProof/>
          </w:rPr>
          <w:fldChar w:fldCharType="end"/>
        </w:r>
      </w:ins>
    </w:p>
    <w:p w14:paraId="440F706D" w14:textId="77777777" w:rsidR="00BD20F5" w:rsidRDefault="00BD20F5" w:rsidP="0006307D">
      <w:pPr>
        <w:pStyle w:val="af0"/>
        <w:tabs>
          <w:tab w:val="right" w:leader="dot" w:pos="9628"/>
        </w:tabs>
        <w:ind w:firstLine="480"/>
        <w:rPr>
          <w:ins w:id="585" w:author="Haraguroicha Hsu" w:date="2013-06-30T05:01:00Z"/>
          <w:rFonts w:asciiTheme="minorHAnsi" w:hAnsiTheme="minorHAnsi" w:cstheme="minorBidi"/>
          <w:noProof/>
          <w:szCs w:val="24"/>
        </w:rPr>
      </w:pPr>
      <w:ins w:id="586" w:author="Haraguroicha Hsu" w:date="2013-06-30T05:01:00Z">
        <w:r>
          <w:rPr>
            <w:rFonts w:hint="eastAsia"/>
            <w:noProof/>
          </w:rPr>
          <w:t>圖</w:t>
        </w:r>
        <w:r>
          <w:rPr>
            <w:noProof/>
          </w:rPr>
          <w:t xml:space="preserve"> 36 </w:t>
        </w:r>
        <w:r w:rsidRPr="00823560">
          <w:rPr>
            <w:noProof/>
            <w:lang w:val="x-none"/>
          </w:rPr>
          <w:t>059_</w:t>
        </w:r>
        <w:r w:rsidRPr="00823560">
          <w:rPr>
            <w:rFonts w:hint="eastAsia"/>
            <w:noProof/>
            <w:lang w:val="x-none"/>
          </w:rPr>
          <w:t>心理治療摘要單編碼錯誤</w:t>
        </w:r>
        <w:r>
          <w:rPr>
            <w:noProof/>
          </w:rPr>
          <w:tab/>
        </w:r>
        <w:r>
          <w:rPr>
            <w:noProof/>
          </w:rPr>
          <w:fldChar w:fldCharType="begin"/>
        </w:r>
        <w:r>
          <w:rPr>
            <w:noProof/>
          </w:rPr>
          <w:instrText xml:space="preserve"> PAGEREF _Toc234187932 \h </w:instrText>
        </w:r>
      </w:ins>
      <w:r>
        <w:rPr>
          <w:noProof/>
        </w:rPr>
      </w:r>
      <w:r>
        <w:rPr>
          <w:noProof/>
        </w:rPr>
        <w:fldChar w:fldCharType="separate"/>
      </w:r>
      <w:ins w:id="587" w:author="Haraguroicha Hsu" w:date="2013-06-30T05:01:00Z">
        <w:r>
          <w:rPr>
            <w:noProof/>
          </w:rPr>
          <w:t>62</w:t>
        </w:r>
        <w:r>
          <w:rPr>
            <w:noProof/>
          </w:rPr>
          <w:fldChar w:fldCharType="end"/>
        </w:r>
      </w:ins>
    </w:p>
    <w:p w14:paraId="1F58D40D" w14:textId="77777777" w:rsidR="00BD20F5" w:rsidRDefault="00BD20F5" w:rsidP="0006307D">
      <w:pPr>
        <w:pStyle w:val="af0"/>
        <w:tabs>
          <w:tab w:val="right" w:leader="dot" w:pos="9628"/>
        </w:tabs>
        <w:ind w:firstLine="480"/>
        <w:rPr>
          <w:ins w:id="588" w:author="Haraguroicha Hsu" w:date="2013-06-30T05:01:00Z"/>
          <w:rFonts w:asciiTheme="minorHAnsi" w:hAnsiTheme="minorHAnsi" w:cstheme="minorBidi"/>
          <w:noProof/>
          <w:szCs w:val="24"/>
        </w:rPr>
      </w:pPr>
      <w:ins w:id="589" w:author="Haraguroicha Hsu" w:date="2013-06-30T05:01:00Z">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_Toc234187933 \h </w:instrText>
        </w:r>
      </w:ins>
      <w:r>
        <w:rPr>
          <w:noProof/>
        </w:rPr>
      </w:r>
      <w:r>
        <w:rPr>
          <w:noProof/>
        </w:rPr>
        <w:fldChar w:fldCharType="separate"/>
      </w:r>
      <w:ins w:id="590" w:author="Haraguroicha Hsu" w:date="2013-06-30T05:01:00Z">
        <w:r>
          <w:rPr>
            <w:noProof/>
          </w:rPr>
          <w:t>63</w:t>
        </w:r>
        <w:r>
          <w:rPr>
            <w:noProof/>
          </w:rPr>
          <w:fldChar w:fldCharType="end"/>
        </w:r>
      </w:ins>
    </w:p>
    <w:p w14:paraId="2DCBB105" w14:textId="77777777" w:rsidR="00BD20F5" w:rsidRDefault="00BD20F5" w:rsidP="0006307D">
      <w:pPr>
        <w:pStyle w:val="af0"/>
        <w:tabs>
          <w:tab w:val="right" w:leader="dot" w:pos="9628"/>
        </w:tabs>
        <w:ind w:firstLine="480"/>
        <w:rPr>
          <w:ins w:id="591" w:author="Haraguroicha Hsu" w:date="2013-06-30T05:01:00Z"/>
          <w:rFonts w:asciiTheme="minorHAnsi" w:hAnsiTheme="minorHAnsi" w:cstheme="minorBidi"/>
          <w:noProof/>
          <w:szCs w:val="24"/>
        </w:rPr>
      </w:pPr>
      <w:ins w:id="592" w:author="Haraguroicha Hsu" w:date="2013-06-30T05:01:00Z">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_Toc234187934 \h </w:instrText>
        </w:r>
      </w:ins>
      <w:r>
        <w:rPr>
          <w:noProof/>
        </w:rPr>
      </w:r>
      <w:r>
        <w:rPr>
          <w:noProof/>
        </w:rPr>
        <w:fldChar w:fldCharType="separate"/>
      </w:r>
      <w:ins w:id="593" w:author="Haraguroicha Hsu" w:date="2013-06-30T05:01:00Z">
        <w:r>
          <w:rPr>
            <w:noProof/>
          </w:rPr>
          <w:t>64</w:t>
        </w:r>
        <w:r>
          <w:rPr>
            <w:noProof/>
          </w:rPr>
          <w:fldChar w:fldCharType="end"/>
        </w:r>
      </w:ins>
    </w:p>
    <w:p w14:paraId="7A52CC6D" w14:textId="77777777" w:rsidR="00BD20F5" w:rsidRDefault="00BD20F5" w:rsidP="0006307D">
      <w:pPr>
        <w:pStyle w:val="af0"/>
        <w:tabs>
          <w:tab w:val="right" w:leader="dot" w:pos="9628"/>
        </w:tabs>
        <w:ind w:firstLine="480"/>
        <w:rPr>
          <w:ins w:id="594" w:author="Haraguroicha Hsu" w:date="2013-06-30T05:01:00Z"/>
          <w:rFonts w:asciiTheme="minorHAnsi" w:hAnsiTheme="minorHAnsi" w:cstheme="minorBidi"/>
          <w:noProof/>
          <w:szCs w:val="24"/>
        </w:rPr>
      </w:pPr>
      <w:ins w:id="595" w:author="Haraguroicha Hsu" w:date="2013-06-30T05:01:00Z">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_Toc234187935 \h </w:instrText>
        </w:r>
      </w:ins>
      <w:r>
        <w:rPr>
          <w:noProof/>
        </w:rPr>
      </w:r>
      <w:r>
        <w:rPr>
          <w:noProof/>
        </w:rPr>
        <w:fldChar w:fldCharType="separate"/>
      </w:r>
      <w:ins w:id="596" w:author="Haraguroicha Hsu" w:date="2013-06-30T05:01:00Z">
        <w:r>
          <w:rPr>
            <w:noProof/>
          </w:rPr>
          <w:t>65</w:t>
        </w:r>
        <w:r>
          <w:rPr>
            <w:noProof/>
          </w:rPr>
          <w:fldChar w:fldCharType="end"/>
        </w:r>
      </w:ins>
    </w:p>
    <w:p w14:paraId="4BA9CE22" w14:textId="11CFDF26" w:rsidR="00FD779B" w:rsidRPr="00DF21BB" w:rsidDel="0024703B" w:rsidRDefault="00D4287C">
      <w:pPr>
        <w:pStyle w:val="af0"/>
        <w:rPr>
          <w:del w:id="597" w:author="Haraguroicha Hsu" w:date="2013-06-30T04:56:00Z"/>
          <w:noProof/>
        </w:rPr>
        <w:pPrChange w:id="598" w:author="Haraguroicha Hsu" w:date="2013-06-30T04:58:00Z">
          <w:pPr>
            <w:pStyle w:val="af0"/>
            <w:tabs>
              <w:tab w:val="right" w:leader="dot" w:pos="9628"/>
            </w:tabs>
            <w:ind w:firstLine="480"/>
          </w:pPr>
        </w:pPrChange>
      </w:pPr>
      <w:ins w:id="599" w:author="Haraguroicha Hsu" w:date="2013-06-30T05:01:00Z">
        <w:r>
          <w:rPr>
            <w:noProof/>
          </w:rPr>
          <w:fldChar w:fldCharType="end"/>
        </w:r>
      </w:ins>
    </w:p>
    <w:p w14:paraId="62F017E5" w14:textId="01A0410A" w:rsidR="00424242" w:rsidDel="005B5EA9" w:rsidRDefault="000E0084">
      <w:pPr>
        <w:pStyle w:val="af0"/>
        <w:rPr>
          <w:del w:id="600" w:author="Haraguroicha Hsu" w:date="2013-06-30T04:40:00Z"/>
          <w:rFonts w:asciiTheme="minorHAnsi" w:hAnsiTheme="minorHAnsi" w:cstheme="minorBidi"/>
          <w:noProof/>
          <w:szCs w:val="22"/>
        </w:rPr>
        <w:pPrChange w:id="601" w:author="Haraguroicha Hsu" w:date="2013-06-30T04:59:00Z">
          <w:pPr>
            <w:pStyle w:val="af0"/>
            <w:tabs>
              <w:tab w:val="right" w:leader="dot" w:pos="9628"/>
            </w:tabs>
            <w:ind w:firstLine="480"/>
          </w:pPr>
        </w:pPrChange>
      </w:pPr>
      <w:del w:id="602" w:author="Haraguroicha Hsu" w:date="2013-06-30T04:56:00Z">
        <w:r w:rsidRPr="004E4C6B" w:rsidDel="0024703B">
          <w:rPr>
            <w:rStyle w:val="aa"/>
          </w:rPr>
          <w:fldChar w:fldCharType="begin"/>
        </w:r>
        <w:r w:rsidRPr="004E4C6B" w:rsidDel="0024703B">
          <w:rPr>
            <w:rStyle w:val="aa"/>
          </w:rPr>
          <w:delInstrText xml:space="preserve"> TOC \h \z \c "</w:delInstrText>
        </w:r>
        <w:r w:rsidRPr="004E4C6B" w:rsidDel="0024703B">
          <w:rPr>
            <w:rStyle w:val="aa"/>
          </w:rPr>
          <w:delInstrText>圖</w:delInstrText>
        </w:r>
        <w:r w:rsidRPr="004E4C6B" w:rsidDel="0024703B">
          <w:rPr>
            <w:rStyle w:val="aa"/>
          </w:rPr>
          <w:delInstrText xml:space="preserve">" </w:delInstrText>
        </w:r>
        <w:r w:rsidRPr="004E4C6B" w:rsidDel="0024703B">
          <w:rPr>
            <w:rStyle w:val="aa"/>
          </w:rPr>
          <w:fldChar w:fldCharType="separate"/>
        </w:r>
      </w:del>
      <w:del w:id="603" w:author="Haraguroicha Hsu" w:date="2013-06-30T04:40:00Z">
        <w:r w:rsidR="00424242" w:rsidRPr="005B5EA9" w:rsidDel="005B5EA9">
          <w:rPr>
            <w:rFonts w:hint="eastAsia"/>
            <w:rPrChange w:id="604" w:author="Haraguroicha Hsu" w:date="2013-06-30T04:40:00Z">
              <w:rPr>
                <w:rStyle w:val="aa"/>
                <w:rFonts w:hint="eastAsia"/>
                <w:noProof/>
              </w:rPr>
            </w:rPrChange>
          </w:rPr>
          <w:delText>圖</w:delText>
        </w:r>
        <w:r w:rsidR="00424242" w:rsidRPr="005B5EA9" w:rsidDel="005B5EA9">
          <w:rPr>
            <w:rPrChange w:id="605" w:author="Haraguroicha Hsu" w:date="2013-06-30T04:40:00Z">
              <w:rPr>
                <w:rStyle w:val="aa"/>
                <w:noProof/>
              </w:rPr>
            </w:rPrChange>
          </w:rPr>
          <w:delText xml:space="preserve"> 1 </w:delText>
        </w:r>
        <w:r w:rsidR="00424242" w:rsidRPr="005B5EA9" w:rsidDel="005B5EA9">
          <w:rPr>
            <w:rFonts w:hint="eastAsia"/>
            <w:rPrChange w:id="606" w:author="Haraguroicha Hsu" w:date="2013-06-30T04:40:00Z">
              <w:rPr>
                <w:rStyle w:val="aa"/>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pPr>
        <w:pStyle w:val="af0"/>
        <w:rPr>
          <w:del w:id="607" w:author="Haraguroicha Hsu" w:date="2013-06-30T04:40:00Z"/>
          <w:rFonts w:asciiTheme="minorHAnsi" w:hAnsiTheme="minorHAnsi" w:cstheme="minorBidi"/>
          <w:noProof/>
          <w:szCs w:val="22"/>
        </w:rPr>
        <w:pPrChange w:id="608" w:author="Haraguroicha Hsu" w:date="2013-06-30T04:59:00Z">
          <w:pPr>
            <w:pStyle w:val="af0"/>
            <w:tabs>
              <w:tab w:val="right" w:leader="dot" w:pos="9628"/>
            </w:tabs>
            <w:ind w:firstLine="480"/>
          </w:pPr>
        </w:pPrChange>
      </w:pPr>
      <w:del w:id="609" w:author="Haraguroicha Hsu" w:date="2013-06-30T04:40:00Z">
        <w:r w:rsidRPr="005B5EA9" w:rsidDel="005B5EA9">
          <w:rPr>
            <w:rFonts w:hint="eastAsia"/>
            <w:rPrChange w:id="610" w:author="Haraguroicha Hsu" w:date="2013-06-30T04:40:00Z">
              <w:rPr>
                <w:rStyle w:val="aa"/>
                <w:rFonts w:hint="eastAsia"/>
                <w:noProof/>
              </w:rPr>
            </w:rPrChange>
          </w:rPr>
          <w:delText>圖</w:delText>
        </w:r>
        <w:r w:rsidRPr="005B5EA9" w:rsidDel="005B5EA9">
          <w:rPr>
            <w:rPrChange w:id="611" w:author="Haraguroicha Hsu" w:date="2013-06-30T04:40:00Z">
              <w:rPr>
                <w:rStyle w:val="aa"/>
                <w:noProof/>
              </w:rPr>
            </w:rPrChange>
          </w:rPr>
          <w:delText xml:space="preserve"> 2 </w:delText>
        </w:r>
        <w:r w:rsidRPr="005B5EA9" w:rsidDel="005B5EA9">
          <w:rPr>
            <w:rFonts w:hint="eastAsia"/>
            <w:rPrChange w:id="612" w:author="Haraguroicha Hsu" w:date="2013-06-30T04:40:00Z">
              <w:rPr>
                <w:rStyle w:val="aa"/>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pPr>
        <w:pStyle w:val="af0"/>
        <w:rPr>
          <w:del w:id="613" w:author="Haraguroicha Hsu" w:date="2013-06-30T04:40:00Z"/>
          <w:rFonts w:asciiTheme="minorHAnsi" w:hAnsiTheme="minorHAnsi" w:cstheme="minorBidi"/>
          <w:noProof/>
          <w:szCs w:val="22"/>
        </w:rPr>
        <w:pPrChange w:id="614" w:author="Haraguroicha Hsu" w:date="2013-06-30T04:59:00Z">
          <w:pPr>
            <w:pStyle w:val="af0"/>
            <w:tabs>
              <w:tab w:val="right" w:leader="dot" w:pos="9628"/>
            </w:tabs>
            <w:ind w:firstLine="480"/>
          </w:pPr>
        </w:pPrChange>
      </w:pPr>
      <w:del w:id="615" w:author="Haraguroicha Hsu" w:date="2013-06-30T04:40:00Z">
        <w:r w:rsidRPr="005B5EA9" w:rsidDel="005B5EA9">
          <w:rPr>
            <w:rFonts w:hint="eastAsia"/>
            <w:rPrChange w:id="616" w:author="Haraguroicha Hsu" w:date="2013-06-30T04:40:00Z">
              <w:rPr>
                <w:rStyle w:val="aa"/>
                <w:rFonts w:hint="eastAsia"/>
                <w:noProof/>
              </w:rPr>
            </w:rPrChange>
          </w:rPr>
          <w:delText>圖</w:delText>
        </w:r>
        <w:r w:rsidRPr="005B5EA9" w:rsidDel="005B5EA9">
          <w:rPr>
            <w:rPrChange w:id="617" w:author="Haraguroicha Hsu" w:date="2013-06-30T04:40:00Z">
              <w:rPr>
                <w:rStyle w:val="aa"/>
                <w:noProof/>
              </w:rPr>
            </w:rPrChange>
          </w:rPr>
          <w:delText xml:space="preserve"> 3 </w:delText>
        </w:r>
        <w:r w:rsidRPr="005B5EA9" w:rsidDel="005B5EA9">
          <w:rPr>
            <w:rFonts w:hint="eastAsia"/>
            <w:rPrChange w:id="618" w:author="Haraguroicha Hsu" w:date="2013-06-30T04:40:00Z">
              <w:rPr>
                <w:rStyle w:val="aa"/>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pPr>
        <w:pStyle w:val="af0"/>
        <w:rPr>
          <w:del w:id="619" w:author="Haraguroicha Hsu" w:date="2013-06-30T04:40:00Z"/>
          <w:rFonts w:asciiTheme="minorHAnsi" w:hAnsiTheme="minorHAnsi" w:cstheme="minorBidi"/>
          <w:noProof/>
          <w:szCs w:val="22"/>
        </w:rPr>
        <w:pPrChange w:id="620" w:author="Haraguroicha Hsu" w:date="2013-06-30T04:59:00Z">
          <w:pPr>
            <w:pStyle w:val="af0"/>
            <w:tabs>
              <w:tab w:val="right" w:leader="dot" w:pos="9628"/>
            </w:tabs>
            <w:ind w:firstLine="480"/>
          </w:pPr>
        </w:pPrChange>
      </w:pPr>
      <w:del w:id="621" w:author="Haraguroicha Hsu" w:date="2013-06-30T04:40:00Z">
        <w:r w:rsidRPr="005B5EA9" w:rsidDel="005B5EA9">
          <w:rPr>
            <w:rFonts w:hint="eastAsia"/>
            <w:rPrChange w:id="622" w:author="Haraguroicha Hsu" w:date="2013-06-30T04:40:00Z">
              <w:rPr>
                <w:rStyle w:val="aa"/>
                <w:rFonts w:hint="eastAsia"/>
                <w:noProof/>
              </w:rPr>
            </w:rPrChange>
          </w:rPr>
          <w:delText>圖</w:delText>
        </w:r>
        <w:r w:rsidRPr="005B5EA9" w:rsidDel="005B5EA9">
          <w:rPr>
            <w:rPrChange w:id="623" w:author="Haraguroicha Hsu" w:date="2013-06-30T04:40:00Z">
              <w:rPr>
                <w:rStyle w:val="aa"/>
                <w:noProof/>
              </w:rPr>
            </w:rPrChange>
          </w:rPr>
          <w:delText xml:space="preserve"> 4 </w:delText>
        </w:r>
        <w:r w:rsidRPr="005B5EA9" w:rsidDel="005B5EA9">
          <w:rPr>
            <w:rFonts w:hint="eastAsia"/>
            <w:rPrChange w:id="624" w:author="Haraguroicha Hsu" w:date="2013-06-30T04:40:00Z">
              <w:rPr>
                <w:rStyle w:val="aa"/>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pPr>
        <w:pStyle w:val="af0"/>
        <w:rPr>
          <w:del w:id="625" w:author="Haraguroicha Hsu" w:date="2013-06-30T04:40:00Z"/>
          <w:rFonts w:asciiTheme="minorHAnsi" w:hAnsiTheme="minorHAnsi" w:cstheme="minorBidi"/>
          <w:noProof/>
          <w:szCs w:val="22"/>
        </w:rPr>
        <w:pPrChange w:id="626" w:author="Haraguroicha Hsu" w:date="2013-06-30T04:59:00Z">
          <w:pPr>
            <w:pStyle w:val="af0"/>
            <w:tabs>
              <w:tab w:val="right" w:leader="dot" w:pos="9628"/>
            </w:tabs>
            <w:ind w:firstLine="480"/>
          </w:pPr>
        </w:pPrChange>
      </w:pPr>
      <w:del w:id="627" w:author="Haraguroicha Hsu" w:date="2013-06-30T04:40:00Z">
        <w:r w:rsidRPr="005B5EA9" w:rsidDel="005B5EA9">
          <w:rPr>
            <w:rFonts w:hint="eastAsia"/>
            <w:rPrChange w:id="628" w:author="Haraguroicha Hsu" w:date="2013-06-30T04:40:00Z">
              <w:rPr>
                <w:rStyle w:val="aa"/>
                <w:rFonts w:hint="eastAsia"/>
                <w:noProof/>
              </w:rPr>
            </w:rPrChange>
          </w:rPr>
          <w:delText>圖</w:delText>
        </w:r>
        <w:r w:rsidRPr="005B5EA9" w:rsidDel="005B5EA9">
          <w:rPr>
            <w:rPrChange w:id="629" w:author="Haraguroicha Hsu" w:date="2013-06-30T04:40:00Z">
              <w:rPr>
                <w:rStyle w:val="aa"/>
                <w:noProof/>
              </w:rPr>
            </w:rPrChange>
          </w:rPr>
          <w:delText xml:space="preserve"> 5 </w:delText>
        </w:r>
        <w:r w:rsidRPr="005B5EA9" w:rsidDel="005B5EA9">
          <w:rPr>
            <w:rFonts w:hint="eastAsia"/>
            <w:rPrChange w:id="630" w:author="Haraguroicha Hsu" w:date="2013-06-30T04:40:00Z">
              <w:rPr>
                <w:rStyle w:val="aa"/>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pPr>
        <w:pStyle w:val="af0"/>
        <w:rPr>
          <w:del w:id="631" w:author="Haraguroicha Hsu" w:date="2013-06-30T04:40:00Z"/>
          <w:rFonts w:asciiTheme="minorHAnsi" w:hAnsiTheme="minorHAnsi" w:cstheme="minorBidi"/>
          <w:noProof/>
          <w:szCs w:val="22"/>
        </w:rPr>
        <w:pPrChange w:id="632" w:author="Haraguroicha Hsu" w:date="2013-06-30T04:59:00Z">
          <w:pPr>
            <w:pStyle w:val="af0"/>
            <w:tabs>
              <w:tab w:val="right" w:leader="dot" w:pos="9628"/>
            </w:tabs>
            <w:ind w:firstLine="480"/>
          </w:pPr>
        </w:pPrChange>
      </w:pPr>
      <w:del w:id="633" w:author="Haraguroicha Hsu" w:date="2013-06-30T04:40:00Z">
        <w:r w:rsidRPr="005B5EA9" w:rsidDel="005B5EA9">
          <w:rPr>
            <w:rFonts w:hint="eastAsia"/>
            <w:rPrChange w:id="634" w:author="Haraguroicha Hsu" w:date="2013-06-30T04:40:00Z">
              <w:rPr>
                <w:rStyle w:val="aa"/>
                <w:rFonts w:hint="eastAsia"/>
                <w:noProof/>
              </w:rPr>
            </w:rPrChange>
          </w:rPr>
          <w:delText>圖</w:delText>
        </w:r>
        <w:r w:rsidRPr="005B5EA9" w:rsidDel="005B5EA9">
          <w:rPr>
            <w:rPrChange w:id="635" w:author="Haraguroicha Hsu" w:date="2013-06-30T04:40:00Z">
              <w:rPr>
                <w:rStyle w:val="aa"/>
                <w:noProof/>
              </w:rPr>
            </w:rPrChange>
          </w:rPr>
          <w:delText xml:space="preserve"> 6 </w:delText>
        </w:r>
        <w:r w:rsidRPr="005B5EA9" w:rsidDel="005B5EA9">
          <w:rPr>
            <w:rFonts w:hint="eastAsia"/>
            <w:rPrChange w:id="636" w:author="Haraguroicha Hsu" w:date="2013-06-30T04:40:00Z">
              <w:rPr>
                <w:rStyle w:val="aa"/>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pPr>
        <w:pStyle w:val="af0"/>
        <w:rPr>
          <w:del w:id="637" w:author="Haraguroicha Hsu" w:date="2013-06-30T04:40:00Z"/>
          <w:rFonts w:asciiTheme="minorHAnsi" w:hAnsiTheme="minorHAnsi" w:cstheme="minorBidi"/>
          <w:noProof/>
          <w:szCs w:val="22"/>
        </w:rPr>
        <w:pPrChange w:id="638" w:author="Haraguroicha Hsu" w:date="2013-06-30T04:59:00Z">
          <w:pPr>
            <w:pStyle w:val="af0"/>
            <w:tabs>
              <w:tab w:val="right" w:leader="dot" w:pos="9628"/>
            </w:tabs>
            <w:ind w:firstLine="480"/>
          </w:pPr>
        </w:pPrChange>
      </w:pPr>
      <w:del w:id="639" w:author="Haraguroicha Hsu" w:date="2013-06-30T04:40:00Z">
        <w:r w:rsidRPr="005B5EA9" w:rsidDel="005B5EA9">
          <w:rPr>
            <w:rFonts w:hint="eastAsia"/>
            <w:rPrChange w:id="640" w:author="Haraguroicha Hsu" w:date="2013-06-30T04:40:00Z">
              <w:rPr>
                <w:rStyle w:val="aa"/>
                <w:rFonts w:hint="eastAsia"/>
                <w:noProof/>
              </w:rPr>
            </w:rPrChange>
          </w:rPr>
          <w:delText>圖</w:delText>
        </w:r>
        <w:r w:rsidRPr="005B5EA9" w:rsidDel="005B5EA9">
          <w:rPr>
            <w:rPrChange w:id="641" w:author="Haraguroicha Hsu" w:date="2013-06-30T04:40:00Z">
              <w:rPr>
                <w:rStyle w:val="aa"/>
                <w:noProof/>
              </w:rPr>
            </w:rPrChange>
          </w:rPr>
          <w:delText xml:space="preserve"> 7 </w:delText>
        </w:r>
        <w:r w:rsidRPr="005B5EA9" w:rsidDel="005B5EA9">
          <w:rPr>
            <w:rFonts w:hint="eastAsia"/>
            <w:rPrChange w:id="642" w:author="Haraguroicha Hsu" w:date="2013-06-30T04:40:00Z">
              <w:rPr>
                <w:rStyle w:val="aa"/>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pPr>
        <w:pStyle w:val="af0"/>
        <w:rPr>
          <w:del w:id="643" w:author="Haraguroicha Hsu" w:date="2013-06-30T04:40:00Z"/>
          <w:rFonts w:asciiTheme="minorHAnsi" w:hAnsiTheme="minorHAnsi" w:cstheme="minorBidi"/>
          <w:noProof/>
          <w:szCs w:val="22"/>
        </w:rPr>
        <w:pPrChange w:id="644" w:author="Haraguroicha Hsu" w:date="2013-06-30T04:59:00Z">
          <w:pPr>
            <w:pStyle w:val="af0"/>
            <w:tabs>
              <w:tab w:val="right" w:leader="dot" w:pos="9628"/>
            </w:tabs>
            <w:ind w:firstLine="480"/>
          </w:pPr>
        </w:pPrChange>
      </w:pPr>
      <w:del w:id="645" w:author="Haraguroicha Hsu" w:date="2013-06-30T04:40:00Z">
        <w:r w:rsidRPr="005B5EA9" w:rsidDel="005B5EA9">
          <w:rPr>
            <w:rFonts w:hint="eastAsia"/>
            <w:rPrChange w:id="646" w:author="Haraguroicha Hsu" w:date="2013-06-30T04:40:00Z">
              <w:rPr>
                <w:rStyle w:val="aa"/>
                <w:rFonts w:hint="eastAsia"/>
                <w:noProof/>
              </w:rPr>
            </w:rPrChange>
          </w:rPr>
          <w:delText>圖</w:delText>
        </w:r>
        <w:r w:rsidRPr="005B5EA9" w:rsidDel="005B5EA9">
          <w:rPr>
            <w:rPrChange w:id="647" w:author="Haraguroicha Hsu" w:date="2013-06-30T04:40:00Z">
              <w:rPr>
                <w:rStyle w:val="aa"/>
                <w:noProof/>
              </w:rPr>
            </w:rPrChange>
          </w:rPr>
          <w:delText xml:space="preserve"> 8 </w:delText>
        </w:r>
        <w:r w:rsidRPr="005B5EA9" w:rsidDel="005B5EA9">
          <w:rPr>
            <w:rFonts w:hint="eastAsia"/>
            <w:rPrChange w:id="648" w:author="Haraguroicha Hsu" w:date="2013-06-30T04:40:00Z">
              <w:rPr>
                <w:rStyle w:val="aa"/>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pPr>
        <w:pStyle w:val="af0"/>
        <w:rPr>
          <w:del w:id="649" w:author="Haraguroicha Hsu" w:date="2013-06-30T04:40:00Z"/>
          <w:rFonts w:asciiTheme="minorHAnsi" w:hAnsiTheme="minorHAnsi" w:cstheme="minorBidi"/>
          <w:noProof/>
          <w:szCs w:val="22"/>
        </w:rPr>
        <w:pPrChange w:id="650" w:author="Haraguroicha Hsu" w:date="2013-06-30T04:59:00Z">
          <w:pPr>
            <w:pStyle w:val="af0"/>
            <w:tabs>
              <w:tab w:val="right" w:leader="dot" w:pos="9628"/>
            </w:tabs>
            <w:ind w:firstLine="480"/>
          </w:pPr>
        </w:pPrChange>
      </w:pPr>
      <w:del w:id="651" w:author="Haraguroicha Hsu" w:date="2013-06-30T04:40:00Z">
        <w:r w:rsidRPr="005B5EA9" w:rsidDel="005B5EA9">
          <w:rPr>
            <w:rFonts w:hint="eastAsia"/>
            <w:rPrChange w:id="652" w:author="Haraguroicha Hsu" w:date="2013-06-30T04:40:00Z">
              <w:rPr>
                <w:rStyle w:val="aa"/>
                <w:rFonts w:hint="eastAsia"/>
                <w:noProof/>
              </w:rPr>
            </w:rPrChange>
          </w:rPr>
          <w:delText>圖</w:delText>
        </w:r>
        <w:r w:rsidRPr="005B5EA9" w:rsidDel="005B5EA9">
          <w:rPr>
            <w:rPrChange w:id="653" w:author="Haraguroicha Hsu" w:date="2013-06-30T04:40:00Z">
              <w:rPr>
                <w:rStyle w:val="aa"/>
                <w:noProof/>
              </w:rPr>
            </w:rPrChange>
          </w:rPr>
          <w:delText xml:space="preserve"> 9 </w:delText>
        </w:r>
        <w:r w:rsidRPr="005B5EA9" w:rsidDel="005B5EA9">
          <w:rPr>
            <w:rFonts w:hint="eastAsia"/>
            <w:rPrChange w:id="654" w:author="Haraguroicha Hsu" w:date="2013-06-30T04:40:00Z">
              <w:rPr>
                <w:rStyle w:val="aa"/>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pPr>
        <w:pStyle w:val="af0"/>
        <w:rPr>
          <w:del w:id="655" w:author="Haraguroicha Hsu" w:date="2013-06-30T04:40:00Z"/>
          <w:rFonts w:asciiTheme="minorHAnsi" w:hAnsiTheme="minorHAnsi" w:cstheme="minorBidi"/>
          <w:noProof/>
          <w:szCs w:val="22"/>
        </w:rPr>
        <w:pPrChange w:id="656" w:author="Haraguroicha Hsu" w:date="2013-06-30T04:59:00Z">
          <w:pPr>
            <w:pStyle w:val="af0"/>
            <w:tabs>
              <w:tab w:val="right" w:leader="dot" w:pos="9628"/>
            </w:tabs>
            <w:ind w:firstLine="480"/>
          </w:pPr>
        </w:pPrChange>
      </w:pPr>
      <w:del w:id="657" w:author="Haraguroicha Hsu" w:date="2013-06-30T04:40:00Z">
        <w:r w:rsidRPr="005B5EA9" w:rsidDel="005B5EA9">
          <w:rPr>
            <w:rFonts w:hint="eastAsia"/>
            <w:rPrChange w:id="658" w:author="Haraguroicha Hsu" w:date="2013-06-30T04:40:00Z">
              <w:rPr>
                <w:rStyle w:val="aa"/>
                <w:rFonts w:hint="eastAsia"/>
                <w:noProof/>
              </w:rPr>
            </w:rPrChange>
          </w:rPr>
          <w:delText>圖</w:delText>
        </w:r>
        <w:r w:rsidRPr="005B5EA9" w:rsidDel="005B5EA9">
          <w:rPr>
            <w:rPrChange w:id="659" w:author="Haraguroicha Hsu" w:date="2013-06-30T04:40:00Z">
              <w:rPr>
                <w:rStyle w:val="aa"/>
                <w:noProof/>
              </w:rPr>
            </w:rPrChange>
          </w:rPr>
          <w:delText xml:space="preserve"> 10 </w:delText>
        </w:r>
        <w:r w:rsidRPr="005B5EA9" w:rsidDel="005B5EA9">
          <w:rPr>
            <w:rFonts w:hint="eastAsia"/>
            <w:rPrChange w:id="660" w:author="Haraguroicha Hsu" w:date="2013-06-30T04:40:00Z">
              <w:rPr>
                <w:rStyle w:val="aa"/>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pPr>
        <w:pStyle w:val="af0"/>
        <w:rPr>
          <w:del w:id="661" w:author="Haraguroicha Hsu" w:date="2013-06-30T04:40:00Z"/>
          <w:rFonts w:asciiTheme="minorHAnsi" w:hAnsiTheme="minorHAnsi" w:cstheme="minorBidi"/>
          <w:noProof/>
          <w:szCs w:val="22"/>
        </w:rPr>
        <w:pPrChange w:id="662" w:author="Haraguroicha Hsu" w:date="2013-06-30T04:59:00Z">
          <w:pPr>
            <w:pStyle w:val="af0"/>
            <w:tabs>
              <w:tab w:val="right" w:leader="dot" w:pos="9628"/>
            </w:tabs>
            <w:ind w:firstLine="480"/>
          </w:pPr>
        </w:pPrChange>
      </w:pPr>
      <w:del w:id="663" w:author="Haraguroicha Hsu" w:date="2013-06-30T04:40:00Z">
        <w:r w:rsidRPr="005B5EA9" w:rsidDel="005B5EA9">
          <w:rPr>
            <w:rFonts w:hint="eastAsia"/>
            <w:rPrChange w:id="664" w:author="Haraguroicha Hsu" w:date="2013-06-30T04:40:00Z">
              <w:rPr>
                <w:rStyle w:val="aa"/>
                <w:rFonts w:hint="eastAsia"/>
                <w:noProof/>
              </w:rPr>
            </w:rPrChange>
          </w:rPr>
          <w:delText>圖</w:delText>
        </w:r>
        <w:r w:rsidRPr="005B5EA9" w:rsidDel="005B5EA9">
          <w:rPr>
            <w:rPrChange w:id="665" w:author="Haraguroicha Hsu" w:date="2013-06-30T04:40:00Z">
              <w:rPr>
                <w:rStyle w:val="aa"/>
                <w:noProof/>
              </w:rPr>
            </w:rPrChange>
          </w:rPr>
          <w:delText xml:space="preserve"> 11 </w:delText>
        </w:r>
        <w:r w:rsidRPr="005B5EA9" w:rsidDel="005B5EA9">
          <w:rPr>
            <w:rFonts w:hint="eastAsia"/>
            <w:rPrChange w:id="666" w:author="Haraguroicha Hsu" w:date="2013-06-30T04:40:00Z">
              <w:rPr>
                <w:rStyle w:val="aa"/>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pPr>
        <w:pStyle w:val="af0"/>
        <w:rPr>
          <w:del w:id="667" w:author="Haraguroicha Hsu" w:date="2013-06-30T04:40:00Z"/>
          <w:rFonts w:asciiTheme="minorHAnsi" w:hAnsiTheme="minorHAnsi" w:cstheme="minorBidi"/>
          <w:noProof/>
          <w:szCs w:val="22"/>
        </w:rPr>
        <w:pPrChange w:id="668" w:author="Haraguroicha Hsu" w:date="2013-06-30T04:59:00Z">
          <w:pPr>
            <w:pStyle w:val="af0"/>
            <w:tabs>
              <w:tab w:val="right" w:leader="dot" w:pos="9628"/>
            </w:tabs>
            <w:ind w:firstLine="480"/>
          </w:pPr>
        </w:pPrChange>
      </w:pPr>
      <w:del w:id="669" w:author="Haraguroicha Hsu" w:date="2013-06-30T04:40:00Z">
        <w:r w:rsidRPr="005B5EA9" w:rsidDel="005B5EA9">
          <w:rPr>
            <w:rFonts w:hint="eastAsia"/>
            <w:rPrChange w:id="670" w:author="Haraguroicha Hsu" w:date="2013-06-30T04:40:00Z">
              <w:rPr>
                <w:rStyle w:val="aa"/>
                <w:rFonts w:hint="eastAsia"/>
                <w:noProof/>
              </w:rPr>
            </w:rPrChange>
          </w:rPr>
          <w:delText>圖</w:delText>
        </w:r>
        <w:r w:rsidRPr="005B5EA9" w:rsidDel="005B5EA9">
          <w:rPr>
            <w:rPrChange w:id="671" w:author="Haraguroicha Hsu" w:date="2013-06-30T04:40:00Z">
              <w:rPr>
                <w:rStyle w:val="aa"/>
                <w:noProof/>
              </w:rPr>
            </w:rPrChange>
          </w:rPr>
          <w:delText xml:space="preserve"> 12 </w:delText>
        </w:r>
        <w:r w:rsidRPr="005B5EA9" w:rsidDel="005B5EA9">
          <w:rPr>
            <w:rFonts w:hint="eastAsia"/>
            <w:rPrChange w:id="672" w:author="Haraguroicha Hsu" w:date="2013-06-30T04:40:00Z">
              <w:rPr>
                <w:rStyle w:val="aa"/>
                <w:rFonts w:hint="eastAsia"/>
                <w:noProof/>
              </w:rPr>
            </w:rPrChange>
          </w:rPr>
          <w:delText>內嵌</w:delText>
        </w:r>
        <w:r w:rsidRPr="005B5EA9" w:rsidDel="005B5EA9">
          <w:rPr>
            <w:rPrChange w:id="673" w:author="Haraguroicha Hsu" w:date="2013-06-30T04:40:00Z">
              <w:rPr>
                <w:rStyle w:val="aa"/>
                <w:noProof/>
              </w:rPr>
            </w:rPrChange>
          </w:rPr>
          <w:delText>CDA</w:delText>
        </w:r>
        <w:r w:rsidRPr="005B5EA9" w:rsidDel="005B5EA9">
          <w:rPr>
            <w:rFonts w:hint="eastAsia"/>
            <w:rPrChange w:id="674" w:author="Haraguroicha Hsu" w:date="2013-06-30T04:40:00Z">
              <w:rPr>
                <w:rStyle w:val="aa"/>
                <w:rFonts w:hint="eastAsia"/>
                <w:noProof/>
              </w:rPr>
            </w:rPrChange>
          </w:rPr>
          <w:delText>文件的</w:delText>
        </w:r>
        <w:r w:rsidRPr="005B5EA9" w:rsidDel="005B5EA9">
          <w:rPr>
            <w:rPrChange w:id="675" w:author="Haraguroicha Hsu" w:date="2013-06-30T04:40:00Z">
              <w:rPr>
                <w:rStyle w:val="aa"/>
                <w:noProof/>
              </w:rPr>
            </w:rPrChange>
          </w:rPr>
          <w:delText>Header</w:delText>
        </w:r>
        <w:r w:rsidRPr="005B5EA9" w:rsidDel="005B5EA9">
          <w:rPr>
            <w:rFonts w:hint="eastAsia"/>
            <w:rPrChange w:id="676" w:author="Haraguroicha Hsu" w:date="2013-06-30T04:40:00Z">
              <w:rPr>
                <w:rStyle w:val="aa"/>
                <w:rFonts w:hint="eastAsia"/>
                <w:noProof/>
              </w:rPr>
            </w:rPrChange>
          </w:rPr>
          <w:delText>與</w:delText>
        </w:r>
        <w:r w:rsidRPr="005B5EA9" w:rsidDel="005B5EA9">
          <w:rPr>
            <w:rPrChange w:id="677" w:author="Haraguroicha Hsu" w:date="2013-06-30T04:40:00Z">
              <w:rPr>
                <w:rStyle w:val="aa"/>
                <w:noProof/>
              </w:rPr>
            </w:rPrChange>
          </w:rPr>
          <w:delText>Body</w:delText>
        </w:r>
        <w:r w:rsidRPr="005B5EA9" w:rsidDel="005B5EA9">
          <w:rPr>
            <w:rFonts w:hint="eastAsia"/>
            <w:rPrChange w:id="678" w:author="Haraguroicha Hsu" w:date="2013-06-30T04:40:00Z">
              <w:rPr>
                <w:rStyle w:val="aa"/>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pPr>
        <w:pStyle w:val="af0"/>
        <w:rPr>
          <w:del w:id="679" w:author="Haraguroicha Hsu" w:date="2013-06-30T04:40:00Z"/>
          <w:rFonts w:asciiTheme="minorHAnsi" w:hAnsiTheme="minorHAnsi" w:cstheme="minorBidi"/>
          <w:noProof/>
          <w:szCs w:val="22"/>
        </w:rPr>
        <w:pPrChange w:id="680" w:author="Haraguroicha Hsu" w:date="2013-06-30T04:59:00Z">
          <w:pPr>
            <w:pStyle w:val="af0"/>
            <w:tabs>
              <w:tab w:val="right" w:leader="dot" w:pos="9628"/>
            </w:tabs>
            <w:ind w:firstLine="480"/>
          </w:pPr>
        </w:pPrChange>
      </w:pPr>
      <w:del w:id="681" w:author="Haraguroicha Hsu" w:date="2013-06-30T04:40:00Z">
        <w:r w:rsidRPr="005B5EA9" w:rsidDel="005B5EA9">
          <w:rPr>
            <w:rFonts w:hint="eastAsia"/>
            <w:rPrChange w:id="682" w:author="Haraguroicha Hsu" w:date="2013-06-30T04:40:00Z">
              <w:rPr>
                <w:rStyle w:val="aa"/>
                <w:rFonts w:hint="eastAsia"/>
                <w:noProof/>
              </w:rPr>
            </w:rPrChange>
          </w:rPr>
          <w:delText>圖</w:delText>
        </w:r>
        <w:r w:rsidRPr="005B5EA9" w:rsidDel="005B5EA9">
          <w:rPr>
            <w:rPrChange w:id="683" w:author="Haraguroicha Hsu" w:date="2013-06-30T04:40:00Z">
              <w:rPr>
                <w:rStyle w:val="aa"/>
                <w:noProof/>
              </w:rPr>
            </w:rPrChange>
          </w:rPr>
          <w:delText xml:space="preserve"> 13 </w:delText>
        </w:r>
        <w:r w:rsidRPr="005B5EA9" w:rsidDel="005B5EA9">
          <w:rPr>
            <w:rFonts w:hint="eastAsia"/>
            <w:rPrChange w:id="684" w:author="Haraguroicha Hsu" w:date="2013-06-30T04:40:00Z">
              <w:rPr>
                <w:rStyle w:val="aa"/>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pPr>
        <w:pStyle w:val="af0"/>
        <w:rPr>
          <w:del w:id="685" w:author="Haraguroicha Hsu" w:date="2013-06-30T04:40:00Z"/>
          <w:rFonts w:asciiTheme="minorHAnsi" w:hAnsiTheme="minorHAnsi" w:cstheme="minorBidi"/>
          <w:noProof/>
          <w:szCs w:val="22"/>
        </w:rPr>
        <w:pPrChange w:id="686" w:author="Haraguroicha Hsu" w:date="2013-06-30T04:59:00Z">
          <w:pPr>
            <w:pStyle w:val="af0"/>
            <w:tabs>
              <w:tab w:val="right" w:leader="dot" w:pos="9628"/>
            </w:tabs>
            <w:ind w:firstLine="480"/>
          </w:pPr>
        </w:pPrChange>
      </w:pPr>
      <w:del w:id="687" w:author="Haraguroicha Hsu" w:date="2013-06-30T04:40:00Z">
        <w:r w:rsidRPr="005B5EA9" w:rsidDel="005B5EA9">
          <w:rPr>
            <w:rFonts w:hint="eastAsia"/>
            <w:rPrChange w:id="688" w:author="Haraguroicha Hsu" w:date="2013-06-30T04:40:00Z">
              <w:rPr>
                <w:rStyle w:val="aa"/>
                <w:rFonts w:hint="eastAsia"/>
                <w:noProof/>
              </w:rPr>
            </w:rPrChange>
          </w:rPr>
          <w:delText>圖</w:delText>
        </w:r>
        <w:r w:rsidRPr="005B5EA9" w:rsidDel="005B5EA9">
          <w:rPr>
            <w:rPrChange w:id="689" w:author="Haraguroicha Hsu" w:date="2013-06-30T04:40:00Z">
              <w:rPr>
                <w:rStyle w:val="aa"/>
                <w:noProof/>
              </w:rPr>
            </w:rPrChange>
          </w:rPr>
          <w:delText xml:space="preserve"> 14 </w:delText>
        </w:r>
        <w:r w:rsidRPr="005B5EA9" w:rsidDel="005B5EA9">
          <w:rPr>
            <w:rFonts w:hint="eastAsia"/>
            <w:rPrChange w:id="690" w:author="Haraguroicha Hsu" w:date="2013-06-30T04:40:00Z">
              <w:rPr>
                <w:rStyle w:val="aa"/>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pPr>
        <w:pStyle w:val="af0"/>
        <w:rPr>
          <w:del w:id="691" w:author="Haraguroicha Hsu" w:date="2013-06-30T04:40:00Z"/>
          <w:rFonts w:asciiTheme="minorHAnsi" w:hAnsiTheme="minorHAnsi" w:cstheme="minorBidi"/>
          <w:noProof/>
          <w:szCs w:val="22"/>
        </w:rPr>
        <w:pPrChange w:id="692" w:author="Haraguroicha Hsu" w:date="2013-06-30T04:59:00Z">
          <w:pPr>
            <w:pStyle w:val="af0"/>
            <w:tabs>
              <w:tab w:val="right" w:leader="dot" w:pos="9628"/>
            </w:tabs>
            <w:ind w:firstLine="480"/>
          </w:pPr>
        </w:pPrChange>
      </w:pPr>
      <w:del w:id="693" w:author="Haraguroicha Hsu" w:date="2013-06-30T04:40:00Z">
        <w:r w:rsidRPr="005B5EA9" w:rsidDel="005B5EA9">
          <w:rPr>
            <w:rFonts w:hint="eastAsia"/>
            <w:rPrChange w:id="694" w:author="Haraguroicha Hsu" w:date="2013-06-30T04:40:00Z">
              <w:rPr>
                <w:rStyle w:val="aa"/>
                <w:rFonts w:hint="eastAsia"/>
                <w:noProof/>
              </w:rPr>
            </w:rPrChange>
          </w:rPr>
          <w:delText>圖</w:delText>
        </w:r>
        <w:r w:rsidRPr="005B5EA9" w:rsidDel="005B5EA9">
          <w:rPr>
            <w:rPrChange w:id="695" w:author="Haraguroicha Hsu" w:date="2013-06-30T04:40:00Z">
              <w:rPr>
                <w:rStyle w:val="aa"/>
                <w:noProof/>
              </w:rPr>
            </w:rPrChange>
          </w:rPr>
          <w:delText xml:space="preserve"> 15 </w:delText>
        </w:r>
        <w:r w:rsidRPr="005B5EA9" w:rsidDel="005B5EA9">
          <w:rPr>
            <w:rFonts w:hint="eastAsia"/>
            <w:rPrChange w:id="696" w:author="Haraguroicha Hsu" w:date="2013-06-30T04:40:00Z">
              <w:rPr>
                <w:rStyle w:val="aa"/>
                <w:rFonts w:hint="eastAsia"/>
                <w:noProof/>
              </w:rPr>
            </w:rPrChange>
          </w:rPr>
          <w:delText>樣板檔輸出指定的</w:delText>
        </w:r>
        <w:r w:rsidRPr="005B5EA9" w:rsidDel="005B5EA9">
          <w:rPr>
            <w:rPrChange w:id="697" w:author="Haraguroicha Hsu" w:date="2013-06-30T04:40:00Z">
              <w:rPr>
                <w:rStyle w:val="aa"/>
                <w:noProof/>
              </w:rPr>
            </w:rPrChange>
          </w:rPr>
          <w:delText>XML</w:delText>
        </w:r>
        <w:r w:rsidRPr="005B5EA9" w:rsidDel="005B5EA9">
          <w:rPr>
            <w:rFonts w:hint="eastAsia"/>
            <w:rPrChange w:id="698" w:author="Haraguroicha Hsu" w:date="2013-06-30T04:40:00Z">
              <w:rPr>
                <w:rStyle w:val="aa"/>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pPr>
        <w:pStyle w:val="af0"/>
        <w:rPr>
          <w:del w:id="699" w:author="Haraguroicha Hsu" w:date="2013-06-30T04:40:00Z"/>
          <w:rFonts w:asciiTheme="minorHAnsi" w:hAnsiTheme="minorHAnsi" w:cstheme="minorBidi"/>
          <w:noProof/>
          <w:szCs w:val="22"/>
        </w:rPr>
        <w:pPrChange w:id="700" w:author="Haraguroicha Hsu" w:date="2013-06-30T04:59:00Z">
          <w:pPr>
            <w:pStyle w:val="af0"/>
            <w:tabs>
              <w:tab w:val="right" w:leader="dot" w:pos="9628"/>
            </w:tabs>
            <w:ind w:firstLine="480"/>
          </w:pPr>
        </w:pPrChange>
      </w:pPr>
      <w:del w:id="701" w:author="Haraguroicha Hsu" w:date="2013-06-30T04:40:00Z">
        <w:r w:rsidRPr="005B5EA9" w:rsidDel="005B5EA9">
          <w:rPr>
            <w:rFonts w:hint="eastAsia"/>
            <w:rPrChange w:id="702" w:author="Haraguroicha Hsu" w:date="2013-06-30T04:40:00Z">
              <w:rPr>
                <w:rStyle w:val="aa"/>
                <w:rFonts w:hint="eastAsia"/>
                <w:noProof/>
              </w:rPr>
            </w:rPrChange>
          </w:rPr>
          <w:delText>圖</w:delText>
        </w:r>
        <w:r w:rsidRPr="005B5EA9" w:rsidDel="005B5EA9">
          <w:rPr>
            <w:rPrChange w:id="703" w:author="Haraguroicha Hsu" w:date="2013-06-30T04:40:00Z">
              <w:rPr>
                <w:rStyle w:val="aa"/>
                <w:noProof/>
              </w:rPr>
            </w:rPrChange>
          </w:rPr>
          <w:delText xml:space="preserve"> 16 </w:delText>
        </w:r>
        <w:r w:rsidRPr="005B5EA9" w:rsidDel="005B5EA9">
          <w:rPr>
            <w:rFonts w:hint="eastAsia"/>
            <w:rPrChange w:id="704" w:author="Haraguroicha Hsu" w:date="2013-06-30T04:40:00Z">
              <w:rPr>
                <w:rStyle w:val="aa"/>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pPr>
        <w:pStyle w:val="af0"/>
        <w:rPr>
          <w:del w:id="705" w:author="Haraguroicha Hsu" w:date="2013-06-30T04:40:00Z"/>
          <w:rFonts w:asciiTheme="minorHAnsi" w:hAnsiTheme="minorHAnsi" w:cstheme="minorBidi"/>
          <w:noProof/>
          <w:szCs w:val="22"/>
        </w:rPr>
        <w:pPrChange w:id="706" w:author="Haraguroicha Hsu" w:date="2013-06-30T04:59:00Z">
          <w:pPr>
            <w:pStyle w:val="af0"/>
            <w:tabs>
              <w:tab w:val="right" w:leader="dot" w:pos="9628"/>
            </w:tabs>
            <w:ind w:firstLine="480"/>
          </w:pPr>
        </w:pPrChange>
      </w:pPr>
      <w:del w:id="707" w:author="Haraguroicha Hsu" w:date="2013-06-30T04:40:00Z">
        <w:r w:rsidRPr="005B5EA9" w:rsidDel="005B5EA9">
          <w:rPr>
            <w:rFonts w:hint="eastAsia"/>
            <w:rPrChange w:id="708" w:author="Haraguroicha Hsu" w:date="2013-06-30T04:40:00Z">
              <w:rPr>
                <w:rStyle w:val="aa"/>
                <w:rFonts w:hint="eastAsia"/>
                <w:noProof/>
              </w:rPr>
            </w:rPrChange>
          </w:rPr>
          <w:delText>圖</w:delText>
        </w:r>
        <w:r w:rsidRPr="005B5EA9" w:rsidDel="005B5EA9">
          <w:rPr>
            <w:rPrChange w:id="709" w:author="Haraguroicha Hsu" w:date="2013-06-30T04:40:00Z">
              <w:rPr>
                <w:rStyle w:val="aa"/>
                <w:noProof/>
              </w:rPr>
            </w:rPrChange>
          </w:rPr>
          <w:delText xml:space="preserve"> 17 </w:delText>
        </w:r>
        <w:r w:rsidRPr="005B5EA9" w:rsidDel="005B5EA9">
          <w:rPr>
            <w:rFonts w:hint="eastAsia"/>
            <w:rPrChange w:id="710" w:author="Haraguroicha Hsu" w:date="2013-06-30T04:40:00Z">
              <w:rPr>
                <w:rStyle w:val="aa"/>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pPr>
        <w:pStyle w:val="af0"/>
        <w:rPr>
          <w:del w:id="711" w:author="Haraguroicha Hsu" w:date="2013-06-30T04:40:00Z"/>
          <w:rFonts w:asciiTheme="minorHAnsi" w:hAnsiTheme="minorHAnsi" w:cstheme="minorBidi"/>
          <w:noProof/>
          <w:szCs w:val="22"/>
        </w:rPr>
        <w:pPrChange w:id="712" w:author="Haraguroicha Hsu" w:date="2013-06-30T04:59:00Z">
          <w:pPr>
            <w:pStyle w:val="af0"/>
            <w:tabs>
              <w:tab w:val="right" w:leader="dot" w:pos="9628"/>
            </w:tabs>
            <w:ind w:firstLine="480"/>
          </w:pPr>
        </w:pPrChange>
      </w:pPr>
      <w:del w:id="713" w:author="Haraguroicha Hsu" w:date="2013-06-30T04:40:00Z">
        <w:r w:rsidRPr="005B5EA9" w:rsidDel="005B5EA9">
          <w:rPr>
            <w:rFonts w:hint="eastAsia"/>
            <w:rPrChange w:id="714" w:author="Haraguroicha Hsu" w:date="2013-06-30T04:40:00Z">
              <w:rPr>
                <w:rStyle w:val="aa"/>
                <w:rFonts w:hint="eastAsia"/>
                <w:noProof/>
              </w:rPr>
            </w:rPrChange>
          </w:rPr>
          <w:delText>圖</w:delText>
        </w:r>
        <w:r w:rsidRPr="005B5EA9" w:rsidDel="005B5EA9">
          <w:rPr>
            <w:rPrChange w:id="715" w:author="Haraguroicha Hsu" w:date="2013-06-30T04:40:00Z">
              <w:rPr>
                <w:rStyle w:val="aa"/>
                <w:noProof/>
              </w:rPr>
            </w:rPrChange>
          </w:rPr>
          <w:delText xml:space="preserve"> 18 </w:delText>
        </w:r>
        <w:r w:rsidRPr="005B5EA9" w:rsidDel="005B5EA9">
          <w:rPr>
            <w:rFonts w:hint="eastAsia"/>
            <w:rPrChange w:id="716" w:author="Haraguroicha Hsu" w:date="2013-06-30T04:40:00Z">
              <w:rPr>
                <w:rStyle w:val="aa"/>
                <w:rFonts w:hint="eastAsia"/>
                <w:noProof/>
              </w:rPr>
            </w:rPrChange>
          </w:rPr>
          <w:delText>疾病通報單張原始樣板檔節錄</w:delText>
        </w:r>
        <w:r w:rsidRPr="005B5EA9" w:rsidDel="005B5EA9">
          <w:rPr>
            <w:rPrChange w:id="717" w:author="Haraguroicha Hsu" w:date="2013-06-30T04:40:00Z">
              <w:rPr>
                <w:rStyle w:val="aa"/>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pPr>
        <w:pStyle w:val="af0"/>
        <w:rPr>
          <w:del w:id="718" w:author="Haraguroicha Hsu" w:date="2013-06-30T04:40:00Z"/>
          <w:rFonts w:asciiTheme="minorHAnsi" w:hAnsiTheme="minorHAnsi" w:cstheme="minorBidi"/>
          <w:noProof/>
          <w:szCs w:val="22"/>
        </w:rPr>
        <w:pPrChange w:id="719" w:author="Haraguroicha Hsu" w:date="2013-06-30T04:59:00Z">
          <w:pPr>
            <w:pStyle w:val="af0"/>
            <w:tabs>
              <w:tab w:val="right" w:leader="dot" w:pos="9628"/>
            </w:tabs>
            <w:ind w:firstLine="480"/>
          </w:pPr>
        </w:pPrChange>
      </w:pPr>
      <w:del w:id="720" w:author="Haraguroicha Hsu" w:date="2013-06-30T04:40:00Z">
        <w:r w:rsidRPr="005B5EA9" w:rsidDel="005B5EA9">
          <w:rPr>
            <w:rFonts w:hint="eastAsia"/>
            <w:rPrChange w:id="721" w:author="Haraguroicha Hsu" w:date="2013-06-30T04:40:00Z">
              <w:rPr>
                <w:rStyle w:val="aa"/>
                <w:rFonts w:hint="eastAsia"/>
                <w:noProof/>
              </w:rPr>
            </w:rPrChange>
          </w:rPr>
          <w:delText>圖</w:delText>
        </w:r>
        <w:r w:rsidRPr="005B5EA9" w:rsidDel="005B5EA9">
          <w:rPr>
            <w:rPrChange w:id="722" w:author="Haraguroicha Hsu" w:date="2013-06-30T04:40:00Z">
              <w:rPr>
                <w:rStyle w:val="aa"/>
                <w:noProof/>
              </w:rPr>
            </w:rPrChange>
          </w:rPr>
          <w:delText xml:space="preserve"> 19 </w:delText>
        </w:r>
        <w:r w:rsidRPr="005B5EA9" w:rsidDel="005B5EA9">
          <w:rPr>
            <w:rFonts w:hint="eastAsia"/>
            <w:rPrChange w:id="723" w:author="Haraguroicha Hsu" w:date="2013-06-30T04:40:00Z">
              <w:rPr>
                <w:rStyle w:val="aa"/>
                <w:rFonts w:hint="eastAsia"/>
                <w:noProof/>
              </w:rPr>
            </w:rPrChange>
          </w:rPr>
          <w:delText>疾病通報單張原始樣板檔節錄</w:delText>
        </w:r>
        <w:r w:rsidRPr="005B5EA9" w:rsidDel="005B5EA9">
          <w:rPr>
            <w:rPrChange w:id="724" w:author="Haraguroicha Hsu" w:date="2013-06-30T04:40:00Z">
              <w:rPr>
                <w:rStyle w:val="aa"/>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pPr>
        <w:pStyle w:val="af0"/>
        <w:rPr>
          <w:del w:id="725" w:author="Haraguroicha Hsu" w:date="2013-06-30T04:40:00Z"/>
          <w:rFonts w:asciiTheme="minorHAnsi" w:hAnsiTheme="minorHAnsi" w:cstheme="minorBidi"/>
          <w:noProof/>
          <w:szCs w:val="22"/>
        </w:rPr>
        <w:pPrChange w:id="726" w:author="Haraguroicha Hsu" w:date="2013-06-30T04:59:00Z">
          <w:pPr>
            <w:pStyle w:val="af0"/>
            <w:tabs>
              <w:tab w:val="right" w:leader="dot" w:pos="9628"/>
            </w:tabs>
            <w:ind w:firstLine="480"/>
          </w:pPr>
        </w:pPrChange>
      </w:pPr>
      <w:del w:id="727" w:author="Haraguroicha Hsu" w:date="2013-06-30T04:40:00Z">
        <w:r w:rsidRPr="005B5EA9" w:rsidDel="005B5EA9">
          <w:rPr>
            <w:rFonts w:hint="eastAsia"/>
            <w:rPrChange w:id="728" w:author="Haraguroicha Hsu" w:date="2013-06-30T04:40:00Z">
              <w:rPr>
                <w:rStyle w:val="aa"/>
                <w:rFonts w:hint="eastAsia"/>
                <w:noProof/>
              </w:rPr>
            </w:rPrChange>
          </w:rPr>
          <w:delText>圖</w:delText>
        </w:r>
        <w:r w:rsidRPr="005B5EA9" w:rsidDel="005B5EA9">
          <w:rPr>
            <w:rPrChange w:id="729" w:author="Haraguroicha Hsu" w:date="2013-06-30T04:40:00Z">
              <w:rPr>
                <w:rStyle w:val="aa"/>
                <w:noProof/>
              </w:rPr>
            </w:rPrChange>
          </w:rPr>
          <w:delText xml:space="preserve"> 20 </w:delText>
        </w:r>
        <w:r w:rsidRPr="005B5EA9" w:rsidDel="005B5EA9">
          <w:rPr>
            <w:rFonts w:hint="eastAsia"/>
            <w:rPrChange w:id="730" w:author="Haraguroicha Hsu" w:date="2013-06-30T04:40:00Z">
              <w:rPr>
                <w:rStyle w:val="aa"/>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pPr>
        <w:pStyle w:val="af0"/>
        <w:rPr>
          <w:del w:id="731" w:author="Haraguroicha Hsu" w:date="2013-06-30T04:40:00Z"/>
          <w:rFonts w:asciiTheme="minorHAnsi" w:hAnsiTheme="minorHAnsi" w:cstheme="minorBidi"/>
          <w:noProof/>
          <w:szCs w:val="22"/>
        </w:rPr>
        <w:pPrChange w:id="732" w:author="Haraguroicha Hsu" w:date="2013-06-30T04:59:00Z">
          <w:pPr>
            <w:pStyle w:val="af0"/>
            <w:tabs>
              <w:tab w:val="right" w:leader="dot" w:pos="9628"/>
            </w:tabs>
            <w:ind w:firstLine="480"/>
          </w:pPr>
        </w:pPrChange>
      </w:pPr>
      <w:del w:id="733" w:author="Haraguroicha Hsu" w:date="2013-06-30T04:40:00Z">
        <w:r w:rsidRPr="005B5EA9" w:rsidDel="005B5EA9">
          <w:rPr>
            <w:rFonts w:hint="eastAsia"/>
            <w:rPrChange w:id="734" w:author="Haraguroicha Hsu" w:date="2013-06-30T04:40:00Z">
              <w:rPr>
                <w:rStyle w:val="aa"/>
                <w:rFonts w:hint="eastAsia"/>
                <w:noProof/>
              </w:rPr>
            </w:rPrChange>
          </w:rPr>
          <w:delText>圖</w:delText>
        </w:r>
        <w:r w:rsidRPr="005B5EA9" w:rsidDel="005B5EA9">
          <w:rPr>
            <w:rPrChange w:id="735" w:author="Haraguroicha Hsu" w:date="2013-06-30T04:40:00Z">
              <w:rPr>
                <w:rStyle w:val="aa"/>
                <w:noProof/>
              </w:rPr>
            </w:rPrChange>
          </w:rPr>
          <w:delText xml:space="preserve"> 21 </w:delText>
        </w:r>
        <w:r w:rsidRPr="005B5EA9" w:rsidDel="005B5EA9">
          <w:rPr>
            <w:rFonts w:hint="eastAsia"/>
            <w:rPrChange w:id="736" w:author="Haraguroicha Hsu" w:date="2013-06-30T04:40:00Z">
              <w:rPr>
                <w:rStyle w:val="aa"/>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pPr>
        <w:pStyle w:val="af0"/>
        <w:rPr>
          <w:del w:id="737" w:author="Haraguroicha Hsu" w:date="2013-06-30T04:40:00Z"/>
          <w:rFonts w:asciiTheme="minorHAnsi" w:hAnsiTheme="minorHAnsi" w:cstheme="minorBidi"/>
          <w:noProof/>
          <w:szCs w:val="22"/>
        </w:rPr>
        <w:pPrChange w:id="738" w:author="Haraguroicha Hsu" w:date="2013-06-30T04:59:00Z">
          <w:pPr>
            <w:pStyle w:val="af0"/>
            <w:tabs>
              <w:tab w:val="right" w:leader="dot" w:pos="9628"/>
            </w:tabs>
            <w:ind w:firstLine="480"/>
          </w:pPr>
        </w:pPrChange>
      </w:pPr>
      <w:del w:id="739" w:author="Haraguroicha Hsu" w:date="2013-06-30T04:40:00Z">
        <w:r w:rsidRPr="005B5EA9" w:rsidDel="005B5EA9">
          <w:rPr>
            <w:rFonts w:hint="eastAsia"/>
            <w:rPrChange w:id="740" w:author="Haraguroicha Hsu" w:date="2013-06-30T04:40:00Z">
              <w:rPr>
                <w:rStyle w:val="aa"/>
                <w:rFonts w:hint="eastAsia"/>
                <w:noProof/>
              </w:rPr>
            </w:rPrChange>
          </w:rPr>
          <w:delText>圖</w:delText>
        </w:r>
        <w:r w:rsidRPr="005B5EA9" w:rsidDel="005B5EA9">
          <w:rPr>
            <w:rPrChange w:id="741" w:author="Haraguroicha Hsu" w:date="2013-06-30T04:40:00Z">
              <w:rPr>
                <w:rStyle w:val="aa"/>
                <w:noProof/>
              </w:rPr>
            </w:rPrChange>
          </w:rPr>
          <w:delText xml:space="preserve"> 22 </w:delText>
        </w:r>
        <w:r w:rsidRPr="005B5EA9" w:rsidDel="005B5EA9">
          <w:rPr>
            <w:rFonts w:hint="eastAsia"/>
            <w:rPrChange w:id="742" w:author="Haraguroicha Hsu" w:date="2013-06-30T04:40:00Z">
              <w:rPr>
                <w:rStyle w:val="aa"/>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pPr>
        <w:pStyle w:val="af0"/>
        <w:rPr>
          <w:del w:id="743" w:author="Haraguroicha Hsu" w:date="2013-06-30T04:40:00Z"/>
          <w:rFonts w:asciiTheme="minorHAnsi" w:hAnsiTheme="minorHAnsi" w:cstheme="minorBidi"/>
          <w:noProof/>
          <w:szCs w:val="22"/>
        </w:rPr>
        <w:pPrChange w:id="744" w:author="Haraguroicha Hsu" w:date="2013-06-30T04:59:00Z">
          <w:pPr>
            <w:pStyle w:val="af0"/>
            <w:tabs>
              <w:tab w:val="right" w:leader="dot" w:pos="9628"/>
            </w:tabs>
            <w:ind w:firstLine="480"/>
          </w:pPr>
        </w:pPrChange>
      </w:pPr>
      <w:del w:id="745" w:author="Haraguroicha Hsu" w:date="2013-06-30T04:40:00Z">
        <w:r w:rsidRPr="005B5EA9" w:rsidDel="005B5EA9">
          <w:rPr>
            <w:rFonts w:hint="eastAsia"/>
            <w:rPrChange w:id="746" w:author="Haraguroicha Hsu" w:date="2013-06-30T04:40:00Z">
              <w:rPr>
                <w:rStyle w:val="aa"/>
                <w:rFonts w:hint="eastAsia"/>
                <w:noProof/>
              </w:rPr>
            </w:rPrChange>
          </w:rPr>
          <w:delText>圖</w:delText>
        </w:r>
        <w:r w:rsidRPr="005B5EA9" w:rsidDel="005B5EA9">
          <w:rPr>
            <w:rPrChange w:id="747" w:author="Haraguroicha Hsu" w:date="2013-06-30T04:40:00Z">
              <w:rPr>
                <w:rStyle w:val="aa"/>
                <w:noProof/>
              </w:rPr>
            </w:rPrChange>
          </w:rPr>
          <w:delText xml:space="preserve"> 23 </w:delText>
        </w:r>
        <w:r w:rsidRPr="005B5EA9" w:rsidDel="005B5EA9">
          <w:rPr>
            <w:rFonts w:hint="eastAsia"/>
            <w:rPrChange w:id="748" w:author="Haraguroicha Hsu" w:date="2013-06-30T04:40:00Z">
              <w:rPr>
                <w:rStyle w:val="aa"/>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pPr>
        <w:pStyle w:val="af0"/>
        <w:rPr>
          <w:del w:id="749" w:author="Haraguroicha Hsu" w:date="2013-06-30T04:40:00Z"/>
          <w:rFonts w:asciiTheme="minorHAnsi" w:hAnsiTheme="minorHAnsi" w:cstheme="minorBidi"/>
          <w:noProof/>
          <w:szCs w:val="22"/>
        </w:rPr>
        <w:pPrChange w:id="750" w:author="Haraguroicha Hsu" w:date="2013-06-30T04:59:00Z">
          <w:pPr>
            <w:pStyle w:val="af0"/>
            <w:tabs>
              <w:tab w:val="right" w:leader="dot" w:pos="9628"/>
            </w:tabs>
            <w:ind w:firstLine="480"/>
          </w:pPr>
        </w:pPrChange>
      </w:pPr>
      <w:del w:id="751" w:author="Haraguroicha Hsu" w:date="2013-06-30T04:40:00Z">
        <w:r w:rsidRPr="005B5EA9" w:rsidDel="005B5EA9">
          <w:rPr>
            <w:rFonts w:hint="eastAsia"/>
            <w:rPrChange w:id="752" w:author="Haraguroicha Hsu" w:date="2013-06-30T04:40:00Z">
              <w:rPr>
                <w:rStyle w:val="aa"/>
                <w:rFonts w:hint="eastAsia"/>
                <w:noProof/>
              </w:rPr>
            </w:rPrChange>
          </w:rPr>
          <w:delText>圖</w:delText>
        </w:r>
        <w:r w:rsidRPr="005B5EA9" w:rsidDel="005B5EA9">
          <w:rPr>
            <w:rPrChange w:id="753" w:author="Haraguroicha Hsu" w:date="2013-06-30T04:40:00Z">
              <w:rPr>
                <w:rStyle w:val="aa"/>
                <w:noProof/>
              </w:rPr>
            </w:rPrChange>
          </w:rPr>
          <w:delText xml:space="preserve"> 24 </w:delText>
        </w:r>
        <w:r w:rsidRPr="005B5EA9" w:rsidDel="005B5EA9">
          <w:rPr>
            <w:rFonts w:hint="eastAsia"/>
            <w:rPrChange w:id="754" w:author="Haraguroicha Hsu" w:date="2013-06-30T04:40:00Z">
              <w:rPr>
                <w:rStyle w:val="aa"/>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pPr>
        <w:pStyle w:val="af0"/>
        <w:rPr>
          <w:noProof/>
        </w:rPr>
        <w:pPrChange w:id="755" w:author="Haraguroicha Hsu" w:date="2013-06-30T04:59:00Z">
          <w:pPr>
            <w:pStyle w:val="af0"/>
            <w:ind w:firstLine="480"/>
          </w:pPr>
        </w:pPrChange>
      </w:pPr>
      <w:del w:id="756" w:author="Haraguroicha Hsu" w:date="2013-06-30T04:56:00Z">
        <w:r w:rsidRPr="004E4C6B" w:rsidDel="0024703B">
          <w:rPr>
            <w:rStyle w:val="aa"/>
          </w:rPr>
          <w:fldChar w:fldCharType="end"/>
        </w:r>
      </w:del>
      <w:r w:rsidR="008D5B1F" w:rsidRPr="00DF21BB">
        <w:rPr>
          <w:noProof/>
        </w:rPr>
        <w:br w:type="page"/>
      </w:r>
    </w:p>
    <w:p w14:paraId="64AAFD32" w14:textId="77777777" w:rsidR="00C73F77" w:rsidRPr="00DF21BB" w:rsidRDefault="00C73F77">
      <w:pPr>
        <w:pStyle w:val="af6"/>
      </w:pPr>
      <w:bookmarkStart w:id="757" w:name="_Toc352873089"/>
      <w:bookmarkStart w:id="758" w:name="_Toc357866720"/>
      <w:bookmarkStart w:id="759" w:name="_Toc234187847"/>
      <w:r w:rsidRPr="00DF21BB">
        <w:rPr>
          <w:rFonts w:hint="eastAsia"/>
        </w:rPr>
        <w:lastRenderedPageBreak/>
        <w:t>表目錄</w:t>
      </w:r>
      <w:bookmarkEnd w:id="757"/>
      <w:bookmarkEnd w:id="758"/>
      <w:bookmarkEnd w:id="759"/>
    </w:p>
    <w:p w14:paraId="7588077E" w14:textId="77777777" w:rsidR="00BD20F5" w:rsidRDefault="00D4287C" w:rsidP="0006307D">
      <w:pPr>
        <w:pStyle w:val="af0"/>
        <w:tabs>
          <w:tab w:val="right" w:leader="dot" w:pos="9628"/>
        </w:tabs>
        <w:ind w:firstLine="480"/>
        <w:rPr>
          <w:ins w:id="760" w:author="Haraguroicha Hsu" w:date="2013-06-30T05:01:00Z"/>
          <w:rFonts w:asciiTheme="minorHAnsi" w:hAnsiTheme="minorHAnsi" w:cstheme="minorBidi"/>
          <w:noProof/>
          <w:szCs w:val="24"/>
        </w:rPr>
      </w:pPr>
      <w:ins w:id="761" w:author="Haraguroicha Hsu" w:date="2013-06-30T05:00:00Z">
        <w:r>
          <w:fldChar w:fldCharType="begin"/>
        </w:r>
        <w:r>
          <w:instrText xml:space="preserve"> TOC \c "</w:instrText>
        </w:r>
        <w:r>
          <w:instrText>表</w:instrText>
        </w:r>
        <w:r>
          <w:instrText xml:space="preserve">" </w:instrText>
        </w:r>
      </w:ins>
      <w:r>
        <w:fldChar w:fldCharType="separate"/>
      </w:r>
      <w:ins w:id="762" w:author="Haraguroicha Hsu" w:date="2013-06-30T05:01:00Z">
        <w:r w:rsidR="00BD20F5">
          <w:rPr>
            <w:rFonts w:hint="eastAsia"/>
            <w:noProof/>
          </w:rPr>
          <w:t>表</w:t>
        </w:r>
        <w:r w:rsidR="00BD20F5">
          <w:rPr>
            <w:noProof/>
          </w:rPr>
          <w:t xml:space="preserve"> 1 </w:t>
        </w:r>
        <w:r w:rsidR="00BD20F5">
          <w:rPr>
            <w:rFonts w:hint="eastAsia"/>
            <w:noProof/>
          </w:rPr>
          <w:t>電子病歷推動計劃補助款項及申請醫院家次統計</w:t>
        </w:r>
        <w:r w:rsidR="00BD20F5">
          <w:rPr>
            <w:noProof/>
          </w:rPr>
          <w:tab/>
        </w:r>
        <w:r w:rsidR="00BD20F5">
          <w:rPr>
            <w:noProof/>
          </w:rPr>
          <w:fldChar w:fldCharType="begin"/>
        </w:r>
        <w:r w:rsidR="00BD20F5">
          <w:rPr>
            <w:noProof/>
          </w:rPr>
          <w:instrText xml:space="preserve"> PAGEREF _Toc234187936 \h </w:instrText>
        </w:r>
      </w:ins>
      <w:r w:rsidR="00BD20F5">
        <w:rPr>
          <w:noProof/>
        </w:rPr>
      </w:r>
      <w:r w:rsidR="00BD20F5">
        <w:rPr>
          <w:noProof/>
        </w:rPr>
        <w:fldChar w:fldCharType="separate"/>
      </w:r>
      <w:ins w:id="763" w:author="Haraguroicha Hsu" w:date="2013-06-30T05:01:00Z">
        <w:r w:rsidR="00BD20F5">
          <w:rPr>
            <w:noProof/>
          </w:rPr>
          <w:t>2</w:t>
        </w:r>
        <w:r w:rsidR="00BD20F5">
          <w:rPr>
            <w:noProof/>
          </w:rPr>
          <w:fldChar w:fldCharType="end"/>
        </w:r>
      </w:ins>
    </w:p>
    <w:p w14:paraId="7E945119" w14:textId="77777777" w:rsidR="00BD20F5" w:rsidRDefault="00BD20F5" w:rsidP="0006307D">
      <w:pPr>
        <w:pStyle w:val="af0"/>
        <w:tabs>
          <w:tab w:val="right" w:leader="dot" w:pos="9628"/>
        </w:tabs>
        <w:ind w:firstLine="480"/>
        <w:rPr>
          <w:ins w:id="764" w:author="Haraguroicha Hsu" w:date="2013-06-30T05:01:00Z"/>
          <w:rFonts w:asciiTheme="minorHAnsi" w:hAnsiTheme="minorHAnsi" w:cstheme="minorBidi"/>
          <w:noProof/>
          <w:szCs w:val="24"/>
        </w:rPr>
      </w:pPr>
      <w:ins w:id="765" w:author="Haraguroicha Hsu" w:date="2013-06-30T05:01:00Z">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_Toc234187937 \h </w:instrText>
        </w:r>
      </w:ins>
      <w:r>
        <w:rPr>
          <w:noProof/>
        </w:rPr>
      </w:r>
      <w:r>
        <w:rPr>
          <w:noProof/>
        </w:rPr>
        <w:fldChar w:fldCharType="separate"/>
      </w:r>
      <w:ins w:id="766" w:author="Haraguroicha Hsu" w:date="2013-06-30T05:01:00Z">
        <w:r>
          <w:rPr>
            <w:noProof/>
          </w:rPr>
          <w:t>56</w:t>
        </w:r>
        <w:r>
          <w:rPr>
            <w:noProof/>
          </w:rPr>
          <w:fldChar w:fldCharType="end"/>
        </w:r>
      </w:ins>
    </w:p>
    <w:p w14:paraId="1AF834AE" w14:textId="77777777" w:rsidR="00BD20F5" w:rsidRDefault="00BD20F5" w:rsidP="0006307D">
      <w:pPr>
        <w:pStyle w:val="af0"/>
        <w:tabs>
          <w:tab w:val="right" w:leader="dot" w:pos="9628"/>
        </w:tabs>
        <w:ind w:firstLine="480"/>
        <w:rPr>
          <w:ins w:id="767" w:author="Haraguroicha Hsu" w:date="2013-06-30T05:01:00Z"/>
          <w:rFonts w:asciiTheme="minorHAnsi" w:hAnsiTheme="minorHAnsi" w:cstheme="minorBidi"/>
          <w:noProof/>
          <w:szCs w:val="24"/>
        </w:rPr>
      </w:pPr>
      <w:ins w:id="768" w:author="Haraguroicha Hsu" w:date="2013-06-30T05:01:00Z">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_Toc234187938 \h </w:instrText>
        </w:r>
      </w:ins>
      <w:r>
        <w:rPr>
          <w:noProof/>
        </w:rPr>
      </w:r>
      <w:r>
        <w:rPr>
          <w:noProof/>
        </w:rPr>
        <w:fldChar w:fldCharType="separate"/>
      </w:r>
      <w:ins w:id="769" w:author="Haraguroicha Hsu" w:date="2013-06-30T05:01:00Z">
        <w:r>
          <w:rPr>
            <w:noProof/>
          </w:rPr>
          <w:t>57</w:t>
        </w:r>
        <w:r>
          <w:rPr>
            <w:noProof/>
          </w:rPr>
          <w:fldChar w:fldCharType="end"/>
        </w:r>
      </w:ins>
    </w:p>
    <w:p w14:paraId="3F09AFC8" w14:textId="77777777" w:rsidR="00BD20F5" w:rsidRDefault="00BD20F5" w:rsidP="0006307D">
      <w:pPr>
        <w:pStyle w:val="af0"/>
        <w:tabs>
          <w:tab w:val="right" w:leader="dot" w:pos="9628"/>
        </w:tabs>
        <w:ind w:firstLine="480"/>
        <w:rPr>
          <w:ins w:id="770" w:author="Haraguroicha Hsu" w:date="2013-06-30T05:01:00Z"/>
          <w:rFonts w:asciiTheme="minorHAnsi" w:hAnsiTheme="minorHAnsi" w:cstheme="minorBidi"/>
          <w:noProof/>
          <w:szCs w:val="24"/>
        </w:rPr>
      </w:pPr>
      <w:ins w:id="771" w:author="Haraguroicha Hsu" w:date="2013-06-30T05:01:00Z">
        <w:r>
          <w:rPr>
            <w:rFonts w:hint="eastAsia"/>
            <w:noProof/>
          </w:rPr>
          <w:t>表</w:t>
        </w:r>
        <w:r>
          <w:rPr>
            <w:noProof/>
          </w:rPr>
          <w:t xml:space="preserve"> 4 </w:t>
        </w:r>
        <w:r>
          <w:rPr>
            <w:rFonts w:hint="eastAsia"/>
            <w:noProof/>
          </w:rPr>
          <w:t>國外</w:t>
        </w:r>
        <w:r w:rsidRPr="002031E9">
          <w:rPr>
            <w:rFonts w:hint="eastAsia"/>
            <w:noProof/>
            <w:lang w:val="x-none"/>
          </w:rPr>
          <w:t>雲端平台比較</w:t>
        </w:r>
        <w:r>
          <w:rPr>
            <w:noProof/>
          </w:rPr>
          <w:tab/>
        </w:r>
        <w:r>
          <w:rPr>
            <w:noProof/>
          </w:rPr>
          <w:fldChar w:fldCharType="begin"/>
        </w:r>
        <w:r>
          <w:rPr>
            <w:noProof/>
          </w:rPr>
          <w:instrText xml:space="preserve"> PAGEREF _Toc234187939 \h </w:instrText>
        </w:r>
      </w:ins>
      <w:r>
        <w:rPr>
          <w:noProof/>
        </w:rPr>
      </w:r>
      <w:r>
        <w:rPr>
          <w:noProof/>
        </w:rPr>
        <w:fldChar w:fldCharType="separate"/>
      </w:r>
      <w:ins w:id="772" w:author="Haraguroicha Hsu" w:date="2013-06-30T05:01:00Z">
        <w:r>
          <w:rPr>
            <w:noProof/>
          </w:rPr>
          <w:t>58</w:t>
        </w:r>
        <w:r>
          <w:rPr>
            <w:noProof/>
          </w:rPr>
          <w:fldChar w:fldCharType="end"/>
        </w:r>
      </w:ins>
    </w:p>
    <w:p w14:paraId="71A96AD0" w14:textId="77777777" w:rsidR="00BD20F5" w:rsidRDefault="00BD20F5" w:rsidP="0006307D">
      <w:pPr>
        <w:pStyle w:val="af0"/>
        <w:tabs>
          <w:tab w:val="right" w:leader="dot" w:pos="9628"/>
        </w:tabs>
        <w:ind w:firstLine="480"/>
        <w:rPr>
          <w:ins w:id="773" w:author="Haraguroicha Hsu" w:date="2013-06-30T05:01:00Z"/>
          <w:rFonts w:asciiTheme="minorHAnsi" w:hAnsiTheme="minorHAnsi" w:cstheme="minorBidi"/>
          <w:noProof/>
          <w:szCs w:val="24"/>
        </w:rPr>
      </w:pPr>
      <w:ins w:id="774" w:author="Haraguroicha Hsu" w:date="2013-06-30T05:01:00Z">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_Toc234187940 \h </w:instrText>
        </w:r>
      </w:ins>
      <w:r>
        <w:rPr>
          <w:noProof/>
        </w:rPr>
      </w:r>
      <w:r>
        <w:rPr>
          <w:noProof/>
        </w:rPr>
        <w:fldChar w:fldCharType="separate"/>
      </w:r>
      <w:ins w:id="775" w:author="Haraguroicha Hsu" w:date="2013-06-30T05:01:00Z">
        <w:r>
          <w:rPr>
            <w:noProof/>
          </w:rPr>
          <w:t>59</w:t>
        </w:r>
        <w:r>
          <w:rPr>
            <w:noProof/>
          </w:rPr>
          <w:fldChar w:fldCharType="end"/>
        </w:r>
      </w:ins>
    </w:p>
    <w:p w14:paraId="0EC058D5" w14:textId="10980BCD" w:rsidR="00FD779B" w:rsidRPr="00DF21BB" w:rsidDel="0024703B" w:rsidRDefault="00D4287C" w:rsidP="0006307D">
      <w:pPr>
        <w:pStyle w:val="af0"/>
        <w:ind w:firstLine="480"/>
        <w:rPr>
          <w:del w:id="776" w:author="Haraguroicha Hsu" w:date="2013-06-30T04:57:00Z"/>
        </w:rPr>
        <w:pPrChange w:id="777" w:author="Haraguroicha Hsu" w:date="2013-07-02T08:42:00Z">
          <w:pPr>
            <w:ind w:firstLine="560"/>
          </w:pPr>
        </w:pPrChange>
      </w:pPr>
      <w:ins w:id="778" w:author="Haraguroicha Hsu" w:date="2013-06-30T05:00:00Z">
        <w:r>
          <w:fldChar w:fldCharType="end"/>
        </w:r>
      </w:ins>
    </w:p>
    <w:p w14:paraId="62923C6E" w14:textId="66246875" w:rsidR="00424242" w:rsidDel="005B5EA9" w:rsidRDefault="000E0084" w:rsidP="002262E4">
      <w:pPr>
        <w:pStyle w:val="af0"/>
        <w:ind w:firstLine="560"/>
        <w:rPr>
          <w:del w:id="779" w:author="Haraguroicha Hsu" w:date="2013-06-30T04:40:00Z"/>
          <w:rFonts w:asciiTheme="minorHAnsi" w:hAnsiTheme="minorHAnsi" w:cstheme="minorBidi"/>
          <w:noProof/>
          <w:szCs w:val="22"/>
        </w:rPr>
        <w:pPrChange w:id="780" w:author="Haraguroicha Hsu" w:date="2013-07-02T12:06:00Z">
          <w:pPr>
            <w:pStyle w:val="af0"/>
            <w:tabs>
              <w:tab w:val="right" w:leader="dot" w:pos="9628"/>
            </w:tabs>
            <w:ind w:firstLine="480"/>
          </w:pPr>
        </w:pPrChange>
      </w:pPr>
      <w:del w:id="781"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782" w:author="Haraguroicha Hsu" w:date="2013-06-30T04:40:00Z">
        <w:r w:rsidR="00424242" w:rsidRPr="005B5EA9" w:rsidDel="005B5EA9">
          <w:rPr>
            <w:rFonts w:hint="eastAsia"/>
            <w:rPrChange w:id="783" w:author="Haraguroicha Hsu" w:date="2013-06-30T04:40:00Z">
              <w:rPr>
                <w:rStyle w:val="aa"/>
                <w:rFonts w:hint="eastAsia"/>
                <w:noProof/>
              </w:rPr>
            </w:rPrChange>
          </w:rPr>
          <w:delText>表</w:delText>
        </w:r>
        <w:r w:rsidR="00424242" w:rsidRPr="005B5EA9" w:rsidDel="005B5EA9">
          <w:rPr>
            <w:rPrChange w:id="784" w:author="Haraguroicha Hsu" w:date="2013-06-30T04:40:00Z">
              <w:rPr>
                <w:rStyle w:val="aa"/>
                <w:noProof/>
              </w:rPr>
            </w:rPrChange>
          </w:rPr>
          <w:delText xml:space="preserve"> 1 </w:delText>
        </w:r>
        <w:r w:rsidR="00424242" w:rsidRPr="005B5EA9" w:rsidDel="005B5EA9">
          <w:rPr>
            <w:rFonts w:hint="eastAsia"/>
            <w:rPrChange w:id="785" w:author="Haraguroicha Hsu" w:date="2013-06-30T04:40:00Z">
              <w:rPr>
                <w:rStyle w:val="aa"/>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786"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787" w:name="_Toc352873090"/>
      <w:bookmarkStart w:id="788" w:name="_Toc357866721"/>
      <w:bookmarkStart w:id="789" w:name="_Toc234187848"/>
      <w:r w:rsidRPr="00D92B6D">
        <w:rPr>
          <w:rFonts w:hint="eastAsia"/>
        </w:rPr>
        <w:lastRenderedPageBreak/>
        <w:t>緒論</w:t>
      </w:r>
      <w:bookmarkEnd w:id="787"/>
      <w:bookmarkEnd w:id="788"/>
      <w:bookmarkEnd w:id="789"/>
    </w:p>
    <w:p w14:paraId="678AF1C3" w14:textId="1D1C14B9" w:rsidR="00A272BF" w:rsidRPr="00D92B6D" w:rsidRDefault="00DC4F25" w:rsidP="003A0BF2">
      <w:pPr>
        <w:pStyle w:val="2"/>
      </w:pPr>
      <w:bookmarkStart w:id="790" w:name="_Toc352873091"/>
      <w:bookmarkStart w:id="791" w:name="_Toc357866722"/>
      <w:bookmarkStart w:id="792" w:name="_Toc234187849"/>
      <w:r w:rsidRPr="00D92B6D">
        <w:rPr>
          <w:rFonts w:hint="eastAsia"/>
        </w:rPr>
        <w:t>研究背景</w:t>
      </w:r>
      <w:bookmarkEnd w:id="790"/>
      <w:bookmarkEnd w:id="791"/>
      <w:bookmarkEnd w:id="792"/>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ins w:id="793" w:author="Haraguroicha Hsu" w:date="2013-06-30T04:17:00Z">
        <w:r w:rsidR="009601F8">
          <w:rPr>
            <w:rFonts w:hint="eastAsia"/>
          </w:rPr>
          <w:t>Net</w:t>
        </w:r>
        <w:r w:rsidR="009601F8" w:rsidRPr="00DF21BB">
          <w:rPr>
            <w:rFonts w:hint="eastAsia"/>
          </w:rPr>
          <w:t>work</w:t>
        </w:r>
      </w:ins>
      <w:del w:id="794"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795" w:name="_Toc357866723"/>
      <w:bookmarkStart w:id="796" w:name="_Toc234187850"/>
      <w:r w:rsidRPr="00DF21BB">
        <w:t>國內電子病歷推行狀況</w:t>
      </w:r>
      <w:bookmarkEnd w:id="795"/>
      <w:bookmarkEnd w:id="79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797"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798" w:author="Haraguroicha Hsu" w:date="2013-06-30T05:01:00Z">
        <w:r w:rsidR="00BD20F5" w:rsidRPr="00DF21BB">
          <w:rPr>
            <w:rFonts w:hint="eastAsia"/>
          </w:rPr>
          <w:t>表</w:t>
        </w:r>
        <w:r w:rsidR="00BD20F5" w:rsidRPr="00DF21BB">
          <w:rPr>
            <w:rFonts w:hint="eastAsia"/>
          </w:rPr>
          <w:t xml:space="preserve"> </w:t>
        </w:r>
        <w:r w:rsidR="00BD20F5">
          <w:rPr>
            <w:noProof/>
          </w:rPr>
          <w:t>1</w:t>
        </w:r>
      </w:ins>
      <w:del w:id="799" w:author="Haraguroicha Hsu" w:date="2013-06-30T04:40:00Z">
        <w:r w:rsidR="00F76BDD" w:rsidRPr="00DF21BB" w:rsidDel="005B5EA9">
          <w:rPr>
            <w:rFonts w:hint="eastAsia"/>
          </w:rPr>
          <w:delText>表</w:delText>
        </w:r>
        <w:r w:rsidR="00F76BDD" w:rsidRPr="00DF21BB" w:rsidDel="005B5EA9">
          <w:rPr>
            <w:rFonts w:hint="eastAsia"/>
          </w:rPr>
          <w:delText xml:space="preserve"> </w:delText>
        </w:r>
        <w:r w:rsidR="00F76BDD" w:rsidDel="005B5EA9">
          <w:rPr>
            <w:noProof/>
          </w:rPr>
          <w:delText>1</w:delText>
        </w:r>
      </w:del>
      <w:r w:rsidR="00E47158" w:rsidRPr="00DF21BB">
        <w:fldChar w:fldCharType="end"/>
      </w:r>
      <w:r w:rsidR="004E3EAF" w:rsidRPr="00DF21BB">
        <w:t>所示。</w:t>
      </w:r>
    </w:p>
    <w:p w14:paraId="3996E8E0" w14:textId="77777777" w:rsidR="007B5CDA" w:rsidRPr="00DF21BB" w:rsidRDefault="007B5CDA" w:rsidP="004E4C6B">
      <w:pPr>
        <w:pStyle w:val="ab"/>
      </w:pPr>
      <w:bookmarkStart w:id="800" w:name="_Ref215217635"/>
      <w:bookmarkStart w:id="801" w:name="_Toc234187585"/>
      <w:bookmarkStart w:id="802" w:name="_Toc2341879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D20F5">
        <w:rPr>
          <w:noProof/>
        </w:rPr>
        <w:t>1</w:t>
      </w:r>
      <w:r w:rsidRPr="00DF21BB">
        <w:fldChar w:fldCharType="end"/>
      </w:r>
      <w:bookmarkEnd w:id="800"/>
      <w:r w:rsidRPr="00DF21BB">
        <w:rPr>
          <w:rFonts w:hint="eastAsia"/>
        </w:rPr>
        <w:t xml:space="preserve"> </w:t>
      </w:r>
      <w:r w:rsidRPr="00DF21BB">
        <w:t>電子病歷推動計劃補助款項及申請醫院家次統計</w:t>
      </w:r>
      <w:bookmarkEnd w:id="801"/>
      <w:bookmarkEnd w:id="802"/>
    </w:p>
    <w:tbl>
      <w:tblPr>
        <w:tblW w:w="0" w:type="auto"/>
        <w:jc w:val="center"/>
        <w:tblBorders>
          <w:top w:val="nil"/>
          <w:left w:val="nil"/>
          <w:right w:val="nil"/>
        </w:tblBorders>
        <w:tblLayout w:type="fixed"/>
        <w:tblLook w:val="0000" w:firstRow="0" w:lastRow="0" w:firstColumn="0" w:lastColumn="0" w:noHBand="0" w:noVBand="0"/>
        <w:tblPrChange w:id="803" w:author="Haraguroicha Hsu" w:date="2013-06-30T04:19: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804">
          <w:tblGrid>
            <w:gridCol w:w="2660"/>
            <w:gridCol w:w="1417"/>
            <w:gridCol w:w="1417"/>
            <w:gridCol w:w="1418"/>
          </w:tblGrid>
        </w:tblGridChange>
      </w:tblGrid>
      <w:tr w:rsidR="007B5CDA" w:rsidRPr="00DF21BB" w14:paraId="426C0949" w14:textId="77777777" w:rsidTr="009601F8">
        <w:trPr>
          <w:jc w:val="center"/>
          <w:trPrChange w:id="805"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06"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07"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08"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09"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9601F8">
        <w:tblPrEx>
          <w:tblBorders>
            <w:top w:val="none" w:sz="0" w:space="0" w:color="auto"/>
          </w:tblBorders>
          <w:tblPrExChange w:id="810" w:author="Haraguroicha Hsu" w:date="2013-06-30T04:19:00Z">
            <w:tblPrEx>
              <w:tblBorders>
                <w:top w:val="none" w:sz="0" w:space="0" w:color="auto"/>
              </w:tblBorders>
            </w:tblPrEx>
          </w:tblPrExChange>
        </w:tblPrEx>
        <w:trPr>
          <w:jc w:val="center"/>
          <w:trPrChange w:id="811"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2"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3"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4"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5"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9601F8">
        <w:tblPrEx>
          <w:tblBorders>
            <w:top w:val="none" w:sz="0" w:space="0" w:color="auto"/>
          </w:tblBorders>
          <w:tblPrExChange w:id="816" w:author="Haraguroicha Hsu" w:date="2013-06-30T04:19:00Z">
            <w:tblPrEx>
              <w:tblBorders>
                <w:top w:val="none" w:sz="0" w:space="0" w:color="auto"/>
              </w:tblBorders>
            </w:tblPrEx>
          </w:tblPrExChange>
        </w:tblPrEx>
        <w:trPr>
          <w:jc w:val="center"/>
          <w:trPrChange w:id="817"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8"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9"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0"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1"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9601F8">
        <w:tblPrEx>
          <w:tblBorders>
            <w:top w:val="none" w:sz="0" w:space="0" w:color="auto"/>
          </w:tblBorders>
          <w:tblPrExChange w:id="822" w:author="Haraguroicha Hsu" w:date="2013-06-30T04:19:00Z">
            <w:tblPrEx>
              <w:tblBorders>
                <w:top w:val="none" w:sz="0" w:space="0" w:color="auto"/>
              </w:tblBorders>
            </w:tblPrEx>
          </w:tblPrExChange>
        </w:tblPrEx>
        <w:trPr>
          <w:jc w:val="center"/>
          <w:trPrChange w:id="823"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4"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5"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6"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7"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9601F8">
        <w:tblPrEx>
          <w:tblBorders>
            <w:top w:val="none" w:sz="0" w:space="0" w:color="auto"/>
          </w:tblBorders>
          <w:tblPrExChange w:id="828" w:author="Haraguroicha Hsu" w:date="2013-06-30T04:19:00Z">
            <w:tblPrEx>
              <w:tblBorders>
                <w:top w:val="none" w:sz="0" w:space="0" w:color="auto"/>
              </w:tblBorders>
            </w:tblPrEx>
          </w:tblPrExChange>
        </w:tblPrEx>
        <w:trPr>
          <w:jc w:val="center"/>
          <w:trPrChange w:id="829"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0"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1"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2"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3"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9601F8">
        <w:tblPrEx>
          <w:tblBorders>
            <w:top w:val="none" w:sz="0" w:space="0" w:color="auto"/>
          </w:tblBorders>
          <w:tblPrExChange w:id="834" w:author="Haraguroicha Hsu" w:date="2013-06-30T04:19:00Z">
            <w:tblPrEx>
              <w:tblBorders>
                <w:top w:val="none" w:sz="0" w:space="0" w:color="auto"/>
              </w:tblBorders>
            </w:tblPrEx>
          </w:tblPrExChange>
        </w:tblPrEx>
        <w:trPr>
          <w:jc w:val="center"/>
          <w:trPrChange w:id="835"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6"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7"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8"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9"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9601F8">
        <w:trPr>
          <w:jc w:val="center"/>
          <w:trPrChange w:id="840"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1"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2"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3"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4"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9601F8" w:rsidRDefault="007B5CDA">
      <w:pPr>
        <w:pStyle w:val="af9"/>
        <w:rPr>
          <w:rPrChange w:id="845" w:author="Haraguroicha Hsu" w:date="2013-06-30T04:19:00Z">
            <w:rPr>
              <w:sz w:val="22"/>
            </w:rPr>
          </w:rPrChange>
        </w:rPr>
        <w:pPrChange w:id="846" w:author="Haraguroicha Hsu" w:date="2013-06-30T04:43:00Z">
          <w:pPr>
            <w:ind w:leftChars="506" w:left="1417" w:rightChars="505" w:right="1414" w:firstLineChars="0" w:firstLine="0"/>
            <w:jc w:val="right"/>
          </w:pPr>
        </w:pPrChange>
      </w:pPr>
      <w:r w:rsidRPr="009601F8">
        <w:rPr>
          <w:rPrChange w:id="847" w:author="Haraguroicha Hsu" w:date="2013-06-30T04:19:00Z">
            <w:rPr>
              <w:sz w:val="22"/>
            </w:rPr>
          </w:rPrChange>
        </w:rPr>
        <w:t>(</w:t>
      </w:r>
      <w:r w:rsidRPr="009601F8">
        <w:rPr>
          <w:rFonts w:hint="eastAsia"/>
          <w:rPrChange w:id="848" w:author="Haraguroicha Hsu" w:date="2013-06-30T04:19:00Z">
            <w:rPr>
              <w:rFonts w:hint="eastAsia"/>
              <w:sz w:val="22"/>
            </w:rPr>
          </w:rPrChange>
        </w:rPr>
        <w:t>參考於衛生署網站</w:t>
      </w:r>
      <w:r w:rsidRPr="009601F8">
        <w:rPr>
          <w:rPrChange w:id="849" w:author="Haraguroicha Hsu" w:date="2013-06-30T04:19:00Z">
            <w:rPr>
              <w:sz w:val="22"/>
            </w:rPr>
          </w:rPrChange>
        </w:rPr>
        <w:fldChar w:fldCharType="begin"/>
      </w:r>
      <w:r w:rsidR="005A3748" w:rsidRPr="009601F8">
        <w:rPr>
          <w:rPrChange w:id="850"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851" w:author="Haraguroicha Hsu" w:date="2013-06-30T04:19:00Z">
            <w:rPr>
              <w:rFonts w:hint="eastAsia"/>
              <w:sz w:val="22"/>
            </w:rPr>
          </w:rPrChange>
        </w:rPr>
        <w:instrText>行政院衛生署電子病歷推動專區</w:instrText>
      </w:r>
      <w:r w:rsidR="005A3748" w:rsidRPr="009601F8">
        <w:rPr>
          <w:rPrChange w:id="852" w:author="Haraguroicha Hsu" w:date="2013-06-30T04:19:00Z">
            <w:rPr>
              <w:sz w:val="22"/>
            </w:rPr>
          </w:rPrChange>
        </w:rPr>
        <w:instrText>&lt;/author&gt;&lt;/authors&gt;&lt;/contributors&gt;&lt;titles&gt;&lt;title&gt;</w:instrText>
      </w:r>
      <w:r w:rsidR="005A3748" w:rsidRPr="009601F8">
        <w:rPr>
          <w:rFonts w:hint="eastAsia"/>
          <w:rPrChange w:id="853" w:author="Haraguroicha Hsu" w:date="2013-06-30T04:19:00Z">
            <w:rPr>
              <w:rFonts w:hint="eastAsia"/>
              <w:sz w:val="22"/>
            </w:rPr>
          </w:rPrChange>
        </w:rPr>
        <w:instrText>歷年補助案</w:instrText>
      </w:r>
      <w:r w:rsidR="005A3748" w:rsidRPr="009601F8">
        <w:rPr>
          <w:rPrChange w:id="854" w:author="Haraguroicha Hsu" w:date="2013-06-30T04:19:00Z">
            <w:rPr>
              <w:sz w:val="22"/>
            </w:rPr>
          </w:rPrChange>
        </w:rPr>
        <w:instrText>&lt;/title&gt;&lt;secondary-title&gt;</w:instrText>
      </w:r>
      <w:r w:rsidR="005A3748" w:rsidRPr="009601F8">
        <w:rPr>
          <w:rFonts w:hint="eastAsia"/>
          <w:rPrChange w:id="855" w:author="Haraguroicha Hsu" w:date="2013-06-30T04:19:00Z">
            <w:rPr>
              <w:rFonts w:hint="eastAsia"/>
              <w:sz w:val="22"/>
            </w:rPr>
          </w:rPrChange>
        </w:rPr>
        <w:instrText>行政院衛生署電子病歷推動專區</w:instrText>
      </w:r>
      <w:r w:rsidR="005A3748" w:rsidRPr="009601F8">
        <w:rPr>
          <w:rPrChange w:id="856" w:author="Haraguroicha Hsu" w:date="2013-06-30T04:19:00Z">
            <w:rPr>
              <w:sz w:val="22"/>
            </w:rPr>
          </w:rPrChange>
        </w:rPr>
        <w:instrText>&lt;/secondary-title&gt;&lt;/titles&gt;&lt;periodical&gt;&lt;full-title&gt;</w:instrText>
      </w:r>
      <w:r w:rsidR="005A3748" w:rsidRPr="009601F8">
        <w:rPr>
          <w:rFonts w:hint="eastAsia"/>
          <w:rPrChange w:id="857" w:author="Haraguroicha Hsu" w:date="2013-06-30T04:19:00Z">
            <w:rPr>
              <w:rFonts w:hint="eastAsia"/>
              <w:sz w:val="22"/>
            </w:rPr>
          </w:rPrChange>
        </w:rPr>
        <w:instrText>行政院衛生署電子病歷推動專區</w:instrText>
      </w:r>
      <w:r w:rsidR="005A3748" w:rsidRPr="009601F8">
        <w:rPr>
          <w:rPrChange w:id="858"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859" w:author="Haraguroicha Hsu" w:date="2013-06-30T04:19:00Z">
            <w:rPr>
              <w:sz w:val="22"/>
            </w:rPr>
          </w:rPrChange>
        </w:rPr>
        <w:fldChar w:fldCharType="separate"/>
      </w:r>
      <w:r w:rsidR="00084924" w:rsidRPr="009601F8">
        <w:rPr>
          <w:rPrChange w:id="860" w:author="Haraguroicha Hsu" w:date="2013-06-30T04:19:00Z">
            <w:rPr>
              <w:noProof/>
              <w:sz w:val="22"/>
            </w:rPr>
          </w:rPrChange>
        </w:rPr>
        <w:t>[</w:t>
      </w:r>
      <w:r w:rsidR="009601F8" w:rsidRPr="009601F8">
        <w:fldChar w:fldCharType="begin"/>
      </w:r>
      <w:r w:rsidR="009601F8">
        <w:instrText xml:space="preserve"> HYPERLINK \l "_ENREF_2" \o "</w:instrText>
      </w:r>
      <w:r w:rsidR="009601F8">
        <w:instrText>行政院衛生署電子病歷推動專區</w:instrText>
      </w:r>
      <w:r w:rsidR="009601F8">
        <w:instrText xml:space="preserve">, 2010 #6645" </w:instrText>
      </w:r>
      <w:r w:rsidR="009601F8" w:rsidRPr="009601F8">
        <w:fldChar w:fldCharType="separate"/>
      </w:r>
      <w:r w:rsidR="003C0309" w:rsidRPr="009601F8">
        <w:rPr>
          <w:rPrChange w:id="861" w:author="Haraguroicha Hsu" w:date="2013-06-30T04:19:00Z">
            <w:rPr>
              <w:noProof/>
              <w:sz w:val="22"/>
            </w:rPr>
          </w:rPrChange>
        </w:rPr>
        <w:t>2</w:t>
      </w:r>
      <w:r w:rsidR="009601F8" w:rsidRPr="009601F8">
        <w:rPr>
          <w:rPrChange w:id="862" w:author="Haraguroicha Hsu" w:date="2013-06-30T04:19:00Z">
            <w:rPr>
              <w:noProof/>
              <w:sz w:val="22"/>
            </w:rPr>
          </w:rPrChange>
        </w:rPr>
        <w:fldChar w:fldCharType="end"/>
      </w:r>
      <w:r w:rsidR="00084924" w:rsidRPr="009601F8">
        <w:rPr>
          <w:rPrChange w:id="863" w:author="Haraguroicha Hsu" w:date="2013-06-30T04:19:00Z">
            <w:rPr>
              <w:noProof/>
              <w:sz w:val="22"/>
            </w:rPr>
          </w:rPrChange>
        </w:rPr>
        <w:t>]</w:t>
      </w:r>
      <w:r w:rsidRPr="009601F8">
        <w:rPr>
          <w:rPrChange w:id="864" w:author="Haraguroicha Hsu" w:date="2013-06-30T04:19:00Z">
            <w:rPr>
              <w:sz w:val="22"/>
            </w:rPr>
          </w:rPrChange>
        </w:rPr>
        <w:fldChar w:fldCharType="end"/>
      </w:r>
      <w:r w:rsidRPr="009601F8">
        <w:rPr>
          <w:rPrChange w:id="865" w:author="Haraguroicha Hsu" w:date="2013-06-30T04:19:00Z">
            <w:rPr>
              <w:sz w:val="22"/>
            </w:rPr>
          </w:rPrChange>
        </w:rPr>
        <w:t>)</w:t>
      </w:r>
    </w:p>
    <w:p w14:paraId="02DBB429" w14:textId="77777777" w:rsidR="00DC4F25" w:rsidRPr="00DF21BB" w:rsidRDefault="00DC4F25" w:rsidP="003A0BF2">
      <w:pPr>
        <w:pStyle w:val="2"/>
      </w:pPr>
      <w:bookmarkStart w:id="866" w:name="_Toc352873092"/>
      <w:bookmarkStart w:id="867" w:name="_Toc357866724"/>
      <w:bookmarkStart w:id="868" w:name="_Toc234187851"/>
      <w:r w:rsidRPr="00DF21BB">
        <w:rPr>
          <w:rFonts w:hint="eastAsia"/>
        </w:rPr>
        <w:t>研究動機</w:t>
      </w:r>
      <w:bookmarkEnd w:id="866"/>
      <w:bookmarkEnd w:id="867"/>
      <w:bookmarkEnd w:id="868"/>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869" w:author="Haraguroicha Hsu" w:date="2013-06-30T04:22:00Z"/>
          <w:rFonts w:asciiTheme="majorHAnsi" w:eastAsiaTheme="majorEastAsia" w:hAnsiTheme="majorHAnsi"/>
          <w:b/>
          <w:bCs/>
          <w:kern w:val="52"/>
          <w:sz w:val="32"/>
          <w:szCs w:val="48"/>
          <w:lang w:val="x-none"/>
        </w:rPr>
      </w:pPr>
      <w:bookmarkStart w:id="870" w:name="_Toc352873093"/>
      <w:bookmarkStart w:id="871" w:name="_Toc357866725"/>
      <w:ins w:id="872" w:author="Haraguroicha Hsu" w:date="2013-06-30T04:22:00Z">
        <w:r>
          <w:br w:type="page"/>
        </w:r>
      </w:ins>
    </w:p>
    <w:p w14:paraId="41F4A914" w14:textId="2611A925" w:rsidR="00DC4F25" w:rsidRPr="00DF21BB" w:rsidRDefault="00DC4F25" w:rsidP="003A0BF2">
      <w:pPr>
        <w:pStyle w:val="2"/>
      </w:pPr>
      <w:bookmarkStart w:id="873" w:name="_Toc234187852"/>
      <w:r w:rsidRPr="00DF21BB">
        <w:rPr>
          <w:rFonts w:hint="eastAsia"/>
        </w:rPr>
        <w:lastRenderedPageBreak/>
        <w:t>研究目的</w:t>
      </w:r>
      <w:bookmarkEnd w:id="870"/>
      <w:bookmarkEnd w:id="871"/>
      <w:bookmarkEnd w:id="873"/>
    </w:p>
    <w:p w14:paraId="0CAC45F5" w14:textId="2EE8AF08" w:rsidR="008A0931" w:rsidRPr="00DF21BB" w:rsidDel="009601F8" w:rsidRDefault="00C50471" w:rsidP="004E4C6B">
      <w:pPr>
        <w:ind w:firstLine="560"/>
        <w:rPr>
          <w:del w:id="874"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0542268B" w14:textId="77777777" w:rsidR="009601F8" w:rsidRDefault="009601F8" w:rsidP="009601F8">
      <w:pPr>
        <w:pStyle w:val="a9"/>
        <w:numPr>
          <w:ilvl w:val="0"/>
          <w:numId w:val="4"/>
        </w:numPr>
        <w:ind w:leftChars="0" w:left="426" w:hangingChars="152" w:hanging="426"/>
        <w:rPr>
          <w:ins w:id="875" w:author="Haraguroicha Hsu" w:date="2013-06-30T04:23:00Z"/>
        </w:rPr>
      </w:pPr>
      <w:ins w:id="876"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9"/>
        <w:numPr>
          <w:ilvl w:val="0"/>
          <w:numId w:val="4"/>
        </w:numPr>
        <w:ind w:leftChars="0" w:left="426" w:hangingChars="152" w:hanging="426"/>
        <w:rPr>
          <w:del w:id="877" w:author="Haraguroicha Hsu" w:date="2013-06-30T04:23:00Z"/>
        </w:rPr>
      </w:pPr>
      <w:del w:id="878"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ins w:id="879" w:author="Haraguroicha Hsu" w:date="2013-06-30T04:24:00Z">
        <w:r w:rsidR="00ED5D53">
          <w:rPr>
            <w:rFonts w:hint="eastAsia"/>
          </w:rPr>
          <w:t>在</w:t>
        </w:r>
      </w:ins>
      <w:r w:rsidRPr="00DF21BB">
        <w:rPr>
          <w:rFonts w:hint="eastAsia"/>
        </w:rPr>
        <w:t>任何地方使用，不需要依賴</w:t>
      </w:r>
      <w:ins w:id="880" w:author="Haraguroicha Hsu" w:date="2013-06-30T04:23:00Z">
        <w:r w:rsidR="009601F8">
          <w:rPr>
            <w:rFonts w:hint="eastAsia"/>
          </w:rPr>
          <w:t>其他系統</w:t>
        </w:r>
      </w:ins>
      <w:del w:id="881" w:author="Haraguroicha Hsu" w:date="2013-06-30T04:23:00Z">
        <w:r w:rsidRPr="00DF21BB" w:rsidDel="009601F8">
          <w:rPr>
            <w:rFonts w:hint="eastAsia"/>
          </w:rPr>
          <w:delText>HIS</w:delText>
        </w:r>
      </w:del>
      <w:r w:rsidRPr="00DF21BB">
        <w:rPr>
          <w:rFonts w:hint="eastAsia"/>
        </w:rPr>
        <w:t>的</w:t>
      </w:r>
      <w:ins w:id="882"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9"/>
        <w:numPr>
          <w:ilvl w:val="0"/>
          <w:numId w:val="4"/>
        </w:numPr>
        <w:ind w:leftChars="0" w:left="426" w:hangingChars="152" w:hanging="426"/>
        <w:rPr>
          <w:del w:id="883"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9"/>
        <w:numPr>
          <w:ilvl w:val="0"/>
          <w:numId w:val="4"/>
        </w:numPr>
        <w:ind w:leftChars="0" w:left="426" w:hangingChars="152" w:hanging="426"/>
      </w:pPr>
      <w:del w:id="884"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885" w:author="Haraguroicha Hsu" w:date="2013-06-30T04:24:00Z"/>
        </w:rPr>
      </w:pPr>
      <w:bookmarkStart w:id="886" w:name="_Toc360323406"/>
      <w:bookmarkStart w:id="887" w:name="_Toc234187853"/>
      <w:ins w:id="888" w:author="Haraguroicha Hsu" w:date="2013-06-30T04:24:00Z">
        <w:r>
          <w:rPr>
            <w:rFonts w:hint="eastAsia"/>
          </w:rPr>
          <w:t>論文架構</w:t>
        </w:r>
        <w:bookmarkEnd w:id="886"/>
        <w:bookmarkEnd w:id="887"/>
      </w:ins>
    </w:p>
    <w:p w14:paraId="2984DB75" w14:textId="59CAF66C" w:rsidR="008C422C" w:rsidRPr="00DF21BB" w:rsidRDefault="00ED5D53">
      <w:pPr>
        <w:ind w:firstLine="560"/>
        <w:pPrChange w:id="889" w:author="Haraguroicha Hsu" w:date="2013-06-30T04:25:00Z">
          <w:pPr>
            <w:ind w:firstLineChars="0" w:firstLine="0"/>
          </w:pPr>
        </w:pPrChange>
      </w:pPr>
      <w:ins w:id="890" w:author="Haraguroicha Hsu" w:date="2013-06-30T04:24:00Z">
        <w:r>
          <w:t>在本論文中，第壹章描述與本研究論文所相關的背景現況，以及發起本研究的起因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Change w:id="891" w:author="Haraguroicha Hsu" w:date="2013-06-30T04:25:00Z">
          <w:pPr>
            <w:ind w:firstLineChars="0" w:firstLine="0"/>
          </w:pPr>
        </w:pPrChange>
      </w:pPr>
    </w:p>
    <w:p w14:paraId="01385A5E" w14:textId="77777777" w:rsidR="00DC4F25" w:rsidRPr="00DF21BB" w:rsidRDefault="00DC4F25" w:rsidP="003A0BF2">
      <w:pPr>
        <w:pStyle w:val="1"/>
      </w:pPr>
      <w:bookmarkStart w:id="892" w:name="_Toc352873094"/>
      <w:bookmarkStart w:id="893" w:name="_Toc357866726"/>
      <w:bookmarkStart w:id="894" w:name="_Toc234187854"/>
      <w:r w:rsidRPr="00DF21BB">
        <w:rPr>
          <w:rFonts w:hint="eastAsia"/>
        </w:rPr>
        <w:lastRenderedPageBreak/>
        <w:t>文獻探討</w:t>
      </w:r>
      <w:bookmarkEnd w:id="892"/>
      <w:bookmarkEnd w:id="893"/>
      <w:bookmarkEnd w:id="894"/>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895" w:name="_Toc352873095"/>
      <w:bookmarkStart w:id="896" w:name="_Toc357866727"/>
      <w:bookmarkStart w:id="897" w:name="_Toc234187855"/>
      <w:r w:rsidRPr="00DF21BB">
        <w:rPr>
          <w:rFonts w:hint="eastAsia"/>
        </w:rPr>
        <w:t>電子病歷</w:t>
      </w:r>
      <w:bookmarkEnd w:id="895"/>
      <w:bookmarkEnd w:id="896"/>
      <w:bookmarkEnd w:id="897"/>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898" w:name="_Toc352873096"/>
    </w:p>
    <w:bookmarkEnd w:id="898"/>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899" w:name="_Toc357866728"/>
      <w:bookmarkStart w:id="900" w:name="_Toc234187856"/>
      <w:r w:rsidRPr="00DF21BB">
        <w:t>資訊技術與服務</w:t>
      </w:r>
      <w:bookmarkEnd w:id="899"/>
      <w:bookmarkEnd w:id="900"/>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901" w:name="_Toc357866729"/>
      <w:bookmarkStart w:id="902" w:name="_Toc234187857"/>
      <w:r w:rsidRPr="00DF21BB">
        <w:t>基礎構想</w:t>
      </w:r>
      <w:bookmarkEnd w:id="901"/>
      <w:bookmarkEnd w:id="902"/>
    </w:p>
    <w:p w14:paraId="4990401F" w14:textId="45A5DEAE"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ins w:id="903" w:author="Haraguroicha Hsu" w:date="2013-07-02T08:41:00Z">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 </w:instrText>
        </w:r>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EN.CITE.DATA </w:instrText>
        </w:r>
        <w:r w:rsidR="0006307D">
          <w:fldChar w:fldCharType="end"/>
        </w:r>
        <w:r w:rsidR="0006307D">
          <w:fldChar w:fldCharType="separate"/>
        </w:r>
        <w:r w:rsidR="0006307D">
          <w:rPr>
            <w:noProof/>
          </w:rPr>
          <w:t>[</w:t>
        </w:r>
        <w:r w:rsidR="0006307D">
          <w:fldChar w:fldCharType="begin"/>
        </w:r>
        <w:r w:rsidR="0006307D">
          <w:instrText xml:space="preserve"> HYPERLINK \l "_ENREF_22" \o "Valiente, 2012 #6752" </w:instrText>
        </w:r>
      </w:ins>
      <w:ins w:id="904" w:author="Haraguroicha Hsu" w:date="2013-07-02T08:41:00Z">
        <w:r w:rsidR="0006307D">
          <w:fldChar w:fldCharType="separate"/>
        </w:r>
        <w:r w:rsidR="0006307D">
          <w:rPr>
            <w:noProof/>
          </w:rPr>
          <w:t>22</w:t>
        </w:r>
        <w:r w:rsidR="0006307D">
          <w:rPr>
            <w:noProof/>
          </w:rPr>
          <w:fldChar w:fldCharType="end"/>
        </w:r>
        <w:r w:rsidR="0006307D">
          <w:rPr>
            <w:noProof/>
          </w:rPr>
          <w:t>]</w:t>
        </w:r>
        <w:r w:rsidR="0006307D">
          <w:fldChar w:fldCharType="end"/>
        </w:r>
      </w:ins>
      <w:r w:rsidRPr="00DF21BB">
        <w:rPr>
          <w:rFonts w:hint="eastAsia"/>
        </w:rPr>
        <w:t>。</w:t>
      </w:r>
      <w:del w:id="905" w:author="Haraguroicha Hsu" w:date="2013-07-02T08:41:00Z">
        <w:r w:rsidR="005A3748"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 </w:delInstrText>
        </w:r>
        <w:r w:rsidR="003C0309"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EN.CITE.DATA </w:delInstrText>
        </w:r>
        <w:r w:rsidR="003C0309" w:rsidDel="0006307D">
          <w:fldChar w:fldCharType="end"/>
        </w:r>
        <w:r w:rsidR="005A3748" w:rsidDel="0006307D">
          <w:fldChar w:fldCharType="separate"/>
        </w:r>
        <w:r w:rsidR="003C0309" w:rsidDel="0006307D">
          <w:rPr>
            <w:noProof/>
          </w:rPr>
          <w:delText>[</w:delText>
        </w:r>
        <w:r w:rsidR="00AB40E4" w:rsidDel="0006307D">
          <w:fldChar w:fldCharType="begin"/>
        </w:r>
        <w:r w:rsidR="00AB40E4" w:rsidDel="0006307D">
          <w:delInstrText xml:space="preserve"> HYPERLINK \l "_ENREF_22" \o "Valiente, 2012 #6752" </w:delInstrText>
        </w:r>
        <w:r w:rsidR="00AB40E4" w:rsidDel="0006307D">
          <w:fldChar w:fldCharType="separate"/>
        </w:r>
        <w:r w:rsidR="003C0309" w:rsidDel="0006307D">
          <w:rPr>
            <w:noProof/>
          </w:rPr>
          <w:delText>22</w:delText>
        </w:r>
        <w:r w:rsidR="00AB40E4" w:rsidDel="0006307D">
          <w:rPr>
            <w:noProof/>
          </w:rPr>
          <w:fldChar w:fldCharType="end"/>
        </w:r>
        <w:r w:rsidR="003C0309" w:rsidDel="0006307D">
          <w:rPr>
            <w:noProof/>
          </w:rPr>
          <w:delText>]</w:delText>
        </w:r>
        <w:r w:rsidR="005A3748" w:rsidDel="0006307D">
          <w:fldChar w:fldCharType="end"/>
        </w:r>
      </w:del>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906" w:name="_Toc357866730"/>
      <w:bookmarkStart w:id="907" w:name="_Toc234187858"/>
      <w:r w:rsidRPr="00DF21BB">
        <w:t>服務管理</w:t>
      </w:r>
      <w:bookmarkEnd w:id="906"/>
      <w:bookmarkEnd w:id="90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908" w:name="_Toc352873098"/>
      <w:bookmarkStart w:id="909" w:name="_Toc357866731"/>
      <w:bookmarkStart w:id="910" w:name="_Toc234187859"/>
      <w:r w:rsidRPr="00DF21BB">
        <w:rPr>
          <w:rFonts w:hint="eastAsia"/>
        </w:rPr>
        <w:t>XML</w:t>
      </w:r>
      <w:bookmarkEnd w:id="908"/>
      <w:bookmarkEnd w:id="909"/>
      <w:bookmarkEnd w:id="91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911" w:name="_Toc357866732"/>
      <w:bookmarkStart w:id="912" w:name="_Toc234187860"/>
      <w:r w:rsidRPr="00DF21BB">
        <w:t>X</w:t>
      </w:r>
      <w:r w:rsidR="00650611">
        <w:rPr>
          <w:rFonts w:hint="eastAsia"/>
        </w:rPr>
        <w:t>P</w:t>
      </w:r>
      <w:r w:rsidRPr="00DF21BB">
        <w:t>ath</w:t>
      </w:r>
      <w:bookmarkEnd w:id="911"/>
      <w:bookmarkEnd w:id="91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913" w:name="_Toc357866733"/>
      <w:bookmarkStart w:id="914" w:name="_Toc234187861"/>
      <w:r w:rsidRPr="00DF21BB">
        <w:t>Web 3.0</w:t>
      </w:r>
      <w:bookmarkEnd w:id="913"/>
      <w:bookmarkEnd w:id="91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915" w:name="_Toc357866734"/>
      <w:bookmarkStart w:id="916" w:name="_Toc234187862"/>
      <w:r w:rsidRPr="00DF21BB">
        <w:rPr>
          <w:rFonts w:hint="eastAsia"/>
        </w:rPr>
        <w:t>H</w:t>
      </w:r>
      <w:r w:rsidRPr="00DF21BB">
        <w:t>TML5</w:t>
      </w:r>
      <w:bookmarkEnd w:id="915"/>
      <w:bookmarkEnd w:id="91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917" w:name="_Toc357866735"/>
      <w:bookmarkStart w:id="918" w:name="_Toc234187863"/>
      <w:bookmarkStart w:id="919" w:name="_Toc352873100"/>
      <w:r w:rsidRPr="00DF21BB">
        <w:t>自適應網頁設計</w:t>
      </w:r>
      <w:bookmarkEnd w:id="917"/>
      <w:bookmarkEnd w:id="91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920" w:name="_Toc357866736"/>
      <w:bookmarkStart w:id="921" w:name="_Toc234187864"/>
      <w:r w:rsidRPr="00DF21BB">
        <w:rPr>
          <w:rFonts w:hint="eastAsia"/>
        </w:rPr>
        <w:lastRenderedPageBreak/>
        <w:t>行動裝置與平板電腦的崛起，</w:t>
      </w:r>
      <w:r w:rsidRPr="00DF21BB">
        <w:rPr>
          <w:rFonts w:hint="eastAsia"/>
        </w:rPr>
        <w:t>Web 3.0</w:t>
      </w:r>
      <w:r w:rsidRPr="00DF21BB">
        <w:rPr>
          <w:rFonts w:hint="eastAsia"/>
        </w:rPr>
        <w:t>的時代來臨</w:t>
      </w:r>
      <w:bookmarkEnd w:id="920"/>
      <w:bookmarkEnd w:id="92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922" w:name="_Toc357866737"/>
      <w:bookmarkStart w:id="923" w:name="_Toc234187865"/>
      <w:r w:rsidRPr="00DF21BB">
        <w:rPr>
          <w:rFonts w:hint="eastAsia"/>
        </w:rPr>
        <w:t>雲端運算</w:t>
      </w:r>
      <w:bookmarkEnd w:id="919"/>
      <w:bookmarkEnd w:id="922"/>
      <w:bookmarkEnd w:id="92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924" w:name="_Toc357866738"/>
      <w:bookmarkStart w:id="925" w:name="_Toc234187866"/>
      <w:r w:rsidRPr="00DF21BB">
        <w:t>雲端服務的普及度</w:t>
      </w:r>
      <w:bookmarkEnd w:id="924"/>
      <w:bookmarkEnd w:id="925"/>
    </w:p>
    <w:p w14:paraId="07633BB8" w14:textId="25B62D6A"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del w:id="926" w:author="Haraguroicha Hsu" w:date="2013-07-02T08:44:00Z">
        <w:r w:rsidRPr="00DF21BB" w:rsidDel="00B02CD4">
          <w:fldChar w:fldCharType="begin"/>
        </w:r>
        <w:r w:rsidR="003C0309" w:rsidDel="00B02CD4">
          <w:del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delInstrText>
        </w:r>
        <w:r w:rsidR="003C0309" w:rsidDel="00B02CD4">
          <w:rPr>
            <w:rFonts w:hint="eastAsia"/>
          </w:rPr>
          <w:delInstrText>"Web Page"&gt;12&lt;/ref-type&gt;&lt;contributors&gt;&lt;authors&gt;&lt;author&gt;VMware&lt;/author&gt;&lt;/authors&gt;&lt;/contributors&gt;&lt;titles&gt;&lt;title&gt;&lt;style face="normal" font="default" size="100%"&gt;VMware &lt;/style&gt;&lt;style face="normal" font="default" charset="136" size="100%"&gt;</w:delInstrText>
        </w:r>
        <w:r w:rsidR="003C0309" w:rsidDel="00B02CD4">
          <w:rPr>
            <w:rFonts w:hint="eastAsia"/>
          </w:rPr>
          <w:delInstrText>雲端成熟度指標：台灣雲端運算普及率</w:delInstrText>
        </w:r>
        <w:r w:rsidR="003C0309" w:rsidDel="00B02CD4">
          <w:rPr>
            <w:rFonts w:hint="eastAsia"/>
          </w:rPr>
          <w:delInstrText xml:space="preserve"> 44%&lt;/style&gt;&lt;/title&gt;&lt;secondary-title&gt;&lt;style face="normal" font="default" size="100%"&gt;VMware &lt;/style&gt;&lt;style face="normal" font="default" charset="136" size="100%"&gt;</w:delInstrText>
        </w:r>
        <w:r w:rsidR="003C0309" w:rsidDel="00B02CD4">
          <w:rPr>
            <w:rFonts w:hint="eastAsia"/>
          </w:rPr>
          <w:delInstrText>新聞稿</w:delInstrText>
        </w:r>
        <w:r w:rsidR="003C0309" w:rsidDel="00B02CD4">
          <w:rPr>
            <w:rFonts w:hint="eastAsia"/>
          </w:rPr>
          <w:delInstrText>&lt;/style&gt;&lt;/secondary-title&gt;&lt;/titles&gt;&lt;volume&gt;2013&lt;/volume&gt;&lt;number&gt;6/3&lt;/number&gt;&lt;dates&gt;&lt;year&gt;&lt;sty</w:delInstrText>
        </w:r>
        <w:r w:rsidR="003C0309" w:rsidDel="00B02CD4">
          <w:delInstrText>le face="normal" font="default" charset="136" size="100%"&gt;2012&lt;/style&gt;&lt;/year&gt;&lt;/dates&gt;&lt;urls&gt;&lt;related-urls&gt;&lt;url&gt;https://www.vmware.com/tw/company/news/releases/VMware-cloudindex2012tw-112012.html&lt;/url&gt;&lt;/related-urls&gt;&lt;/urls&gt;&lt;/record&gt;&lt;/Cite&gt;&lt;/EndNote&gt;</w:delInstrText>
        </w:r>
        <w:r w:rsidRPr="00DF21BB" w:rsidDel="00B02CD4">
          <w:fldChar w:fldCharType="separate"/>
        </w:r>
        <w:r w:rsidR="003C0309" w:rsidDel="00B02CD4">
          <w:rPr>
            <w:noProof/>
          </w:rPr>
          <w:delText>[</w:delText>
        </w:r>
        <w:r w:rsidR="00AB40E4" w:rsidDel="00B02CD4">
          <w:fldChar w:fldCharType="begin"/>
        </w:r>
        <w:r w:rsidR="00AB40E4" w:rsidDel="00B02CD4">
          <w:delInstrText xml:space="preserve"> HYPERLINK \l "_ENREF_48" \o "VMware, 2012 #6674" </w:delInstrText>
        </w:r>
        <w:r w:rsidR="00AB40E4" w:rsidDel="00B02CD4">
          <w:fldChar w:fldCharType="separate"/>
        </w:r>
        <w:r w:rsidR="003C0309" w:rsidDel="00B02CD4">
          <w:rPr>
            <w:noProof/>
          </w:rPr>
          <w:delText>48</w:delText>
        </w:r>
        <w:r w:rsidR="00AB40E4" w:rsidDel="00B02CD4">
          <w:rPr>
            <w:noProof/>
          </w:rPr>
          <w:fldChar w:fldCharType="end"/>
        </w:r>
        <w:r w:rsidR="003C0309" w:rsidDel="00B02CD4">
          <w:rPr>
            <w:noProof/>
          </w:rPr>
          <w:delText>]</w:delText>
        </w:r>
        <w:r w:rsidRPr="00DF21BB" w:rsidDel="00B02CD4">
          <w:fldChar w:fldCharType="end"/>
        </w:r>
      </w:del>
      <w:r w:rsidRPr="00DF21BB">
        <w:rPr>
          <w:rFonts w:hint="eastAsia"/>
        </w:rPr>
        <w:t>中</w:t>
      </w:r>
      <w:ins w:id="927" w:author="Haraguroicha Hsu" w:date="2013-07-02T08:44:00Z">
        <w:r w:rsidR="00B02CD4" w:rsidRPr="00DF21BB">
          <w:fldChar w:fldCharType="begin"/>
        </w:r>
        <w:r w:rsidR="00B02CD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B02CD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B02CD4">
          <w:rPr>
            <w:rFonts w:hint="eastAsia"/>
          </w:rPr>
          <w:instrText>雲端成熟度指標：台灣雲端運算普及率</w:instrText>
        </w:r>
        <w:r w:rsidR="00B02CD4">
          <w:rPr>
            <w:rFonts w:hint="eastAsia"/>
          </w:rPr>
          <w:instrText xml:space="preserve"> 44%&lt;/style&gt;&lt;/title&gt;&lt;secondary-title&gt;&lt;style face="normal" font="default" size="100%"&gt;VMware &lt;/style&gt;&lt;style face="normal" font="default" charset="136" size="100%"&gt;</w:instrText>
        </w:r>
        <w:r w:rsidR="00B02CD4">
          <w:rPr>
            <w:rFonts w:hint="eastAsia"/>
          </w:rPr>
          <w:instrText>新聞稿</w:instrText>
        </w:r>
        <w:r w:rsidR="00B02CD4">
          <w:rPr>
            <w:rFonts w:hint="eastAsia"/>
          </w:rPr>
          <w:instrText>&lt;/style&gt;&lt;/secondary-title&gt;&lt;/titles&gt;&lt;volume&gt;2013&lt;/volume&gt;&lt;number&gt;6/3&lt;/number&gt;&lt;dates&gt;&lt;year&gt;&lt;sty</w:instrText>
        </w:r>
        <w:r w:rsidR="00B02CD4">
          <w:instrText>le face="normal" font="default" charset="136" size="100%"&gt;2012&lt;/style&gt;&lt;/year&gt;&lt;/dates&gt;&lt;urls&gt;&lt;related-urls&gt;&lt;url&gt;https://www.vmware.com/tw/company/news/releases/VMware-cloudindex2012tw-112012.html&lt;/url&gt;&lt;/related-urls&gt;&lt;/urls&gt;&lt;/record&gt;&lt;/Cite&gt;&lt;/EndNote&gt;</w:instrText>
        </w:r>
        <w:r w:rsidR="00B02CD4" w:rsidRPr="00DF21BB">
          <w:fldChar w:fldCharType="separate"/>
        </w:r>
        <w:r w:rsidR="00B02CD4">
          <w:rPr>
            <w:noProof/>
          </w:rPr>
          <w:t>[</w:t>
        </w:r>
        <w:r w:rsidR="00B02CD4">
          <w:fldChar w:fldCharType="begin"/>
        </w:r>
        <w:r w:rsidR="00B02CD4">
          <w:instrText xml:space="preserve"> HYPERLINK \l "_ENREF_48" \o "VMware, 2012 #6674" </w:instrText>
        </w:r>
      </w:ins>
      <w:ins w:id="928" w:author="Haraguroicha Hsu" w:date="2013-07-02T08:44:00Z">
        <w:r w:rsidR="00B02CD4">
          <w:fldChar w:fldCharType="separate"/>
        </w:r>
        <w:r w:rsidR="00B02CD4">
          <w:rPr>
            <w:noProof/>
          </w:rPr>
          <w:t>48</w:t>
        </w:r>
        <w:r w:rsidR="00B02CD4">
          <w:rPr>
            <w:noProof/>
          </w:rPr>
          <w:fldChar w:fldCharType="end"/>
        </w:r>
        <w:r w:rsidR="00B02CD4">
          <w:rPr>
            <w:noProof/>
          </w:rPr>
          <w:t>]</w:t>
        </w:r>
        <w:r w:rsidR="00B02CD4" w:rsidRPr="00DF21BB">
          <w:fldChar w:fldCharType="end"/>
        </w:r>
      </w:ins>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929" w:name="_Toc357866739"/>
      <w:bookmarkStart w:id="930" w:name="_Toc234187867"/>
      <w:bookmarkStart w:id="931" w:name="_Toc352873101"/>
      <w:r w:rsidRPr="00DF21BB">
        <w:t>多國語系應用程式</w:t>
      </w:r>
      <w:bookmarkEnd w:id="929"/>
      <w:bookmarkEnd w:id="930"/>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932" w:name="_Toc357866740"/>
      <w:bookmarkStart w:id="933" w:name="_Toc234187868"/>
      <w:r w:rsidRPr="00DF21BB">
        <w:rPr>
          <w:rFonts w:hint="eastAsia"/>
        </w:rPr>
        <w:t>其他相關研究</w:t>
      </w:r>
      <w:bookmarkEnd w:id="931"/>
      <w:bookmarkEnd w:id="932"/>
      <w:bookmarkEnd w:id="933"/>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934" w:name="_Toc352873102"/>
      <w:bookmarkStart w:id="935" w:name="_Toc357866741"/>
      <w:bookmarkStart w:id="936" w:name="_Toc234187869"/>
      <w:r w:rsidRPr="00DF21BB">
        <w:rPr>
          <w:rFonts w:hint="eastAsia"/>
        </w:rPr>
        <w:lastRenderedPageBreak/>
        <w:t>研究方法</w:t>
      </w:r>
      <w:bookmarkEnd w:id="934"/>
      <w:bookmarkEnd w:id="935"/>
      <w:bookmarkEnd w:id="936"/>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937" w:name="_Toc357866742"/>
      <w:bookmarkStart w:id="938" w:name="_Toc234187870"/>
      <w:r w:rsidRPr="00DF21BB">
        <w:rPr>
          <w:rFonts w:hint="eastAsia"/>
        </w:rPr>
        <w:t>研究流程與步驟</w:t>
      </w:r>
      <w:bookmarkEnd w:id="937"/>
      <w:bookmarkEnd w:id="938"/>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939" w:name="_Ref231585791"/>
      <w:bookmarkStart w:id="940" w:name="_Ref231585787"/>
      <w:bookmarkStart w:id="941" w:name="_Toc234187546"/>
      <w:bookmarkStart w:id="942" w:name="_Toc2341878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D20F5">
        <w:rPr>
          <w:noProof/>
        </w:rPr>
        <w:t>1</w:t>
      </w:r>
      <w:r w:rsidRPr="00DF21BB">
        <w:fldChar w:fldCharType="end"/>
      </w:r>
      <w:bookmarkEnd w:id="939"/>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940"/>
      <w:bookmarkEnd w:id="941"/>
      <w:bookmarkEnd w:id="942"/>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943" w:author="Haraguroicha Hsu" w:date="2013-06-30T05:01:00Z">
        <w:r w:rsidR="00BD20F5" w:rsidRPr="00DF21BB">
          <w:rPr>
            <w:rFonts w:hint="eastAsia"/>
          </w:rPr>
          <w:t>圖</w:t>
        </w:r>
        <w:r w:rsidR="00BD20F5" w:rsidRPr="00DF21BB">
          <w:rPr>
            <w:rFonts w:hint="eastAsia"/>
          </w:rPr>
          <w:t xml:space="preserve"> </w:t>
        </w:r>
        <w:r w:rsidR="00BD20F5">
          <w:rPr>
            <w:noProof/>
          </w:rPr>
          <w:t>1</w:t>
        </w:r>
      </w:ins>
      <w:del w:id="94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945" w:name="_Toc357866743"/>
      <w:bookmarkStart w:id="946" w:name="_Toc234187871"/>
      <w:r w:rsidRPr="00DF21BB">
        <w:t>系統建置流程</w:t>
      </w:r>
      <w:bookmarkEnd w:id="945"/>
      <w:bookmarkEnd w:id="946"/>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66E93AC7"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ins w:id="947" w:author="Haraguroicha Hsu" w:date="2013-07-02T09:21:00Z">
        <w:r w:rsidR="00E43ED6">
          <w:rPr>
            <w:rFonts w:hint="eastAsia"/>
          </w:rPr>
          <w:t>，</w:t>
        </w:r>
      </w:ins>
      <w:del w:id="948" w:author="Haraguroicha Hsu" w:date="2013-07-02T09:21:00Z">
        <w:r w:rsidRPr="00DF21BB" w:rsidDel="00E43ED6">
          <w:delText>(</w:delText>
        </w:r>
      </w:del>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949" w:author="Haraguroicha Hsu" w:date="2013-06-30T05:01:00Z">
        <w:r w:rsidR="00BD20F5" w:rsidRPr="00DF21BB">
          <w:rPr>
            <w:rFonts w:hint="eastAsia"/>
          </w:rPr>
          <w:t>圖</w:t>
        </w:r>
        <w:r w:rsidR="00BD20F5" w:rsidRPr="00DF21BB">
          <w:rPr>
            <w:rFonts w:hint="eastAsia"/>
          </w:rPr>
          <w:t xml:space="preserve"> </w:t>
        </w:r>
        <w:r w:rsidR="00BD20F5">
          <w:rPr>
            <w:noProof/>
          </w:rPr>
          <w:t>2</w:t>
        </w:r>
      </w:ins>
      <w:del w:id="95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w:delText>
        </w:r>
      </w:del>
      <w:r w:rsidR="004A4265" w:rsidRPr="00DF21BB">
        <w:rPr>
          <w:lang w:val="x-none"/>
        </w:rPr>
        <w:fldChar w:fldCharType="end"/>
      </w:r>
      <w:r w:rsidR="004A4265" w:rsidRPr="00DF21BB">
        <w:rPr>
          <w:rFonts w:hint="eastAsia"/>
          <w:lang w:val="x-none"/>
        </w:rPr>
        <w:t>所示</w:t>
      </w:r>
      <w:del w:id="951" w:author="Haraguroicha Hsu" w:date="2013-07-02T09:21:00Z">
        <w:r w:rsidR="004A4265" w:rsidRPr="00DF21BB" w:rsidDel="00E43ED6">
          <w:rPr>
            <w:rFonts w:hint="eastAsia"/>
            <w:lang w:val="x-none"/>
          </w:rPr>
          <w:delText>)</w:delText>
        </w:r>
      </w:del>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952" w:name="_Ref215177975"/>
      <w:bookmarkStart w:id="953" w:name="_Toc234187547"/>
      <w:bookmarkStart w:id="954" w:name="_Toc2341878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D20F5">
        <w:rPr>
          <w:noProof/>
        </w:rPr>
        <w:t>2</w:t>
      </w:r>
      <w:r w:rsidRPr="00DF21BB">
        <w:fldChar w:fldCharType="end"/>
      </w:r>
      <w:bookmarkEnd w:id="952"/>
      <w:r w:rsidRPr="00DF21BB">
        <w:rPr>
          <w:rFonts w:hint="eastAsia"/>
        </w:rPr>
        <w:t xml:space="preserve"> </w:t>
      </w:r>
      <w:r w:rsidRPr="00DF21BB">
        <w:rPr>
          <w:rFonts w:hint="eastAsia"/>
        </w:rPr>
        <w:t>雲端部署架構示意圖</w:t>
      </w:r>
      <w:bookmarkEnd w:id="953"/>
      <w:bookmarkEnd w:id="954"/>
    </w:p>
    <w:p w14:paraId="1245654B" w14:textId="77777777" w:rsidR="00DB4D73" w:rsidRDefault="00DB4D73">
      <w:pPr>
        <w:widowControl/>
        <w:ind w:firstLineChars="0" w:firstLine="0"/>
        <w:jc w:val="left"/>
        <w:rPr>
          <w:ins w:id="955" w:author="Haraguroicha Hsu" w:date="2013-07-02T11:47:00Z"/>
          <w:rFonts w:asciiTheme="majorHAnsi" w:eastAsiaTheme="majorEastAsia" w:hAnsiTheme="majorHAnsi"/>
          <w:b/>
          <w:bCs/>
          <w:kern w:val="52"/>
          <w:sz w:val="32"/>
          <w:szCs w:val="48"/>
          <w:lang w:val="x-none"/>
        </w:rPr>
      </w:pPr>
      <w:bookmarkStart w:id="956" w:name="_Toc282101872"/>
      <w:bookmarkStart w:id="957" w:name="_Toc352873106"/>
      <w:bookmarkStart w:id="958" w:name="_Toc357866744"/>
      <w:bookmarkStart w:id="959" w:name="_Toc234187872"/>
      <w:ins w:id="960" w:author="Haraguroicha Hsu" w:date="2013-07-02T11:47:00Z">
        <w:r>
          <w:br w:type="page"/>
        </w:r>
      </w:ins>
    </w:p>
    <w:p w14:paraId="7D36D1AF" w14:textId="265E7F46" w:rsidR="004448E1" w:rsidRPr="00DF21BB" w:rsidRDefault="000A56A6" w:rsidP="003A0BF2">
      <w:pPr>
        <w:pStyle w:val="2"/>
      </w:pPr>
      <w:r w:rsidRPr="00DF21BB">
        <w:rPr>
          <w:rFonts w:hint="eastAsia"/>
        </w:rPr>
        <w:lastRenderedPageBreak/>
        <w:t>系統需求分析與設計</w:t>
      </w:r>
      <w:bookmarkEnd w:id="956"/>
      <w:bookmarkEnd w:id="957"/>
      <w:bookmarkEnd w:id="958"/>
      <w:bookmarkEnd w:id="959"/>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961" w:name="_Toc352873107"/>
      <w:bookmarkStart w:id="962" w:name="_Toc357866745"/>
      <w:bookmarkStart w:id="963" w:name="_Toc234187873"/>
      <w:r w:rsidRPr="00DF21BB">
        <w:rPr>
          <w:rFonts w:hint="eastAsia"/>
        </w:rPr>
        <w:t>需求分析</w:t>
      </w:r>
      <w:bookmarkEnd w:id="961"/>
      <w:bookmarkEnd w:id="962"/>
      <w:bookmarkEnd w:id="963"/>
      <w:del w:id="964"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965" w:author="Haraguroicha Hsu" w:date="2013-06-30T04:27:00Z"/>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966" w:author="Haraguroicha Hsu" w:date="2013-06-30T04:27:00Z"/>
        </w:rPr>
      </w:pPr>
      <w:del w:id="967"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968" w:author="Haraguroicha Hsu" w:date="2013-06-30T04:27:00Z"/>
        </w:rPr>
        <w:pPrChange w:id="969" w:author="Haraguroicha Hsu" w:date="2013-06-30T04:27:00Z">
          <w:pPr>
            <w:pStyle w:val="a9"/>
            <w:numPr>
              <w:numId w:val="6"/>
            </w:numPr>
            <w:ind w:leftChars="0" w:left="851" w:firstLineChars="0" w:hanging="480"/>
          </w:pPr>
        </w:pPrChange>
      </w:pPr>
      <w:del w:id="970"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971" w:author="Haraguroicha Hsu" w:date="2013-06-30T04:27:00Z"/>
        </w:rPr>
        <w:pPrChange w:id="972" w:author="Haraguroicha Hsu" w:date="2013-06-30T04:27:00Z">
          <w:pPr>
            <w:pStyle w:val="a9"/>
            <w:numPr>
              <w:numId w:val="6"/>
            </w:numPr>
            <w:ind w:leftChars="0" w:left="851" w:firstLineChars="0" w:hanging="480"/>
          </w:pPr>
        </w:pPrChange>
      </w:pPr>
      <w:del w:id="973"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974" w:author="Haraguroicha Hsu" w:date="2013-06-30T04:27:00Z">
          <w:pPr>
            <w:pStyle w:val="a9"/>
            <w:numPr>
              <w:numId w:val="6"/>
            </w:numPr>
            <w:ind w:leftChars="0" w:left="851" w:firstLineChars="0" w:hanging="480"/>
          </w:pPr>
        </w:pPrChange>
      </w:pPr>
      <w:del w:id="975"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A551699" w:rsidR="00B557AE" w:rsidRPr="00DF21BB" w:rsidRDefault="00B557AE" w:rsidP="00DB7C26">
      <w:pPr>
        <w:pStyle w:val="a9"/>
        <w:numPr>
          <w:ilvl w:val="1"/>
          <w:numId w:val="18"/>
        </w:numPr>
        <w:ind w:leftChars="0" w:firstLineChars="0"/>
      </w:pPr>
      <w:r w:rsidRPr="00DF21BB">
        <w:rPr>
          <w:rFonts w:hint="eastAsia"/>
        </w:rPr>
        <w:t>必須自動的在找不到對應樣板檔</w:t>
      </w:r>
      <w:ins w:id="976" w:author="Haraguroicha Hsu" w:date="2013-06-30T04:28:00Z">
        <w:r w:rsidR="00ED5D53" w:rsidRPr="00DF21BB">
          <w:rPr>
            <w:rFonts w:hint="eastAsia"/>
          </w:rPr>
          <w:t>時</w:t>
        </w:r>
        <w:r w:rsidR="00ED5D53">
          <w:rPr>
            <w:rFonts w:hint="eastAsia"/>
          </w:rPr>
          <w:t>，</w:t>
        </w:r>
      </w:ins>
      <w:del w:id="977" w:author="Haraguroicha Hsu" w:date="2013-06-30T04:28:00Z">
        <w:r w:rsidRPr="00DF21BB" w:rsidDel="00ED5D53">
          <w:rPr>
            <w:rFonts w:hint="eastAsia"/>
          </w:rPr>
          <w:delText>的時候</w:delText>
        </w:r>
      </w:del>
      <w:r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978" w:author="Haraguroicha Hsu" w:date="2013-06-30T04:28:00Z"/>
        </w:rPr>
      </w:pPr>
      <w:bookmarkStart w:id="979" w:name="_Toc357866746"/>
      <w:bookmarkStart w:id="980" w:name="_Toc234187874"/>
      <w:r w:rsidRPr="00DF21BB">
        <w:rPr>
          <w:rFonts w:hint="eastAsia"/>
        </w:rPr>
        <w:lastRenderedPageBreak/>
        <w:t>系統</w:t>
      </w:r>
      <w:ins w:id="981" w:author="Haraguroicha Hsu" w:date="2013-06-30T04:28:00Z">
        <w:r w:rsidR="00ED5D53" w:rsidRPr="00626AC2">
          <w:rPr>
            <w:rFonts w:hint="eastAsia"/>
          </w:rPr>
          <w:t>架構</w:t>
        </w:r>
      </w:ins>
      <w:del w:id="982" w:author="Haraguroicha Hsu" w:date="2013-06-30T04:28:00Z">
        <w:r w:rsidRPr="00DF21BB" w:rsidDel="00ED5D53">
          <w:rPr>
            <w:rFonts w:hint="eastAsia"/>
          </w:rPr>
          <w:delText>分析</w:delText>
        </w:r>
      </w:del>
      <w:r w:rsidRPr="00DF21BB">
        <w:rPr>
          <w:rFonts w:hint="eastAsia"/>
        </w:rPr>
        <w:t>與設計</w:t>
      </w:r>
      <w:bookmarkEnd w:id="979"/>
      <w:bookmarkEnd w:id="980"/>
    </w:p>
    <w:p w14:paraId="5E0E485C" w14:textId="77777777" w:rsidR="00ED5D53" w:rsidRDefault="00ED5D53" w:rsidP="00ED5D53">
      <w:pPr>
        <w:pStyle w:val="af5"/>
        <w:ind w:left="-1120" w:right="-1120"/>
        <w:rPr>
          <w:ins w:id="983" w:author="Haraguroicha Hsu" w:date="2013-06-30T04:28:00Z"/>
        </w:rPr>
      </w:pPr>
      <w:ins w:id="984"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AD227" w14:textId="77777777" w:rsidR="00ED5D53" w:rsidRPr="009621E3" w:rsidRDefault="00ED5D53" w:rsidP="00ED5D53">
      <w:pPr>
        <w:pStyle w:val="ab"/>
        <w:rPr>
          <w:ins w:id="985" w:author="Haraguroicha Hsu" w:date="2013-06-30T04:28:00Z"/>
        </w:rPr>
      </w:pPr>
      <w:bookmarkStart w:id="986" w:name="_Ref359940001"/>
      <w:bookmarkStart w:id="987" w:name="_Toc360323010"/>
      <w:bookmarkStart w:id="988" w:name="_Toc360323452"/>
      <w:bookmarkStart w:id="989" w:name="_Toc234187548"/>
      <w:bookmarkStart w:id="990" w:name="_Toc234187899"/>
      <w:ins w:id="991"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BD20F5">
        <w:rPr>
          <w:noProof/>
        </w:rPr>
        <w:t>3</w:t>
      </w:r>
      <w:ins w:id="992" w:author="Haraguroicha Hsu" w:date="2013-06-30T04:28:00Z">
        <w:r w:rsidRPr="009621E3">
          <w:fldChar w:fldCharType="end"/>
        </w:r>
        <w:bookmarkEnd w:id="986"/>
        <w:r>
          <w:rPr>
            <w:rFonts w:hint="eastAsia"/>
          </w:rPr>
          <w:t xml:space="preserve"> </w:t>
        </w:r>
        <w:r>
          <w:rPr>
            <w:rFonts w:hint="eastAsia"/>
          </w:rPr>
          <w:t>系統架構圖</w:t>
        </w:r>
        <w:bookmarkEnd w:id="987"/>
        <w:bookmarkEnd w:id="988"/>
        <w:bookmarkEnd w:id="989"/>
        <w:bookmarkEnd w:id="990"/>
      </w:ins>
    </w:p>
    <w:p w14:paraId="3A17E7AA" w14:textId="2C899B59" w:rsidR="00C60459" w:rsidRPr="00DF21BB" w:rsidRDefault="00ED5D53">
      <w:pPr>
        <w:pStyle w:val="ac"/>
        <w:pPrChange w:id="993" w:author="Haraguroicha Hsu" w:date="2013-06-30T04:43:00Z">
          <w:pPr>
            <w:pStyle w:val="3"/>
          </w:pPr>
        </w:pPrChange>
      </w:pPr>
      <w:ins w:id="994" w:author="Haraguroicha Hsu" w:date="2013-06-30T04:28:00Z">
        <w:r>
          <w:rPr>
            <w:rFonts w:hint="eastAsia"/>
          </w:rPr>
          <w:t>本系統由使用者透過雲端</w:t>
        </w:r>
        <w:r>
          <w:rPr>
            <w:rFonts w:hint="eastAsia"/>
          </w:rPr>
          <w:t>PaaS</w:t>
        </w:r>
        <w:r>
          <w:rPr>
            <w:rFonts w:hint="eastAsia"/>
          </w:rPr>
          <w:t>平台使用本系統，並且依照需求經由六個系統模組依序執行</w:t>
        </w:r>
      </w:ins>
    </w:p>
    <w:p w14:paraId="241E1A6E" w14:textId="005B728B"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ins w:id="995" w:author="Haraguroicha Hsu" w:date="2013-07-02T09:28:00Z">
        <w:r w:rsidR="003B01D3">
          <w:rPr>
            <w:rFonts w:hint="eastAsia"/>
          </w:rPr>
          <w:t>，</w:t>
        </w:r>
      </w:ins>
      <w:ins w:id="996" w:author="Haraguroicha Hsu" w:date="2013-06-30T04:29:00Z">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997" w:author="Haraguroicha Hsu" w:date="2013-06-30T04:29:00Z">
        <w:r w:rsidR="00ED5D53">
          <w:fldChar w:fldCharType="separate"/>
        </w:r>
      </w:ins>
      <w:ins w:id="998" w:author="Haraguroicha Hsu" w:date="2013-06-30T05:01:00Z">
        <w:r w:rsidR="00BD20F5" w:rsidRPr="009621E3">
          <w:rPr>
            <w:rFonts w:hint="eastAsia"/>
          </w:rPr>
          <w:t>圖</w:t>
        </w:r>
        <w:r w:rsidR="00BD20F5" w:rsidRPr="009621E3">
          <w:rPr>
            <w:rFonts w:hint="eastAsia"/>
          </w:rPr>
          <w:t xml:space="preserve"> </w:t>
        </w:r>
        <w:r w:rsidR="00BD20F5">
          <w:rPr>
            <w:noProof/>
          </w:rPr>
          <w:t>3</w:t>
        </w:r>
      </w:ins>
      <w:del w:id="999" w:author="Haraguroicha Hsu" w:date="2013-06-30T04:40:00Z">
        <w:r w:rsidR="00ED5D53" w:rsidDel="005B5EA9">
          <w:rPr>
            <w:noProof/>
          </w:rPr>
          <w:delText>3</w:delText>
        </w:r>
      </w:del>
      <w:ins w:id="1000" w:author="Haraguroicha Hsu" w:date="2013-06-30T04:29:00Z">
        <w:r w:rsidR="00ED5D53">
          <w:fldChar w:fldCharType="end"/>
        </w:r>
        <w:r w:rsidR="00ED5D53">
          <w:rPr>
            <w:rFonts w:hint="eastAsia"/>
          </w:rPr>
          <w:t>所示</w:t>
        </w:r>
      </w:ins>
      <w:ins w:id="1001" w:author="Haraguroicha Hsu" w:date="2013-07-02T09:28:00Z">
        <w:r w:rsidR="003B01D3" w:rsidRPr="003B01D3">
          <w:rPr>
            <w:rFonts w:hint="eastAsia"/>
          </w:rPr>
          <w:t>；</w:t>
        </w:r>
      </w:ins>
      <w:del w:id="1002" w:author="Haraguroicha Hsu" w:date="2013-07-02T09:28:00Z">
        <w:r w:rsidRPr="00626AC2" w:rsidDel="003B01D3">
          <w:rPr>
            <w:rFonts w:hint="eastAsia"/>
          </w:rPr>
          <w:delText>，</w:delText>
        </w:r>
      </w:del>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49E15AA"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ins w:id="1003" w:author="Haraguroicha Hsu" w:date="2013-06-30T04:29:00Z">
        <w:r w:rsidR="00ED5D53">
          <w:rPr>
            <w:rFonts w:hint="eastAsia"/>
            <w:lang w:val="en"/>
          </w:rPr>
          <w:t>「</w:t>
        </w:r>
      </w:ins>
      <w:r w:rsidRPr="00DF21BB">
        <w:rPr>
          <w:lang w:val="en"/>
        </w:rPr>
        <w:t>cda___</w:t>
      </w:r>
      <w:r w:rsidRPr="00DF21BB">
        <w:rPr>
          <w:lang w:val="en"/>
        </w:rPr>
        <w:t>單張代碼</w:t>
      </w:r>
      <w:r w:rsidRPr="00DF21BB">
        <w:rPr>
          <w:lang w:val="en"/>
        </w:rPr>
        <w:t>___</w:t>
      </w:r>
      <w:r w:rsidRPr="00DF21BB">
        <w:rPr>
          <w:lang w:val="en"/>
        </w:rPr>
        <w:t>醫療機構代碼</w:t>
      </w:r>
      <w:ins w:id="1004" w:author="Haraguroicha Hsu" w:date="2013-06-30T04:29:00Z">
        <w:r w:rsidR="00ED5D53">
          <w:rPr>
            <w:rFonts w:hint="eastAsia"/>
            <w:lang w:val="en"/>
          </w:rPr>
          <w:t>」</w:t>
        </w:r>
      </w:ins>
    </w:p>
    <w:p w14:paraId="4FB01BE4" w14:textId="5C2438A6"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ins w:id="1005" w:author="Haraguroicha Hsu" w:date="2013-06-30T04:29:00Z">
        <w:r w:rsidR="00ED5D53">
          <w:rPr>
            <w:rFonts w:hint="eastAsia"/>
            <w:lang w:val="en"/>
          </w:rPr>
          <w:t>「</w:t>
        </w:r>
      </w:ins>
      <w:r w:rsidRPr="00DF21BB">
        <w:rPr>
          <w:lang w:val="en"/>
        </w:rPr>
        <w:t>cda___</w:t>
      </w:r>
      <w:r w:rsidRPr="00DF21BB">
        <w:rPr>
          <w:lang w:val="en"/>
        </w:rPr>
        <w:t>單張代碼</w:t>
      </w:r>
      <w:ins w:id="1006" w:author="Haraguroicha Hsu" w:date="2013-06-30T04:29:00Z">
        <w:r w:rsidR="00ED5D53">
          <w:rPr>
            <w:rFonts w:hint="eastAsia"/>
            <w:lang w:val="en"/>
          </w:rPr>
          <w:t>」</w:t>
        </w:r>
      </w:ins>
    </w:p>
    <w:p w14:paraId="1AB20AAA" w14:textId="56B440BB" w:rsidR="00C60459" w:rsidRPr="00DF21BB" w:rsidRDefault="00C60459" w:rsidP="00DB7C26">
      <w:pPr>
        <w:pStyle w:val="a9"/>
        <w:numPr>
          <w:ilvl w:val="0"/>
          <w:numId w:val="19"/>
        </w:numPr>
        <w:ind w:leftChars="0" w:firstLineChars="0"/>
      </w:pPr>
      <w:r w:rsidRPr="00DF21BB">
        <w:rPr>
          <w:lang w:val="en"/>
        </w:rPr>
        <w:t>若為通用樣板檔，則以此種方式命名：</w:t>
      </w:r>
      <w:ins w:id="1007" w:author="Haraguroicha Hsu" w:date="2013-06-30T04:29:00Z">
        <w:r w:rsidR="00ED5D53">
          <w:rPr>
            <w:rFonts w:hint="eastAsia"/>
            <w:lang w:val="en"/>
          </w:rPr>
          <w:t>「</w:t>
        </w:r>
      </w:ins>
      <w:r w:rsidRPr="00DF21BB">
        <w:rPr>
          <w:lang w:val="en"/>
        </w:rPr>
        <w:t>cdaDemo</w:t>
      </w:r>
      <w:ins w:id="1008"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9"/>
        <w:numPr>
          <w:ilvl w:val="0"/>
          <w:numId w:val="20"/>
        </w:numPr>
        <w:wordWrap w:val="0"/>
        <w:ind w:leftChars="0" w:left="1043" w:firstLineChars="0" w:hanging="482"/>
        <w:rPr>
          <w:lang w:val="en"/>
        </w:rPr>
        <w:pPrChange w:id="1009" w:author="Haraguroicha Hsu" w:date="2013-06-30T04:39:00Z">
          <w:pPr>
            <w:pStyle w:val="a9"/>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9"/>
        <w:numPr>
          <w:ilvl w:val="0"/>
          <w:numId w:val="20"/>
        </w:numPr>
        <w:wordWrap w:val="0"/>
        <w:ind w:leftChars="0" w:left="1043" w:firstLineChars="0" w:hanging="482"/>
        <w:rPr>
          <w:lang w:val="en"/>
        </w:rPr>
        <w:pPrChange w:id="1010"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9"/>
        <w:numPr>
          <w:ilvl w:val="0"/>
          <w:numId w:val="20"/>
        </w:numPr>
        <w:wordWrap w:val="0"/>
        <w:ind w:leftChars="0" w:left="1043" w:firstLineChars="0" w:hanging="482"/>
        <w:rPr>
          <w:lang w:val="en"/>
        </w:rPr>
        <w:pPrChange w:id="1011"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9"/>
        <w:numPr>
          <w:ilvl w:val="0"/>
          <w:numId w:val="20"/>
        </w:numPr>
        <w:wordWrap w:val="0"/>
        <w:ind w:leftChars="0" w:left="1043" w:firstLineChars="0" w:hanging="482"/>
        <w:rPr>
          <w:lang w:val="en"/>
        </w:rPr>
        <w:pPrChange w:id="1012" w:author="Haraguroicha Hsu" w:date="2013-06-30T04:39:00Z">
          <w:pPr>
            <w:pStyle w:val="a9"/>
            <w:numPr>
              <w:numId w:val="20"/>
            </w:numPr>
            <w:ind w:leftChars="0" w:left="1040" w:firstLineChars="0" w:hanging="480"/>
          </w:pPr>
        </w:pPrChange>
      </w:pPr>
      <w:r w:rsidRPr="00DF21BB">
        <w:rPr>
          <w:lang w:val="en"/>
        </w:rPr>
        <w:t>其使用的</w:t>
      </w:r>
      <w:r w:rsidRPr="00DF21BB">
        <w:rPr>
          <w:lang w:val="en"/>
        </w:rPr>
        <w:t>RegExp</w:t>
      </w:r>
      <w:r w:rsidRPr="00DF21BB">
        <w:rPr>
          <w:lang w:val="en"/>
        </w:rPr>
        <w:t>檢查式為：</w:t>
      </w:r>
      <w:ins w:id="1013" w:author="Haraguroicha Hsu" w:date="2013-06-30T04:39:00Z">
        <w:r w:rsidR="005B5EA9" w:rsidRPr="005B5EA9">
          <w:rPr>
            <w:lang w:val="en"/>
            <w:rPrChange w:id="1014" w:author="Haraguroicha Hsu" w:date="2013-06-30T04:39:00Z">
              <w:rPr/>
            </w:rPrChange>
          </w:rPr>
          <w:t>/&lt;\?xml[^?&gt;]+\?&gt;\s*(&lt;\?xml-stylesheet[^\?]+\?&gt;)?\s*(&lt;\?[^xml-][^\?]+\?&gt;\s*){0,}(&lt;(\w+:)?ContentPackage ?[\w\:\="\/'-\._\ ]*&gt;(\s*))?(&lt;(\w+:)?ContentContainer ?[\w\:\="\/'-\._\ ]*&gt;(\s*))?(&lt;(\w+:)?StructuredContent ?[\w\:\="\/'-\._\ ]*&gt;(\s*))?(&lt;\!--[\s\S\w\W]*[^&gt;]--&gt;)?(\s*)?&lt;([\w]*:)?ClinicalDocument[^&gt;]+&gt;([\s\w\W]*)&lt;\/([\w]*:)?ClinicalDocument&gt;(\s*)(&lt;\/(\w+:)?StructuredContent ?[\w\:\="\/'-\._\ ]*&gt;(\s*))?(&lt;\/(\w+:)?ContentContainer ?[\w\:\="\/'-\._\ ]*&gt;(\s*))?([\s\w\W]*)(&lt;\/(\w+:)?ContentPackage ?[\w\:\="\/'-\._\ ]*&gt;)?/</w:t>
        </w:r>
      </w:ins>
      <w:del w:id="1015"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9"/>
        <w:numPr>
          <w:ilvl w:val="0"/>
          <w:numId w:val="20"/>
        </w:numPr>
        <w:wordWrap w:val="0"/>
        <w:ind w:leftChars="0" w:left="1043" w:firstLineChars="0" w:hanging="482"/>
        <w:rPr>
          <w:lang w:val="en"/>
        </w:rPr>
        <w:pPrChange w:id="1016" w:author="Haraguroicha Hsu" w:date="2013-06-30T04:39:00Z">
          <w:pPr>
            <w:pStyle w:val="a9"/>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42488A6D" w14:textId="77777777" w:rsidR="00DB4D73" w:rsidRDefault="00DB4D73">
      <w:pPr>
        <w:widowControl/>
        <w:ind w:firstLineChars="0" w:firstLine="0"/>
        <w:jc w:val="left"/>
        <w:rPr>
          <w:ins w:id="1017" w:author="Haraguroicha Hsu" w:date="2013-07-02T11:48:00Z"/>
        </w:rPr>
      </w:pPr>
      <w:ins w:id="1018" w:author="Haraguroicha Hsu" w:date="2013-07-02T11:48:00Z">
        <w:r>
          <w:br w:type="page"/>
        </w:r>
      </w:ins>
    </w:p>
    <w:p w14:paraId="375D5312" w14:textId="60B95D98"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lastRenderedPageBreak/>
        <w:t>樣板檔編輯器</w:t>
      </w:r>
    </w:p>
    <w:p w14:paraId="787FDD52" w14:textId="77777777" w:rsidR="005B5EA9" w:rsidRDefault="005B5EA9" w:rsidP="005B5EA9">
      <w:pPr>
        <w:ind w:firstLine="560"/>
        <w:rPr>
          <w:ins w:id="1019" w:author="Haraguroicha Hsu" w:date="2013-06-30T04:40:00Z"/>
          <w:lang w:val="x-none"/>
        </w:rPr>
      </w:pPr>
      <w:ins w:id="1020" w:author="Haraguroicha Hsu" w:date="2013-06-30T04:40:00Z">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ins>
    </w:p>
    <w:p w14:paraId="5C5A85A8" w14:textId="77777777" w:rsidR="005B5EA9" w:rsidRPr="00CB37F5" w:rsidRDefault="005B5EA9" w:rsidP="005B5EA9">
      <w:pPr>
        <w:ind w:firstLine="560"/>
        <w:rPr>
          <w:ins w:id="1021" w:author="Haraguroicha Hsu" w:date="2013-06-30T04:40:00Z"/>
          <w:lang w:val="x-none"/>
        </w:rPr>
      </w:pPr>
      <w:ins w:id="1022" w:author="Haraguroicha Hsu" w:date="2013-06-30T04:40:00Z">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ins>
    </w:p>
    <w:p w14:paraId="4C732B6D" w14:textId="77777777" w:rsidR="00DB4D73" w:rsidRDefault="00DB4D73">
      <w:pPr>
        <w:widowControl/>
        <w:ind w:firstLineChars="0" w:firstLine="0"/>
        <w:jc w:val="left"/>
        <w:rPr>
          <w:ins w:id="1023" w:author="Haraguroicha Hsu" w:date="2013-07-02T11:48:00Z"/>
          <w:rFonts w:asciiTheme="majorHAnsi" w:eastAsiaTheme="majorEastAsia" w:hAnsiTheme="majorHAnsi"/>
          <w:b/>
          <w:bCs/>
          <w:kern w:val="52"/>
          <w:sz w:val="32"/>
          <w:szCs w:val="48"/>
          <w:lang w:val="x-none"/>
        </w:rPr>
      </w:pPr>
      <w:bookmarkStart w:id="1024" w:name="_Toc360323428"/>
      <w:bookmarkStart w:id="1025" w:name="_Toc234187875"/>
      <w:ins w:id="1026" w:author="Haraguroicha Hsu" w:date="2013-07-02T11:48:00Z">
        <w:r>
          <w:br w:type="page"/>
        </w:r>
      </w:ins>
    </w:p>
    <w:p w14:paraId="17C659F9" w14:textId="423027C9" w:rsidR="005B5EA9" w:rsidRDefault="005B5EA9" w:rsidP="005B5EA9">
      <w:pPr>
        <w:pStyle w:val="2"/>
        <w:spacing w:beforeLines="0" w:before="180"/>
        <w:rPr>
          <w:ins w:id="1027" w:author="Haraguroicha Hsu" w:date="2013-06-30T04:40:00Z"/>
        </w:rPr>
      </w:pPr>
      <w:ins w:id="1028" w:author="Haraguroicha Hsu" w:date="2013-06-30T04:40:00Z">
        <w:r>
          <w:rPr>
            <w:rFonts w:hint="eastAsia"/>
          </w:rPr>
          <w:lastRenderedPageBreak/>
          <w:t>雲端部屬</w:t>
        </w:r>
        <w:r>
          <w:t>流程</w:t>
        </w:r>
        <w:bookmarkEnd w:id="1024"/>
        <w:bookmarkEnd w:id="1025"/>
      </w:ins>
    </w:p>
    <w:p w14:paraId="2F765410" w14:textId="7A515D72" w:rsidR="005B5EA9" w:rsidRDefault="005B5EA9" w:rsidP="00561774">
      <w:pPr>
        <w:ind w:firstLine="560"/>
        <w:rPr>
          <w:ins w:id="1029" w:author="Haraguroicha Hsu" w:date="2013-06-30T04:40:00Z"/>
        </w:rPr>
      </w:pPr>
      <w:ins w:id="1030" w:author="Haraguroicha Hsu" w:date="2013-06-30T04:40:00Z">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031" w:author="Haraguroicha Hsu" w:date="2013-06-30T04:40:00Z">
        <w:r>
          <w:fldChar w:fldCharType="separate"/>
        </w:r>
      </w:ins>
      <w:ins w:id="1032" w:author="Haraguroicha Hsu" w:date="2013-06-30T05:01:00Z">
        <w:r w:rsidR="00BD20F5">
          <w:rPr>
            <w:rFonts w:hint="eastAsia"/>
          </w:rPr>
          <w:t>圖</w:t>
        </w:r>
        <w:r w:rsidR="00BD20F5">
          <w:rPr>
            <w:rFonts w:hint="eastAsia"/>
          </w:rPr>
          <w:t xml:space="preserve"> </w:t>
        </w:r>
        <w:r w:rsidR="00BD20F5">
          <w:rPr>
            <w:noProof/>
          </w:rPr>
          <w:t>4</w:t>
        </w:r>
      </w:ins>
      <w:del w:id="1033" w:author="Haraguroicha Hsu" w:date="2013-06-30T04:40:00Z">
        <w:r w:rsidDel="005B5EA9">
          <w:rPr>
            <w:noProof/>
          </w:rPr>
          <w:delText>4</w:delText>
        </w:r>
      </w:del>
      <w:ins w:id="1034" w:author="Haraguroicha Hsu" w:date="2013-06-30T04:40:00Z">
        <w:r>
          <w:fldChar w:fldCharType="end"/>
        </w:r>
        <w:r>
          <w:t>步驟即可。在環境部屬好之後，可以在申請好帳號後，</w:t>
        </w:r>
      </w:ins>
      <w:ins w:id="1035" w:author="Haraguroicha Hsu" w:date="2013-07-02T09:29:00Z">
        <w:r w:rsidR="00142C65">
          <w:t>如</w:t>
        </w:r>
        <w:r w:rsidR="00142C65">
          <w:fldChar w:fldCharType="begin"/>
        </w:r>
        <w:r w:rsidR="00142C65">
          <w:instrText xml:space="preserve"> REF _Ref360124499 \h </w:instrText>
        </w:r>
        <w:r w:rsidR="00142C65">
          <w:fldChar w:fldCharType="separate"/>
        </w:r>
      </w:ins>
      <w:ins w:id="1036" w:author="Haraguroicha Hsu" w:date="2013-06-30T04:40:00Z">
        <w:r w:rsidR="00142C65">
          <w:rPr>
            <w:rFonts w:hint="eastAsia"/>
          </w:rPr>
          <w:t>圖</w:t>
        </w:r>
        <w:r w:rsidR="00142C65">
          <w:rPr>
            <w:rFonts w:hint="eastAsia"/>
          </w:rPr>
          <w:t xml:space="preserve"> </w:t>
        </w:r>
      </w:ins>
      <w:r w:rsidR="00142C65">
        <w:rPr>
          <w:noProof/>
        </w:rPr>
        <w:t>5</w:t>
      </w:r>
      <w:ins w:id="1037" w:author="Haraguroicha Hsu" w:date="2013-07-02T09:29:00Z">
        <w:r w:rsidR="00142C65">
          <w:fldChar w:fldCharType="end"/>
        </w:r>
      </w:ins>
      <w:ins w:id="1038" w:author="Haraguroicha Hsu" w:date="2013-06-30T04:40:00Z">
        <w:r>
          <w:t>至</w:t>
        </w:r>
        <w:r>
          <w:t>AppFog</w:t>
        </w:r>
        <w:r>
          <w:t>的管理介面中登入帳號，並且</w:t>
        </w:r>
      </w:ins>
      <w:ins w:id="1039" w:author="Haraguroicha Hsu" w:date="2013-07-02T09:30:00Z">
        <w:r w:rsidR="00142C65">
          <w:t>如</w:t>
        </w:r>
        <w:r w:rsidR="00142C65">
          <w:fldChar w:fldCharType="begin"/>
        </w:r>
        <w:r w:rsidR="00142C65">
          <w:instrText xml:space="preserve"> REF _Ref360124503 \h </w:instrText>
        </w:r>
        <w:r w:rsidR="00142C65">
          <w:fldChar w:fldCharType="separate"/>
        </w:r>
      </w:ins>
      <w:ins w:id="1040" w:author="Haraguroicha Hsu" w:date="2013-06-30T04:40:00Z">
        <w:r w:rsidR="00142C65">
          <w:rPr>
            <w:rFonts w:hint="eastAsia"/>
          </w:rPr>
          <w:t>圖</w:t>
        </w:r>
        <w:r w:rsidR="00142C65">
          <w:rPr>
            <w:rFonts w:hint="eastAsia"/>
          </w:rPr>
          <w:t xml:space="preserve"> </w:t>
        </w:r>
      </w:ins>
      <w:r w:rsidR="00142C65">
        <w:rPr>
          <w:noProof/>
        </w:rPr>
        <w:t>6</w:t>
      </w:r>
      <w:ins w:id="1041" w:author="Haraguroicha Hsu" w:date="2013-07-02T09:30:00Z">
        <w:r w:rsidR="00142C65">
          <w:fldChar w:fldCharType="end"/>
        </w:r>
        <w:r w:rsidR="00142C65">
          <w:t>及</w:t>
        </w:r>
        <w:r w:rsidR="00142C65">
          <w:fldChar w:fldCharType="begin"/>
        </w:r>
        <w:r w:rsidR="00142C65">
          <w:instrText xml:space="preserve"> REF _Ref360124508 \h </w:instrText>
        </w:r>
        <w:r w:rsidR="00142C65">
          <w:fldChar w:fldCharType="separate"/>
        </w:r>
      </w:ins>
      <w:ins w:id="1042" w:author="Haraguroicha Hsu" w:date="2013-06-30T04:40:00Z">
        <w:r w:rsidR="00142C65">
          <w:rPr>
            <w:rFonts w:hint="eastAsia"/>
          </w:rPr>
          <w:t>圖</w:t>
        </w:r>
        <w:r w:rsidR="00142C65">
          <w:rPr>
            <w:rFonts w:hint="eastAsia"/>
          </w:rPr>
          <w:t xml:space="preserve"> </w:t>
        </w:r>
      </w:ins>
      <w:r w:rsidR="00142C65">
        <w:rPr>
          <w:noProof/>
        </w:rPr>
        <w:t>7</w:t>
      </w:r>
      <w:ins w:id="1043" w:author="Haraguroicha Hsu" w:date="2013-07-02T09:30:00Z">
        <w:r w:rsidR="00142C65">
          <w:fldChar w:fldCharType="end"/>
        </w:r>
      </w:ins>
      <w:ins w:id="1044" w:author="Haraguroicha Hsu" w:date="2013-06-30T04:40:00Z">
        <w:r>
          <w:t>在第一次使用時建立一個</w:t>
        </w:r>
        <w:r w:rsidR="00142C65">
          <w:t>App</w:t>
        </w:r>
        <w:r>
          <w:t>，在建立完成後就可以看到</w:t>
        </w:r>
      </w:ins>
      <w:ins w:id="1045" w:author="Haraguroicha Hsu" w:date="2013-07-02T09:32:00Z">
        <w:r w:rsidR="00B8588B">
          <w:t>如</w:t>
        </w:r>
        <w:r w:rsidR="00B8588B">
          <w:fldChar w:fldCharType="begin"/>
        </w:r>
        <w:r w:rsidR="00B8588B">
          <w:instrText xml:space="preserve"> REF _Ref360124513 \h </w:instrText>
        </w:r>
        <w:r w:rsidR="00B8588B">
          <w:fldChar w:fldCharType="separate"/>
        </w:r>
      </w:ins>
      <w:ins w:id="1046" w:author="Haraguroicha Hsu" w:date="2013-06-30T04:40:00Z">
        <w:r w:rsidR="00B8588B">
          <w:rPr>
            <w:rFonts w:hint="eastAsia"/>
          </w:rPr>
          <w:t>圖</w:t>
        </w:r>
        <w:r w:rsidR="00B8588B">
          <w:rPr>
            <w:rFonts w:hint="eastAsia"/>
          </w:rPr>
          <w:t xml:space="preserve"> </w:t>
        </w:r>
      </w:ins>
      <w:r w:rsidR="00B8588B">
        <w:rPr>
          <w:noProof/>
        </w:rPr>
        <w:t>8</w:t>
      </w:r>
      <w:ins w:id="1047" w:author="Haraguroicha Hsu" w:date="2013-07-02T09:32:00Z">
        <w:r w:rsidR="00B8588B">
          <w:fldChar w:fldCharType="end"/>
        </w:r>
        <w:r w:rsidR="00B8588B">
          <w:t>的</w:t>
        </w:r>
      </w:ins>
      <w:ins w:id="1048" w:author="Haraguroicha Hsu" w:date="2013-06-30T04:40:00Z">
        <w:r>
          <w:t>App</w:t>
        </w:r>
        <w:r>
          <w:t>儀錶板畫面，以及</w:t>
        </w:r>
      </w:ins>
      <w:ins w:id="1049" w:author="Haraguroicha Hsu" w:date="2013-07-02T09:33:00Z">
        <w:r w:rsidR="00B8588B">
          <w:t>如</w:t>
        </w:r>
        <w:r w:rsidR="00B8588B">
          <w:fldChar w:fldCharType="begin"/>
        </w:r>
        <w:r w:rsidR="00B8588B">
          <w:instrText xml:space="preserve"> REF _Ref360124517 \h </w:instrText>
        </w:r>
        <w:r w:rsidR="00B8588B">
          <w:fldChar w:fldCharType="separate"/>
        </w:r>
      </w:ins>
      <w:ins w:id="1050" w:author="Haraguroicha Hsu" w:date="2013-06-30T04:40:00Z">
        <w:r w:rsidR="00B8588B">
          <w:rPr>
            <w:rFonts w:hint="eastAsia"/>
          </w:rPr>
          <w:t>圖</w:t>
        </w:r>
        <w:r w:rsidR="00B8588B">
          <w:rPr>
            <w:rFonts w:hint="eastAsia"/>
          </w:rPr>
          <w:t xml:space="preserve"> </w:t>
        </w:r>
      </w:ins>
      <w:r w:rsidR="00B8588B">
        <w:rPr>
          <w:noProof/>
        </w:rPr>
        <w:t>9</w:t>
      </w:r>
      <w:ins w:id="1051" w:author="Haraguroicha Hsu" w:date="2013-07-02T09:33:00Z">
        <w:r w:rsidR="00B8588B">
          <w:fldChar w:fldCharType="end"/>
        </w:r>
        <w:r w:rsidR="00B8588B">
          <w:t>所示</w:t>
        </w:r>
        <w:r w:rsidR="00B8588B">
          <w:rPr>
            <w:rFonts w:hint="eastAsia"/>
          </w:rPr>
          <w:t>之</w:t>
        </w:r>
      </w:ins>
      <w:ins w:id="1052" w:author="Haraguroicha Hsu" w:date="2013-06-30T04:40:00Z">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ins>
      <w:ins w:id="1053" w:author="Haraguroicha Hsu" w:date="2013-07-02T09:34:00Z">
        <w:r w:rsidR="00561774">
          <w:t>如</w:t>
        </w:r>
        <w:r w:rsidR="00561774">
          <w:fldChar w:fldCharType="begin"/>
        </w:r>
        <w:r w:rsidR="00561774">
          <w:instrText xml:space="preserve"> REF _Ref360124521 \h </w:instrText>
        </w:r>
        <w:r w:rsidR="00561774">
          <w:fldChar w:fldCharType="separate"/>
        </w:r>
      </w:ins>
      <w:ins w:id="1054" w:author="Haraguroicha Hsu" w:date="2013-06-30T04:40:00Z">
        <w:r w:rsidR="00561774">
          <w:rPr>
            <w:rFonts w:hint="eastAsia"/>
          </w:rPr>
          <w:t>圖</w:t>
        </w:r>
        <w:r w:rsidR="00561774">
          <w:rPr>
            <w:rFonts w:hint="eastAsia"/>
          </w:rPr>
          <w:t xml:space="preserve"> </w:t>
        </w:r>
      </w:ins>
      <w:r w:rsidR="00561774">
        <w:rPr>
          <w:noProof/>
        </w:rPr>
        <w:t>10</w:t>
      </w:r>
      <w:ins w:id="1055" w:author="Haraguroicha Hsu" w:date="2013-07-02T09:34:00Z">
        <w:r w:rsidR="00561774">
          <w:fldChar w:fldCharType="end"/>
        </w:r>
        <w:r w:rsidR="00561774">
          <w:t>所示</w:t>
        </w:r>
        <w:r w:rsidR="00561774">
          <w:rPr>
            <w:rFonts w:hint="eastAsia"/>
          </w:rPr>
          <w:t>的</w:t>
        </w:r>
      </w:ins>
      <w:ins w:id="1056" w:author="Haraguroicha Hsu" w:date="2013-06-30T04:40:00Z">
        <w:r>
          <w:rPr>
            <w:rFonts w:hint="eastAsia"/>
          </w:rPr>
          <w:t>「</w:t>
        </w:r>
        <w:r>
          <w:t>af update &lt;App</w:t>
        </w:r>
        <w:r>
          <w:t>名稱</w:t>
        </w:r>
        <w:r>
          <w:t>&gt;</w:t>
        </w:r>
        <w:r>
          <w:rPr>
            <w:rFonts w:hint="eastAsia"/>
          </w:rPr>
          <w:t>」</w:t>
        </w:r>
        <w:r>
          <w:t>(</w:t>
        </w:r>
        <w:r>
          <w:t>這裡使用</w:t>
        </w:r>
        <w:r>
          <w:t>cda2g</w:t>
        </w:r>
        <w:r>
          <w:t>名稱為例</w:t>
        </w:r>
        <w:r>
          <w:t>)</w:t>
        </w:r>
        <w:r>
          <w:t>即可更新。</w:t>
        </w:r>
      </w:ins>
    </w:p>
    <w:p w14:paraId="6983C2E6" w14:textId="77777777" w:rsidR="005B5EA9" w:rsidRDefault="005B5EA9" w:rsidP="005B5EA9">
      <w:pPr>
        <w:pStyle w:val="af5"/>
        <w:ind w:left="-1120" w:right="-1120"/>
        <w:rPr>
          <w:ins w:id="1057" w:author="Haraguroicha Hsu" w:date="2013-06-30T04:40:00Z"/>
        </w:rPr>
      </w:pPr>
      <w:ins w:id="1058" w:author="Haraguroicha Hsu" w:date="2013-06-30T04:40:00Z">
        <w:r>
          <w:lastRenderedPageBreak/>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77777777" w:rsidR="005B5EA9" w:rsidRDefault="005B5EA9" w:rsidP="005B5EA9">
      <w:pPr>
        <w:pStyle w:val="ab"/>
        <w:rPr>
          <w:ins w:id="1059" w:author="Haraguroicha Hsu" w:date="2013-06-30T04:40:00Z"/>
        </w:rPr>
      </w:pPr>
      <w:bookmarkStart w:id="1060" w:name="_Ref360124493"/>
      <w:bookmarkStart w:id="1061" w:name="_Toc360323011"/>
      <w:bookmarkStart w:id="1062" w:name="_Toc360323453"/>
      <w:bookmarkStart w:id="1063" w:name="_Toc234187549"/>
      <w:bookmarkStart w:id="1064" w:name="_Toc234187900"/>
      <w:ins w:id="1065"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4</w:t>
      </w:r>
      <w:ins w:id="1066" w:author="Haraguroicha Hsu" w:date="2013-06-30T04:40:00Z">
        <w:r>
          <w:fldChar w:fldCharType="end"/>
        </w:r>
        <w:bookmarkEnd w:id="1060"/>
        <w:r>
          <w:t xml:space="preserve"> </w:t>
        </w:r>
        <w:r>
          <w:t>環境部屬畫面</w:t>
        </w:r>
        <w:bookmarkEnd w:id="1061"/>
        <w:bookmarkEnd w:id="1062"/>
        <w:bookmarkEnd w:id="1063"/>
        <w:bookmarkEnd w:id="1064"/>
      </w:ins>
    </w:p>
    <w:p w14:paraId="63945316" w14:textId="77777777" w:rsidR="005B5EA9" w:rsidRPr="009F6089" w:rsidRDefault="005B5EA9">
      <w:pPr>
        <w:pStyle w:val="ac"/>
        <w:rPr>
          <w:ins w:id="1067" w:author="Haraguroicha Hsu" w:date="2013-06-30T04:40:00Z"/>
        </w:rPr>
        <w:pPrChange w:id="1068" w:author="Haraguroicha Hsu" w:date="2013-06-30T04:43:00Z">
          <w:pPr>
            <w:pStyle w:val="ac"/>
            <w:ind w:firstLine="560"/>
          </w:pPr>
        </w:pPrChange>
      </w:pPr>
      <w:ins w:id="1069" w:author="Haraguroicha Hsu" w:date="2013-06-30T04:40:00Z">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ins>
    </w:p>
    <w:p w14:paraId="4C4463E9" w14:textId="77777777" w:rsidR="005B5EA9" w:rsidRDefault="005B5EA9" w:rsidP="005B5EA9">
      <w:pPr>
        <w:pStyle w:val="af5"/>
        <w:ind w:left="-1120" w:right="-1120"/>
        <w:rPr>
          <w:ins w:id="1070" w:author="Haraguroicha Hsu" w:date="2013-06-30T04:40:00Z"/>
        </w:rPr>
      </w:pPr>
      <w:ins w:id="1071"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77777777" w:rsidR="005B5EA9" w:rsidRDefault="005B5EA9" w:rsidP="005B5EA9">
      <w:pPr>
        <w:pStyle w:val="ab"/>
        <w:rPr>
          <w:ins w:id="1072" w:author="Haraguroicha Hsu" w:date="2013-06-30T04:40:00Z"/>
        </w:rPr>
      </w:pPr>
      <w:bookmarkStart w:id="1073" w:name="_Ref360124499"/>
      <w:bookmarkStart w:id="1074" w:name="_Toc360323012"/>
      <w:bookmarkStart w:id="1075" w:name="_Toc360323454"/>
      <w:bookmarkStart w:id="1076" w:name="_Toc234187550"/>
      <w:bookmarkStart w:id="1077" w:name="_Toc234187901"/>
      <w:ins w:id="1078"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5</w:t>
      </w:r>
      <w:ins w:id="1079" w:author="Haraguroicha Hsu" w:date="2013-06-30T04:40:00Z">
        <w:r>
          <w:fldChar w:fldCharType="end"/>
        </w:r>
        <w:bookmarkEnd w:id="1073"/>
        <w:r>
          <w:t xml:space="preserve"> AppFog</w:t>
        </w:r>
        <w:r>
          <w:t>登入畫面</w:t>
        </w:r>
        <w:bookmarkEnd w:id="1074"/>
        <w:bookmarkEnd w:id="1075"/>
        <w:bookmarkEnd w:id="1076"/>
        <w:bookmarkEnd w:id="1077"/>
      </w:ins>
    </w:p>
    <w:p w14:paraId="4CD08770" w14:textId="77777777" w:rsidR="005B5EA9" w:rsidRPr="009F6089" w:rsidRDefault="005B5EA9">
      <w:pPr>
        <w:pStyle w:val="ac"/>
        <w:rPr>
          <w:ins w:id="1080" w:author="Haraguroicha Hsu" w:date="2013-06-30T04:40:00Z"/>
        </w:rPr>
        <w:pPrChange w:id="1081" w:author="Haraguroicha Hsu" w:date="2013-06-30T04:43:00Z">
          <w:pPr>
            <w:pStyle w:val="ac"/>
            <w:ind w:firstLine="560"/>
          </w:pPr>
        </w:pPrChange>
      </w:pPr>
      <w:ins w:id="1082" w:author="Haraguroicha Hsu" w:date="2013-06-30T04:40:00Z">
        <w:r w:rsidRPr="009F6089">
          <w:rPr>
            <w:rFonts w:hint="eastAsia"/>
          </w:rPr>
          <w:t>使用已經申請好的帳號登入</w:t>
        </w:r>
        <w:r w:rsidRPr="009F6089">
          <w:rPr>
            <w:rFonts w:hint="eastAsia"/>
          </w:rPr>
          <w:t>AppFog</w:t>
        </w:r>
        <w:r w:rsidRPr="009F6089">
          <w:rPr>
            <w:rFonts w:hint="eastAsia"/>
          </w:rPr>
          <w:t>控制台</w:t>
        </w:r>
      </w:ins>
    </w:p>
    <w:p w14:paraId="76E8A249" w14:textId="77777777" w:rsidR="005B5EA9" w:rsidRDefault="005B5EA9" w:rsidP="005B5EA9">
      <w:pPr>
        <w:pStyle w:val="af5"/>
        <w:ind w:left="-1120" w:right="-1120"/>
        <w:rPr>
          <w:ins w:id="1083" w:author="Haraguroicha Hsu" w:date="2013-06-30T04:40:00Z"/>
        </w:rPr>
      </w:pPr>
      <w:ins w:id="1084"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77777777" w:rsidR="005B5EA9" w:rsidRDefault="005B5EA9" w:rsidP="005B5EA9">
      <w:pPr>
        <w:pStyle w:val="ab"/>
        <w:rPr>
          <w:ins w:id="1085" w:author="Haraguroicha Hsu" w:date="2013-06-30T04:40:00Z"/>
        </w:rPr>
      </w:pPr>
      <w:bookmarkStart w:id="1086" w:name="_Ref360124503"/>
      <w:bookmarkStart w:id="1087" w:name="_Toc360323013"/>
      <w:bookmarkStart w:id="1088" w:name="_Toc360323455"/>
      <w:bookmarkStart w:id="1089" w:name="_Toc234187551"/>
      <w:bookmarkStart w:id="1090" w:name="_Toc234187902"/>
      <w:ins w:id="109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6</w:t>
      </w:r>
      <w:ins w:id="1092" w:author="Haraguroicha Hsu" w:date="2013-06-30T04:40:00Z">
        <w:r>
          <w:fldChar w:fldCharType="end"/>
        </w:r>
        <w:bookmarkEnd w:id="1086"/>
        <w:r>
          <w:t xml:space="preserve"> </w:t>
        </w:r>
        <w:r>
          <w:t>建立</w:t>
        </w:r>
        <w:r>
          <w:t>App</w:t>
        </w:r>
        <w:r>
          <w:t>畫面</w:t>
        </w:r>
        <w:bookmarkEnd w:id="1087"/>
        <w:bookmarkEnd w:id="1088"/>
        <w:bookmarkEnd w:id="1089"/>
        <w:bookmarkEnd w:id="1090"/>
      </w:ins>
    </w:p>
    <w:p w14:paraId="78186B44" w14:textId="77777777" w:rsidR="005B5EA9" w:rsidRPr="009F6089" w:rsidRDefault="005B5EA9">
      <w:pPr>
        <w:pStyle w:val="ac"/>
        <w:rPr>
          <w:ins w:id="1093" w:author="Haraguroicha Hsu" w:date="2013-06-30T04:40:00Z"/>
        </w:rPr>
        <w:pPrChange w:id="1094" w:author="Haraguroicha Hsu" w:date="2013-06-30T04:43:00Z">
          <w:pPr>
            <w:pStyle w:val="ac"/>
            <w:ind w:firstLine="560"/>
          </w:pPr>
        </w:pPrChange>
      </w:pPr>
      <w:ins w:id="1095" w:author="Haraguroicha Hsu" w:date="2013-06-30T04:40:00Z">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ins>
    </w:p>
    <w:p w14:paraId="5BD818D2" w14:textId="77777777" w:rsidR="005B5EA9" w:rsidRDefault="005B5EA9" w:rsidP="005B5EA9">
      <w:pPr>
        <w:pStyle w:val="af5"/>
        <w:ind w:left="-1120" w:right="-1120"/>
        <w:rPr>
          <w:ins w:id="1096" w:author="Haraguroicha Hsu" w:date="2013-06-30T04:40:00Z"/>
        </w:rPr>
      </w:pPr>
      <w:ins w:id="1097"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77777777" w:rsidR="005B5EA9" w:rsidRDefault="005B5EA9" w:rsidP="005B5EA9">
      <w:pPr>
        <w:pStyle w:val="ab"/>
        <w:rPr>
          <w:ins w:id="1098" w:author="Haraguroicha Hsu" w:date="2013-06-30T04:40:00Z"/>
        </w:rPr>
      </w:pPr>
      <w:bookmarkStart w:id="1099" w:name="_Ref360124508"/>
      <w:bookmarkStart w:id="1100" w:name="_Toc360323014"/>
      <w:bookmarkStart w:id="1101" w:name="_Toc360323456"/>
      <w:bookmarkStart w:id="1102" w:name="_Toc234187552"/>
      <w:bookmarkStart w:id="1103" w:name="_Toc234187903"/>
      <w:ins w:id="1104"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7</w:t>
      </w:r>
      <w:ins w:id="1105" w:author="Haraguroicha Hsu" w:date="2013-06-30T04:40:00Z">
        <w:r>
          <w:fldChar w:fldCharType="end"/>
        </w:r>
        <w:bookmarkEnd w:id="1099"/>
        <w:r>
          <w:t xml:space="preserve"> </w:t>
        </w:r>
        <w:r>
          <w:t>設定</w:t>
        </w:r>
        <w:r>
          <w:t>Domain</w:t>
        </w:r>
        <w:r>
          <w:t>畫面</w:t>
        </w:r>
        <w:bookmarkEnd w:id="1100"/>
        <w:bookmarkEnd w:id="1101"/>
        <w:bookmarkEnd w:id="1102"/>
        <w:bookmarkEnd w:id="1103"/>
      </w:ins>
    </w:p>
    <w:p w14:paraId="1F104AC3" w14:textId="77777777" w:rsidR="005B5EA9" w:rsidRPr="009F6089" w:rsidRDefault="005B5EA9">
      <w:pPr>
        <w:pStyle w:val="ac"/>
        <w:rPr>
          <w:ins w:id="1106" w:author="Haraguroicha Hsu" w:date="2013-06-30T04:40:00Z"/>
        </w:rPr>
        <w:pPrChange w:id="1107" w:author="Haraguroicha Hsu" w:date="2013-06-30T04:43:00Z">
          <w:pPr>
            <w:pStyle w:val="ac"/>
            <w:ind w:firstLine="560"/>
          </w:pPr>
        </w:pPrChange>
      </w:pPr>
      <w:ins w:id="1108" w:author="Haraguroicha Hsu" w:date="2013-06-30T04:40:00Z">
        <w:r w:rsidRPr="009F6089">
          <w:rPr>
            <w:rFonts w:hint="eastAsia"/>
          </w:rPr>
          <w:t>任意設定一組網域名稱即可，本範例使用</w:t>
        </w:r>
        <w:r>
          <w:rPr>
            <w:rFonts w:hint="eastAsia"/>
          </w:rPr>
          <w:t>cda</w:t>
        </w:r>
      </w:ins>
    </w:p>
    <w:p w14:paraId="4F10E70B" w14:textId="77777777" w:rsidR="005B5EA9" w:rsidRDefault="005B5EA9" w:rsidP="005B5EA9">
      <w:pPr>
        <w:pStyle w:val="af5"/>
        <w:ind w:left="-1120" w:right="-1120"/>
        <w:rPr>
          <w:ins w:id="1109" w:author="Haraguroicha Hsu" w:date="2013-06-30T04:40:00Z"/>
        </w:rPr>
      </w:pPr>
      <w:ins w:id="1110"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77777777" w:rsidR="005B5EA9" w:rsidRDefault="005B5EA9" w:rsidP="005B5EA9">
      <w:pPr>
        <w:pStyle w:val="ab"/>
        <w:rPr>
          <w:ins w:id="1111" w:author="Haraguroicha Hsu" w:date="2013-06-30T04:40:00Z"/>
        </w:rPr>
      </w:pPr>
      <w:bookmarkStart w:id="1112" w:name="_Ref360124513"/>
      <w:bookmarkStart w:id="1113" w:name="_Toc360323015"/>
      <w:bookmarkStart w:id="1114" w:name="_Toc360323457"/>
      <w:bookmarkStart w:id="1115" w:name="_Toc234187553"/>
      <w:bookmarkStart w:id="1116" w:name="_Toc234187904"/>
      <w:ins w:id="1117"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8</w:t>
      </w:r>
      <w:ins w:id="1118" w:author="Haraguroicha Hsu" w:date="2013-06-30T04:40:00Z">
        <w:r>
          <w:fldChar w:fldCharType="end"/>
        </w:r>
        <w:bookmarkEnd w:id="1112"/>
        <w:r>
          <w:t xml:space="preserve"> </w:t>
        </w:r>
        <w:r>
          <w:t>儀錶板畫面</w:t>
        </w:r>
        <w:bookmarkEnd w:id="1113"/>
        <w:bookmarkEnd w:id="1114"/>
        <w:bookmarkEnd w:id="1115"/>
        <w:bookmarkEnd w:id="1116"/>
      </w:ins>
    </w:p>
    <w:p w14:paraId="7C8BD763" w14:textId="77777777" w:rsidR="005B5EA9" w:rsidRPr="009F6089" w:rsidRDefault="005B5EA9">
      <w:pPr>
        <w:pStyle w:val="ac"/>
        <w:rPr>
          <w:ins w:id="1119" w:author="Haraguroicha Hsu" w:date="2013-06-30T04:40:00Z"/>
        </w:rPr>
        <w:pPrChange w:id="1120" w:author="Haraguroicha Hsu" w:date="2013-06-30T04:43:00Z">
          <w:pPr>
            <w:pStyle w:val="ac"/>
            <w:ind w:firstLine="560"/>
          </w:pPr>
        </w:pPrChange>
      </w:pPr>
      <w:ins w:id="1121" w:author="Haraguroicha Hsu" w:date="2013-06-30T04:40:00Z">
        <w:r>
          <w:rPr>
            <w:rFonts w:hint="eastAsia"/>
          </w:rPr>
          <w:t>當建立完成後會自動顯示儀表板畫面，此畫面</w:t>
        </w:r>
        <w:r w:rsidRPr="009F6089">
          <w:rPr>
            <w:rFonts w:hint="eastAsia"/>
          </w:rPr>
          <w:t>顯示伺服器狀態與可動態調整的硬體設定內容</w:t>
        </w:r>
      </w:ins>
    </w:p>
    <w:p w14:paraId="1BD2EE19" w14:textId="77777777" w:rsidR="005B5EA9" w:rsidRDefault="005B5EA9" w:rsidP="005B5EA9">
      <w:pPr>
        <w:pStyle w:val="af5"/>
        <w:ind w:left="-1120" w:right="-1120"/>
        <w:rPr>
          <w:ins w:id="1122" w:author="Haraguroicha Hsu" w:date="2013-06-30T04:40:00Z"/>
        </w:rPr>
      </w:pPr>
      <w:ins w:id="1123"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77777777" w:rsidR="005B5EA9" w:rsidRDefault="005B5EA9" w:rsidP="005B5EA9">
      <w:pPr>
        <w:pStyle w:val="ab"/>
        <w:rPr>
          <w:ins w:id="1124" w:author="Haraguroicha Hsu" w:date="2013-06-30T04:40:00Z"/>
        </w:rPr>
      </w:pPr>
      <w:bookmarkStart w:id="1125" w:name="_Ref360124517"/>
      <w:bookmarkStart w:id="1126" w:name="_Toc360323016"/>
      <w:bookmarkStart w:id="1127" w:name="_Toc360323458"/>
      <w:bookmarkStart w:id="1128" w:name="_Toc234187554"/>
      <w:bookmarkStart w:id="1129" w:name="_Toc234187905"/>
      <w:ins w:id="1130"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9</w:t>
      </w:r>
      <w:ins w:id="1131" w:author="Haraguroicha Hsu" w:date="2013-06-30T04:40:00Z">
        <w:r>
          <w:fldChar w:fldCharType="end"/>
        </w:r>
        <w:bookmarkEnd w:id="1125"/>
        <w:r>
          <w:t xml:space="preserve"> </w:t>
        </w:r>
        <w:r>
          <w:t>程式碼更新指示畫面</w:t>
        </w:r>
        <w:bookmarkEnd w:id="1126"/>
        <w:bookmarkEnd w:id="1127"/>
        <w:bookmarkEnd w:id="1128"/>
        <w:bookmarkEnd w:id="1129"/>
      </w:ins>
    </w:p>
    <w:p w14:paraId="075470DD" w14:textId="77777777" w:rsidR="005B5EA9" w:rsidRPr="009F6089" w:rsidRDefault="005B5EA9">
      <w:pPr>
        <w:pStyle w:val="ac"/>
        <w:rPr>
          <w:ins w:id="1132" w:author="Haraguroicha Hsu" w:date="2013-06-30T04:40:00Z"/>
        </w:rPr>
        <w:pPrChange w:id="1133" w:author="Haraguroicha Hsu" w:date="2013-06-30T04:43:00Z">
          <w:pPr>
            <w:pStyle w:val="ac"/>
            <w:ind w:firstLine="560"/>
          </w:pPr>
        </w:pPrChange>
      </w:pPr>
      <w:ins w:id="1134"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5"/>
        <w:ind w:left="-1120" w:right="-1120"/>
        <w:rPr>
          <w:ins w:id="1135" w:author="Haraguroicha Hsu" w:date="2013-06-30T04:40:00Z"/>
        </w:rPr>
      </w:pPr>
      <w:ins w:id="1136"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77777777" w:rsidR="005B5EA9" w:rsidRDefault="005B5EA9" w:rsidP="005B5EA9">
      <w:pPr>
        <w:pStyle w:val="ab"/>
        <w:rPr>
          <w:ins w:id="1137" w:author="Haraguroicha Hsu" w:date="2013-06-30T04:40:00Z"/>
        </w:rPr>
      </w:pPr>
      <w:bookmarkStart w:id="1138" w:name="_Ref360124521"/>
      <w:bookmarkStart w:id="1139" w:name="_Toc360323017"/>
      <w:bookmarkStart w:id="1140" w:name="_Toc360323459"/>
      <w:bookmarkStart w:id="1141" w:name="_Toc234187555"/>
      <w:bookmarkStart w:id="1142" w:name="_Toc234187906"/>
      <w:ins w:id="1143"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10</w:t>
      </w:r>
      <w:ins w:id="1144" w:author="Haraguroicha Hsu" w:date="2013-06-30T04:40:00Z">
        <w:r>
          <w:fldChar w:fldCharType="end"/>
        </w:r>
        <w:bookmarkEnd w:id="1138"/>
        <w:r>
          <w:rPr>
            <w:rFonts w:hint="eastAsia"/>
          </w:rPr>
          <w:t xml:space="preserve"> </w:t>
        </w:r>
        <w:r w:rsidRPr="009F6089">
          <w:rPr>
            <w:rFonts w:hint="eastAsia"/>
          </w:rPr>
          <w:t>本系統</w:t>
        </w:r>
        <w:r>
          <w:t>程式碼更新部屬畫面</w:t>
        </w:r>
        <w:bookmarkEnd w:id="1139"/>
        <w:bookmarkEnd w:id="1140"/>
        <w:bookmarkEnd w:id="1141"/>
        <w:bookmarkEnd w:id="1142"/>
      </w:ins>
    </w:p>
    <w:p w14:paraId="53DBC563" w14:textId="77777777" w:rsidR="005B5EA9" w:rsidRPr="009F6089" w:rsidRDefault="005B5EA9">
      <w:pPr>
        <w:pStyle w:val="ac"/>
        <w:rPr>
          <w:ins w:id="1145" w:author="Haraguroicha Hsu" w:date="2013-06-30T04:40:00Z"/>
        </w:rPr>
        <w:pPrChange w:id="1146" w:author="Haraguroicha Hsu" w:date="2013-06-30T04:43:00Z">
          <w:pPr>
            <w:pStyle w:val="ac"/>
            <w:ind w:firstLine="560"/>
          </w:pPr>
        </w:pPrChange>
      </w:pPr>
      <w:ins w:id="1147" w:author="Haraguroicha Hsu" w:date="2013-06-30T04:40:00Z">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16CE03BD" w14:textId="77777777" w:rsidR="00A073DF" w:rsidRDefault="00A073DF">
      <w:pPr>
        <w:widowControl/>
        <w:ind w:firstLineChars="0" w:firstLine="0"/>
        <w:jc w:val="left"/>
        <w:rPr>
          <w:ins w:id="1148" w:author="Haraguroicha Hsu" w:date="2013-07-02T11:57:00Z"/>
          <w:rFonts w:asciiTheme="majorHAnsi" w:eastAsiaTheme="majorEastAsia" w:hAnsiTheme="majorHAnsi"/>
          <w:b/>
          <w:bCs/>
          <w:kern w:val="52"/>
          <w:sz w:val="32"/>
          <w:szCs w:val="48"/>
          <w:lang w:val="x-none"/>
        </w:rPr>
      </w:pPr>
      <w:ins w:id="1149" w:author="Haraguroicha Hsu" w:date="2013-07-02T11:57:00Z">
        <w:r>
          <w:br w:type="page"/>
        </w:r>
      </w:ins>
    </w:p>
    <w:p w14:paraId="72739C56" w14:textId="62634EAC" w:rsidR="00CB37F5" w:rsidRPr="00CB37F5" w:rsidDel="005B5EA9" w:rsidRDefault="007C141B" w:rsidP="002262E4">
      <w:pPr>
        <w:ind w:firstLine="560"/>
        <w:rPr>
          <w:del w:id="1150" w:author="Haraguroicha Hsu" w:date="2013-06-30T04:40:00Z"/>
          <w:lang w:val="x-none"/>
        </w:rPr>
      </w:pPr>
      <w:del w:id="1151" w:author="Haraguroicha Hsu" w:date="2013-06-30T04:40:00Z">
        <w:r w:rsidDel="005B5EA9">
          <w:lastRenderedPageBreak/>
          <w:delText>本部分目前尚在開發中</w:delText>
        </w:r>
      </w:del>
    </w:p>
    <w:p w14:paraId="269079E6" w14:textId="02C27144" w:rsidR="00204BFF" w:rsidDel="005B5EA9" w:rsidRDefault="00204BFF">
      <w:pPr>
        <w:widowControl/>
        <w:ind w:firstLineChars="0" w:firstLine="0"/>
        <w:jc w:val="left"/>
        <w:rPr>
          <w:del w:id="1152" w:author="Haraguroicha Hsu" w:date="2013-06-30T04:40:00Z"/>
          <w:rFonts w:asciiTheme="majorHAnsi" w:eastAsiaTheme="majorEastAsia" w:hAnsiTheme="majorHAnsi"/>
          <w:b/>
          <w:bCs/>
          <w:kern w:val="52"/>
          <w:sz w:val="32"/>
          <w:szCs w:val="48"/>
          <w:lang w:val="x-none"/>
        </w:rPr>
      </w:pPr>
      <w:bookmarkStart w:id="1153" w:name="_Toc352873110"/>
      <w:bookmarkStart w:id="1154" w:name="_Toc357866747"/>
      <w:del w:id="1155" w:author="Haraguroicha Hsu" w:date="2013-06-30T04:40:00Z">
        <w:r w:rsidDel="005B5EA9">
          <w:br w:type="page"/>
        </w:r>
      </w:del>
    </w:p>
    <w:p w14:paraId="31E8B598" w14:textId="2DE4334A" w:rsidR="005D00FE" w:rsidRPr="00DF21BB" w:rsidRDefault="00A73F23" w:rsidP="003A0BF2">
      <w:pPr>
        <w:pStyle w:val="2"/>
      </w:pPr>
      <w:bookmarkStart w:id="1156" w:name="_Toc234187876"/>
      <w:r w:rsidRPr="00DF21BB">
        <w:rPr>
          <w:rFonts w:hint="eastAsia"/>
        </w:rPr>
        <w:t>相關技術及開發工具</w:t>
      </w:r>
      <w:bookmarkEnd w:id="1153"/>
      <w:bookmarkEnd w:id="1154"/>
      <w:bookmarkEnd w:id="1156"/>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del w:id="1157" w:author="Haraguroicha Hsu" w:date="2013-07-02T09:37:00Z">
        <w:r w:rsidR="00F32C34" w:rsidDel="002D1E84">
          <w:rPr>
            <w:rFonts w:hint="eastAsia"/>
          </w:rPr>
          <w:delText>)</w:delText>
        </w:r>
      </w:del>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158" w:name="_Toc357866748"/>
      <w:bookmarkStart w:id="1159" w:name="_Toc234187877"/>
      <w:r w:rsidRPr="00DF21BB">
        <w:rPr>
          <w:rFonts w:hint="eastAsia"/>
        </w:rPr>
        <w:lastRenderedPageBreak/>
        <w:t>研究結果與討論</w:t>
      </w:r>
      <w:bookmarkEnd w:id="1158"/>
      <w:bookmarkEnd w:id="1159"/>
    </w:p>
    <w:p w14:paraId="2B8B872B" w14:textId="21F836BC" w:rsidR="00D74FEB" w:rsidRPr="00DF21BB" w:rsidRDefault="00640314" w:rsidP="003A0BF2">
      <w:pPr>
        <w:pStyle w:val="2"/>
      </w:pPr>
      <w:bookmarkStart w:id="1160" w:name="_Toc357866749"/>
      <w:bookmarkStart w:id="1161" w:name="_Toc234187878"/>
      <w:r w:rsidRPr="00DF21BB">
        <w:rPr>
          <w:rFonts w:hint="eastAsia"/>
        </w:rPr>
        <w:t>研究結果</w:t>
      </w:r>
      <w:bookmarkEnd w:id="1160"/>
      <w:bookmarkEnd w:id="1161"/>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162" w:name="_Toc357866750"/>
      <w:bookmarkStart w:id="1163" w:name="_Toc234187879"/>
      <w:r w:rsidRPr="00DF21BB">
        <w:rPr>
          <w:rFonts w:hint="eastAsia"/>
        </w:rPr>
        <w:t>樣板管理模組</w:t>
      </w:r>
      <w:bookmarkEnd w:id="1162"/>
      <w:bookmarkEnd w:id="1163"/>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6922922" w:rsidR="00640314" w:rsidRPr="00DF21BB" w:rsidRDefault="00640314" w:rsidP="00DB7C26">
      <w:pPr>
        <w:pStyle w:val="a9"/>
        <w:numPr>
          <w:ilvl w:val="0"/>
          <w:numId w:val="24"/>
        </w:numPr>
        <w:ind w:leftChars="0" w:firstLineChars="0"/>
        <w:rPr>
          <w:lang w:val="en"/>
        </w:rPr>
      </w:pPr>
      <w:r w:rsidRPr="00DF21BB">
        <w:rPr>
          <w:lang w:val="en"/>
        </w:rPr>
        <w:t>單張代碼有預設的樣板檔</w:t>
      </w:r>
      <w:ins w:id="1164" w:author="Haraguroicha Hsu" w:date="2013-07-02T09:35:00Z">
        <w:r w:rsidR="000056DB">
          <w:rPr>
            <w:rFonts w:hint="eastAsia"/>
            <w:lang w:val="en"/>
          </w:rPr>
          <w:t>，</w:t>
        </w:r>
      </w:ins>
      <w:del w:id="1165"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166" w:author="Haraguroicha Hsu" w:date="2013-06-30T05:01:00Z">
        <w:r w:rsidR="00BD20F5" w:rsidRPr="00DF21BB">
          <w:rPr>
            <w:rFonts w:hint="eastAsia"/>
          </w:rPr>
          <w:t>圖</w:t>
        </w:r>
        <w:r w:rsidR="00BD20F5" w:rsidRPr="00DF21BB">
          <w:rPr>
            <w:rFonts w:hint="eastAsia"/>
          </w:rPr>
          <w:t xml:space="preserve"> </w:t>
        </w:r>
        <w:r w:rsidR="00BD20F5">
          <w:rPr>
            <w:noProof/>
          </w:rPr>
          <w:t>11</w:t>
        </w:r>
      </w:ins>
      <w:del w:id="116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168" w:author="Haraguroicha Hsu" w:date="2013-06-30T05:01:00Z">
        <w:r w:rsidR="00BD20F5" w:rsidRPr="00DF21BB">
          <w:rPr>
            <w:rFonts w:hint="eastAsia"/>
          </w:rPr>
          <w:t>圖</w:t>
        </w:r>
        <w:r w:rsidR="00BD20F5" w:rsidRPr="00DF21BB">
          <w:rPr>
            <w:rFonts w:hint="eastAsia"/>
          </w:rPr>
          <w:t xml:space="preserve"> </w:t>
        </w:r>
        <w:r w:rsidR="00BD20F5">
          <w:rPr>
            <w:noProof/>
          </w:rPr>
          <w:t>12</w:t>
        </w:r>
      </w:ins>
      <w:del w:id="116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4</w:delText>
        </w:r>
      </w:del>
      <w:r w:rsidR="00C668FA">
        <w:rPr>
          <w:lang w:val="en"/>
        </w:rPr>
        <w:fldChar w:fldCharType="end"/>
      </w:r>
      <w:del w:id="1170" w:author="Haraguroicha Hsu" w:date="2013-07-02T09:35:00Z">
        <w:r w:rsidR="00C668FA" w:rsidRPr="00C668FA" w:rsidDel="000056DB">
          <w:rPr>
            <w:rFonts w:hint="eastAsia"/>
            <w:lang w:val="en"/>
          </w:rPr>
          <w:delText>)</w:delText>
        </w:r>
      </w:del>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171" w:name="_Ref231942227"/>
      <w:bookmarkStart w:id="1172" w:name="_Ref231942209"/>
      <w:bookmarkStart w:id="1173" w:name="_Toc234187556"/>
      <w:bookmarkStart w:id="1174" w:name="_Toc2341879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175" w:author="Haraguroicha Hsu" w:date="2013-06-30T05:01:00Z">
        <w:r w:rsidR="00BD20F5">
          <w:rPr>
            <w:noProof/>
          </w:rPr>
          <w:t>11</w:t>
        </w:r>
      </w:ins>
      <w:del w:id="1176" w:author="Haraguroicha Hsu" w:date="2013-06-30T04:40:00Z">
        <w:r w:rsidR="00F76BDD" w:rsidDel="005B5EA9">
          <w:rPr>
            <w:noProof/>
          </w:rPr>
          <w:delText>3</w:delText>
        </w:r>
      </w:del>
      <w:r w:rsidRPr="00DF21BB">
        <w:fldChar w:fldCharType="end"/>
      </w:r>
      <w:bookmarkEnd w:id="1171"/>
      <w:r w:rsidR="000F21C6" w:rsidRPr="00DF21BB">
        <w:rPr>
          <w:rFonts w:hint="eastAsia"/>
        </w:rPr>
        <w:t xml:space="preserve"> </w:t>
      </w:r>
      <w:r w:rsidRPr="00DF21BB">
        <w:rPr>
          <w:rFonts w:hint="eastAsia"/>
        </w:rPr>
        <w:t>單張代碼有預設樣板檔的查詢命令</w:t>
      </w:r>
      <w:bookmarkEnd w:id="1172"/>
      <w:bookmarkEnd w:id="1173"/>
      <w:bookmarkEnd w:id="1174"/>
    </w:p>
    <w:p w14:paraId="0E8B55E9" w14:textId="126B8139" w:rsidR="003861B1" w:rsidRPr="003861B1" w:rsidRDefault="005F724E" w:rsidP="00B8363B">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177" w:name="_Ref231942234"/>
      <w:bookmarkStart w:id="1178" w:name="_Toc234187557"/>
      <w:bookmarkStart w:id="1179" w:name="_Toc2341879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180" w:author="Haraguroicha Hsu" w:date="2013-06-30T05:01:00Z">
        <w:r w:rsidR="00BD20F5">
          <w:rPr>
            <w:noProof/>
          </w:rPr>
          <w:t>12</w:t>
        </w:r>
      </w:ins>
      <w:del w:id="1181" w:author="Haraguroicha Hsu" w:date="2013-06-30T04:40:00Z">
        <w:r w:rsidR="00F76BDD" w:rsidDel="005B5EA9">
          <w:rPr>
            <w:noProof/>
          </w:rPr>
          <w:delText>4</w:delText>
        </w:r>
      </w:del>
      <w:r w:rsidRPr="00DF21BB">
        <w:fldChar w:fldCharType="end"/>
      </w:r>
      <w:bookmarkEnd w:id="1177"/>
      <w:r w:rsidR="000F21C6" w:rsidRPr="00DF21BB">
        <w:rPr>
          <w:rFonts w:hint="eastAsia"/>
        </w:rPr>
        <w:t xml:space="preserve"> </w:t>
      </w:r>
      <w:r w:rsidRPr="00DF21BB">
        <w:rPr>
          <w:rFonts w:hint="eastAsia"/>
        </w:rPr>
        <w:t>單張代碼有預設樣板檔的回應結果</w:t>
      </w:r>
      <w:bookmarkEnd w:id="1178"/>
      <w:bookmarkEnd w:id="1179"/>
    </w:p>
    <w:p w14:paraId="188A592A" w14:textId="437E7B92" w:rsidR="003861B1" w:rsidRPr="003861B1" w:rsidRDefault="003861B1">
      <w:pPr>
        <w:pStyle w:val="ac"/>
        <w:pPrChange w:id="1182" w:author="Haraguroicha Hsu" w:date="2013-06-30T04:43:00Z">
          <w:pPr>
            <w:pStyle w:val="ac"/>
            <w:ind w:firstLine="560"/>
          </w:pPr>
        </w:pPrChange>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040BA91"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ins w:id="1183" w:author="Haraguroicha Hsu" w:date="2013-07-02T09:35:00Z">
        <w:r w:rsidR="000056DB">
          <w:rPr>
            <w:rFonts w:hint="eastAsia"/>
            <w:lang w:val="en"/>
          </w:rPr>
          <w:t>，</w:t>
        </w:r>
      </w:ins>
      <w:del w:id="1184"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185" w:author="Haraguroicha Hsu" w:date="2013-06-30T05:01:00Z">
        <w:r w:rsidR="00BD20F5" w:rsidRPr="00DF21BB">
          <w:rPr>
            <w:rFonts w:hint="eastAsia"/>
          </w:rPr>
          <w:t>圖</w:t>
        </w:r>
        <w:r w:rsidR="00BD20F5" w:rsidRPr="00DF21BB">
          <w:rPr>
            <w:rFonts w:hint="eastAsia"/>
          </w:rPr>
          <w:t xml:space="preserve"> </w:t>
        </w:r>
        <w:r w:rsidR="00BD20F5">
          <w:rPr>
            <w:noProof/>
          </w:rPr>
          <w:t>13</w:t>
        </w:r>
      </w:ins>
      <w:del w:id="118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187" w:author="Haraguroicha Hsu" w:date="2013-06-30T05:01:00Z">
        <w:r w:rsidR="00BD20F5" w:rsidRPr="00DF21BB">
          <w:rPr>
            <w:rFonts w:hint="eastAsia"/>
          </w:rPr>
          <w:t>圖</w:t>
        </w:r>
        <w:r w:rsidR="00BD20F5" w:rsidRPr="00DF21BB">
          <w:rPr>
            <w:rFonts w:hint="eastAsia"/>
          </w:rPr>
          <w:t xml:space="preserve"> </w:t>
        </w:r>
        <w:r w:rsidR="00BD20F5">
          <w:rPr>
            <w:noProof/>
          </w:rPr>
          <w:t>14</w:t>
        </w:r>
      </w:ins>
      <w:del w:id="118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6</w:delText>
        </w:r>
      </w:del>
      <w:r w:rsidR="00C668FA">
        <w:rPr>
          <w:lang w:val="en"/>
        </w:rPr>
        <w:fldChar w:fldCharType="end"/>
      </w:r>
      <w:del w:id="1189" w:author="Haraguroicha Hsu" w:date="2013-07-02T09:35:00Z">
        <w:r w:rsidR="00C668FA" w:rsidRPr="00C668FA" w:rsidDel="000056DB">
          <w:rPr>
            <w:rFonts w:hint="eastAsia"/>
            <w:lang w:val="en"/>
          </w:rPr>
          <w:delText>)</w:delText>
        </w:r>
      </w:del>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190" w:name="_Ref231942239"/>
      <w:bookmarkStart w:id="1191" w:name="_Toc234187558"/>
      <w:bookmarkStart w:id="1192" w:name="_Toc2341879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193" w:author="Haraguroicha Hsu" w:date="2013-06-30T05:01:00Z">
        <w:r w:rsidR="00BD20F5">
          <w:rPr>
            <w:noProof/>
          </w:rPr>
          <w:t>13</w:t>
        </w:r>
      </w:ins>
      <w:del w:id="1194" w:author="Haraguroicha Hsu" w:date="2013-06-30T04:40:00Z">
        <w:r w:rsidR="00F76BDD" w:rsidDel="005B5EA9">
          <w:rPr>
            <w:noProof/>
          </w:rPr>
          <w:delText>5</w:delText>
        </w:r>
      </w:del>
      <w:r w:rsidRPr="00DF21BB">
        <w:fldChar w:fldCharType="end"/>
      </w:r>
      <w:bookmarkEnd w:id="1190"/>
      <w:r w:rsidR="000F21C6" w:rsidRPr="00DF21BB">
        <w:rPr>
          <w:rFonts w:hint="eastAsia"/>
        </w:rPr>
        <w:t xml:space="preserve"> </w:t>
      </w:r>
      <w:r w:rsidRPr="00DF21BB">
        <w:rPr>
          <w:rFonts w:hint="eastAsia"/>
        </w:rPr>
        <w:t>單張代碼沒有預設樣板檔的查詢命令</w:t>
      </w:r>
      <w:bookmarkEnd w:id="1191"/>
      <w:bookmarkEnd w:id="1192"/>
    </w:p>
    <w:p w14:paraId="1CA590DA" w14:textId="16B2CD2B" w:rsidR="00EA3380" w:rsidRPr="00EA3380" w:rsidRDefault="00EA3380" w:rsidP="00B8363B">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195" w:name="_Ref231942246"/>
      <w:bookmarkStart w:id="1196" w:name="_Toc234187559"/>
      <w:bookmarkStart w:id="1197" w:name="_Toc2341879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198" w:author="Haraguroicha Hsu" w:date="2013-06-30T05:01:00Z">
        <w:r w:rsidR="00BD20F5">
          <w:rPr>
            <w:noProof/>
          </w:rPr>
          <w:t>14</w:t>
        </w:r>
      </w:ins>
      <w:del w:id="1199" w:author="Haraguroicha Hsu" w:date="2013-06-30T04:40:00Z">
        <w:r w:rsidR="00F76BDD" w:rsidDel="005B5EA9">
          <w:rPr>
            <w:noProof/>
          </w:rPr>
          <w:delText>6</w:delText>
        </w:r>
      </w:del>
      <w:r w:rsidRPr="00DF21BB">
        <w:fldChar w:fldCharType="end"/>
      </w:r>
      <w:bookmarkEnd w:id="1195"/>
      <w:r w:rsidR="000F21C6" w:rsidRPr="00DF21BB">
        <w:rPr>
          <w:rFonts w:hint="eastAsia"/>
        </w:rPr>
        <w:t xml:space="preserve"> </w:t>
      </w:r>
      <w:r w:rsidRPr="00DF21BB">
        <w:rPr>
          <w:rFonts w:hint="eastAsia"/>
        </w:rPr>
        <w:t>單張代碼沒有預設樣板檔的回應結果</w:t>
      </w:r>
      <w:bookmarkEnd w:id="1196"/>
      <w:bookmarkEnd w:id="1197"/>
    </w:p>
    <w:p w14:paraId="578517F6" w14:textId="001697F3" w:rsidR="003861B1" w:rsidRPr="003861B1" w:rsidRDefault="003861B1">
      <w:pPr>
        <w:pStyle w:val="ac"/>
        <w:pPrChange w:id="1200" w:author="Haraguroicha Hsu" w:date="2013-06-30T04:43:00Z">
          <w:pPr>
            <w:pStyle w:val="ac"/>
            <w:ind w:firstLine="560"/>
          </w:pPr>
        </w:pPrChange>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347ECE54" w14:textId="77777777" w:rsidR="00A073DF" w:rsidRDefault="00A073DF">
      <w:pPr>
        <w:widowControl/>
        <w:ind w:firstLineChars="0" w:firstLine="0"/>
        <w:jc w:val="left"/>
        <w:rPr>
          <w:ins w:id="1201" w:author="Haraguroicha Hsu" w:date="2013-07-02T11:57:00Z"/>
          <w:rFonts w:asciiTheme="majorHAnsi" w:eastAsiaTheme="majorEastAsia" w:hAnsiTheme="majorHAnsi"/>
          <w:kern w:val="52"/>
          <w:lang w:val="x-none"/>
        </w:rPr>
      </w:pPr>
      <w:bookmarkStart w:id="1202" w:name="_Toc357866751"/>
      <w:bookmarkStart w:id="1203" w:name="_Toc234187880"/>
      <w:ins w:id="1204" w:author="Haraguroicha Hsu" w:date="2013-07-02T11:57:00Z">
        <w:r>
          <w:br w:type="page"/>
        </w:r>
      </w:ins>
    </w:p>
    <w:p w14:paraId="0CA39889" w14:textId="3851C852" w:rsidR="00077F17" w:rsidRPr="00DF21BB" w:rsidRDefault="00077F17" w:rsidP="003A0BF2">
      <w:pPr>
        <w:pStyle w:val="3"/>
      </w:pPr>
      <w:r w:rsidRPr="00DF21BB">
        <w:rPr>
          <w:rFonts w:hint="eastAsia"/>
        </w:rPr>
        <w:t>文件讀取及解析模組</w:t>
      </w:r>
      <w:bookmarkEnd w:id="1202"/>
      <w:bookmarkEnd w:id="1203"/>
    </w:p>
    <w:p w14:paraId="5DFD125F" w14:textId="484CFD25" w:rsidR="00077F17" w:rsidRPr="00DF21BB" w:rsidRDefault="00077F17" w:rsidP="004E4C6B">
      <w:pPr>
        <w:ind w:firstLine="560"/>
      </w:pPr>
      <w:r w:rsidRPr="00DF21BB">
        <w:rPr>
          <w:rFonts w:hint="eastAsia"/>
        </w:rPr>
        <w:t>在觸發讀取文件的拖放事件的時候，系統會依據使用者附加按鍵會有</w:t>
      </w:r>
      <w:ins w:id="1205" w:author="Haraguroicha Hsu" w:date="2013-07-02T09:35:00Z">
        <w:r w:rsidR="00126E76">
          <w:rPr>
            <w:rFonts w:hint="eastAsia"/>
          </w:rPr>
          <w:t>如</w:t>
        </w:r>
        <w:r w:rsidR="00126E76" w:rsidRPr="00DF21BB">
          <w:fldChar w:fldCharType="begin"/>
        </w:r>
        <w:r w:rsidR="00126E76" w:rsidRPr="00DF21BB">
          <w:instrText xml:space="preserve"> REF </w:instrText>
        </w:r>
        <w:r w:rsidR="00126E76" w:rsidRPr="00DF21BB">
          <w:rPr>
            <w:rFonts w:hint="eastAsia"/>
          </w:rPr>
          <w:instrText>_Ref231587393 \h</w:instrText>
        </w:r>
        <w:r w:rsidR="00126E76" w:rsidRPr="00DF21BB">
          <w:instrText xml:space="preserve"> </w:instrText>
        </w:r>
        <w:r w:rsidR="00126E76">
          <w:instrText xml:space="preserve"> \* MERGEFORMAT </w:instrText>
        </w:r>
        <w:r w:rsidR="00126E76" w:rsidRPr="00DF21BB">
          <w:fldChar w:fldCharType="separate"/>
        </w:r>
      </w:ins>
      <w:r w:rsidR="00126E76" w:rsidRPr="00DF21BB">
        <w:rPr>
          <w:rFonts w:hint="eastAsia"/>
        </w:rPr>
        <w:t>圖</w:t>
      </w:r>
      <w:r w:rsidR="00126E76" w:rsidRPr="00DF21BB">
        <w:rPr>
          <w:rFonts w:hint="eastAsia"/>
        </w:rPr>
        <w:t xml:space="preserve"> </w:t>
      </w:r>
      <w:ins w:id="1206" w:author="Haraguroicha Hsu" w:date="2013-06-30T05:01:00Z">
        <w:r w:rsidR="00126E76">
          <w:rPr>
            <w:noProof/>
          </w:rPr>
          <w:t>15</w:t>
        </w:r>
      </w:ins>
      <w:ins w:id="1207" w:author="Haraguroicha Hsu" w:date="2013-07-02T09:35:00Z">
        <w:r w:rsidR="00126E76" w:rsidRPr="00DF21BB">
          <w:fldChar w:fldCharType="end"/>
        </w:r>
        <w:r w:rsidR="00126E76" w:rsidRPr="00DF21BB">
          <w:rPr>
            <w:rFonts w:hint="eastAsia"/>
          </w:rPr>
          <w:t>與</w:t>
        </w:r>
        <w:r w:rsidR="00126E76" w:rsidRPr="00DF21BB">
          <w:fldChar w:fldCharType="begin"/>
        </w:r>
        <w:r w:rsidR="00126E76" w:rsidRPr="00DF21BB">
          <w:instrText xml:space="preserve"> REF </w:instrText>
        </w:r>
        <w:r w:rsidR="00126E76" w:rsidRPr="00DF21BB">
          <w:rPr>
            <w:rFonts w:hint="eastAsia"/>
          </w:rPr>
          <w:instrText>_Ref231587401 \h</w:instrText>
        </w:r>
        <w:r w:rsidR="00126E76" w:rsidRPr="00DF21BB">
          <w:instrText xml:space="preserve"> </w:instrText>
        </w:r>
        <w:r w:rsidR="00126E76">
          <w:instrText xml:space="preserve"> \* MERGEFORMAT </w:instrText>
        </w:r>
        <w:r w:rsidR="00126E76" w:rsidRPr="00DF21BB">
          <w:fldChar w:fldCharType="separate"/>
        </w:r>
      </w:ins>
      <w:r w:rsidR="00126E76" w:rsidRPr="00DF21BB">
        <w:rPr>
          <w:rFonts w:hint="eastAsia"/>
        </w:rPr>
        <w:t>圖</w:t>
      </w:r>
      <w:r w:rsidR="00126E76" w:rsidRPr="00DF21BB">
        <w:rPr>
          <w:rFonts w:hint="eastAsia"/>
        </w:rPr>
        <w:t xml:space="preserve"> </w:t>
      </w:r>
      <w:ins w:id="1208" w:author="Haraguroicha Hsu" w:date="2013-06-30T05:01:00Z">
        <w:r w:rsidR="00126E76">
          <w:rPr>
            <w:noProof/>
          </w:rPr>
          <w:t>16</w:t>
        </w:r>
      </w:ins>
      <w:ins w:id="1209" w:author="Haraguroicha Hsu" w:date="2013-07-02T09:35:00Z">
        <w:r w:rsidR="00126E76" w:rsidRPr="00DF21BB">
          <w:fldChar w:fldCharType="end"/>
        </w:r>
      </w:ins>
      <w:ins w:id="1210" w:author="Haraguroicha Hsu" w:date="2013-07-02T09:36:00Z">
        <w:r w:rsidR="00126E76">
          <w:rPr>
            <w:rFonts w:hint="eastAsia"/>
          </w:rPr>
          <w:t>的</w:t>
        </w:r>
      </w:ins>
      <w:del w:id="1211" w:author="Haraguroicha Hsu" w:date="2013-07-02T09:36:00Z">
        <w:r w:rsidRPr="00DF21BB" w:rsidDel="00126E76">
          <w:rPr>
            <w:rFonts w:hint="eastAsia"/>
          </w:rPr>
          <w:delText>下面</w:delText>
        </w:r>
      </w:del>
      <w:r w:rsidRPr="00DF21BB">
        <w:rPr>
          <w:rFonts w:hint="eastAsia"/>
        </w:rPr>
        <w:t>兩種不同的回應鼠標</w:t>
      </w:r>
      <w:del w:id="1212" w:author="Haraguroicha Hsu" w:date="2013-07-02T09:36:00Z">
        <w:r w:rsidRPr="00DF21BB" w:rsidDel="00126E76">
          <w:rPr>
            <w:rFonts w:hint="eastAsia"/>
          </w:rPr>
          <w:delText>(</w:delText>
        </w:r>
        <w:r w:rsidRPr="00DF21BB" w:rsidDel="00126E76">
          <w:rPr>
            <w:rFonts w:hint="eastAsia"/>
          </w:rPr>
          <w:delText>參照</w:delText>
        </w:r>
      </w:del>
      <w:del w:id="1213" w:author="Haraguroicha Hsu" w:date="2013-07-02T09:35:00Z">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_Ref231587393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1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del w:id="1215" w:author="Haraguroicha Hsu" w:date="2013-07-02T09:35:00Z">
        <w:r w:rsidR="00745623" w:rsidRPr="00DF21BB" w:rsidDel="00126E76">
          <w:fldChar w:fldCharType="end"/>
        </w:r>
        <w:r w:rsidRPr="00DF21BB" w:rsidDel="00126E76">
          <w:rPr>
            <w:rFonts w:hint="eastAsia"/>
          </w:rPr>
          <w:delText>與</w:delText>
        </w:r>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_Ref231587401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1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del w:id="1217" w:author="Haraguroicha Hsu" w:date="2013-07-02T09:35:00Z">
        <w:r w:rsidR="00745623" w:rsidRPr="00DF21BB" w:rsidDel="00126E76">
          <w:fldChar w:fldCharType="end"/>
        </w:r>
      </w:del>
      <w:del w:id="1218" w:author="Haraguroicha Hsu" w:date="2013-07-02T09:36:00Z">
        <w:r w:rsidRPr="00DF21BB" w:rsidDel="00126E76">
          <w:rPr>
            <w:rFonts w:hint="eastAsia"/>
          </w:rPr>
          <w:delText>)</w:delText>
        </w:r>
      </w:del>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219" w:author="Haraguroicha Hsu" w:date="2013-06-30T05:01:00Z">
        <w:r w:rsidR="00BD20F5" w:rsidRPr="00DF21BB">
          <w:rPr>
            <w:rFonts w:hint="eastAsia"/>
          </w:rPr>
          <w:t>圖</w:t>
        </w:r>
        <w:r w:rsidR="00BD20F5" w:rsidRPr="00DF21BB">
          <w:rPr>
            <w:rFonts w:hint="eastAsia"/>
          </w:rPr>
          <w:t xml:space="preserve"> </w:t>
        </w:r>
        <w:r w:rsidR="00BD20F5">
          <w:rPr>
            <w:noProof/>
          </w:rPr>
          <w:t>17</w:t>
        </w:r>
      </w:ins>
      <w:del w:id="122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9</w:delText>
        </w:r>
      </w:del>
      <w:r w:rsidR="00745623" w:rsidRPr="00DF21BB">
        <w:fldChar w:fldCharType="end"/>
      </w:r>
      <w:r w:rsidRPr="00DF21BB">
        <w:rPr>
          <w:rFonts w:hint="eastAsia"/>
        </w:rPr>
        <w:t>所述的錯誤訊息。</w:t>
      </w:r>
    </w:p>
    <w:p w14:paraId="142DB506" w14:textId="4AB65B11" w:rsidR="00077F17" w:rsidRPr="00DF21BB" w:rsidRDefault="00BD3A05" w:rsidP="004E4C6B">
      <w:pPr>
        <w:pStyle w:val="af5"/>
        <w:ind w:left="-1120" w:right="-1120"/>
        <w:rPr>
          <w:rFonts w:eastAsia="標楷體"/>
        </w:rPr>
      </w:pPr>
      <w:del w:id="1221" w:author="Haraguroicha Hsu" w:date="2013-07-02T11:58:00Z">
        <w:r w:rsidRPr="00DF21BB" w:rsidDel="00A073DF">
          <w:rPr>
            <w:rFonts w:eastAsia="標楷體" w:hint="eastAsia"/>
          </w:rPr>
          <w:drawing>
            <wp:inline distT="0" distB="0" distL="0" distR="0" wp14:anchorId="0DCF4B3B" wp14:editId="1F52E8B6">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222" w:author="Haraguroicha Hsu" w:date="2013-07-02T11:58:00Z">
        <w:r w:rsidR="00A073DF" w:rsidRPr="00DF21BB">
          <w:rPr>
            <w:rFonts w:eastAsia="標楷體" w:hint="eastAsia"/>
          </w:rPr>
          <w:drawing>
            <wp:inline distT="0" distB="0" distL="0" distR="0" wp14:anchorId="50D089EB" wp14:editId="6B47E80A">
              <wp:extent cx="5485765" cy="2540000"/>
              <wp:effectExtent l="0" t="0" r="635" b="0"/>
              <wp:docPr id="42" name="圖片 4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E9CF639" w14:textId="09E9349B" w:rsidR="00077F17" w:rsidRDefault="001A41B9" w:rsidP="004E4C6B">
      <w:pPr>
        <w:pStyle w:val="ab"/>
      </w:pPr>
      <w:bookmarkStart w:id="1223" w:name="_Ref231587393"/>
      <w:bookmarkStart w:id="1224" w:name="_Ref231587375"/>
      <w:bookmarkStart w:id="1225" w:name="_Toc234187560"/>
      <w:bookmarkStart w:id="1226" w:name="_Toc2341879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27" w:author="Haraguroicha Hsu" w:date="2013-06-30T05:01:00Z">
        <w:r w:rsidR="00BD20F5">
          <w:rPr>
            <w:noProof/>
          </w:rPr>
          <w:t>15</w:t>
        </w:r>
      </w:ins>
      <w:del w:id="1228" w:author="Haraguroicha Hsu" w:date="2013-06-30T04:40:00Z">
        <w:r w:rsidR="00F76BDD" w:rsidDel="005B5EA9">
          <w:rPr>
            <w:noProof/>
          </w:rPr>
          <w:delText>7</w:delText>
        </w:r>
      </w:del>
      <w:r w:rsidRPr="00DF21BB">
        <w:fldChar w:fldCharType="end"/>
      </w:r>
      <w:bookmarkEnd w:id="1223"/>
      <w:r w:rsidR="00077F17" w:rsidRPr="00DF21BB">
        <w:rPr>
          <w:rFonts w:hint="eastAsia"/>
        </w:rPr>
        <w:t xml:space="preserve"> </w:t>
      </w:r>
      <w:r w:rsidR="00077F17" w:rsidRPr="00DF21BB">
        <w:rPr>
          <w:rFonts w:hint="eastAsia"/>
        </w:rPr>
        <w:t>鼠標回應：未按附加按鍵</w:t>
      </w:r>
      <w:bookmarkEnd w:id="1224"/>
      <w:bookmarkEnd w:id="1225"/>
      <w:bookmarkEnd w:id="1226"/>
    </w:p>
    <w:p w14:paraId="6EB51372" w14:textId="02DC7207" w:rsidR="003963D0" w:rsidRPr="003963D0" w:rsidRDefault="00FE3F1A">
      <w:pPr>
        <w:pStyle w:val="ac"/>
        <w:rPr>
          <w:rFonts w:ascii="Adobe 明體 Std L" w:eastAsia="Adobe 明體 Std L" w:hAnsi="Adobe 明體 Std L" w:cs="Adobe 明體 Std L"/>
        </w:rPr>
        <w:pPrChange w:id="1229" w:author="Haraguroicha Hsu" w:date="2013-06-30T04:43:00Z">
          <w:pPr>
            <w:pStyle w:val="ac"/>
            <w:ind w:firstLine="560"/>
          </w:pPr>
        </w:pPrChange>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4EB31D92" w:rsidR="00077F17" w:rsidRPr="00DF21BB" w:rsidRDefault="00A073DF" w:rsidP="004E4C6B">
      <w:pPr>
        <w:pStyle w:val="af5"/>
        <w:ind w:left="-1120" w:right="-1120"/>
        <w:rPr>
          <w:rFonts w:eastAsia="標楷體"/>
        </w:rPr>
      </w:pPr>
      <w:ins w:id="1230" w:author="Haraguroicha Hsu" w:date="2013-07-02T11:58:00Z">
        <w:r w:rsidRPr="00DF21BB">
          <w:rPr>
            <w:rFonts w:eastAsia="標楷體" w:hint="eastAsia"/>
          </w:rPr>
          <w:drawing>
            <wp:inline distT="0" distB="0" distL="0" distR="0" wp14:anchorId="17B80DF1" wp14:editId="0AFBA142">
              <wp:extent cx="5607685" cy="3086100"/>
              <wp:effectExtent l="0" t="0" r="5715" b="12700"/>
              <wp:docPr id="41" name="圖片 41"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ins>
      <w:del w:id="1231" w:author="Haraguroicha Hsu" w:date="2013-07-02T11:58:00Z">
        <w:r w:rsidR="00BD3A05" w:rsidRPr="00DF21BB" w:rsidDel="00A073DF">
          <w:rPr>
            <w:rFonts w:eastAsia="標楷體" w:hint="eastAsia"/>
          </w:rPr>
          <w:drawing>
            <wp:inline distT="0" distB="0" distL="0" distR="0" wp14:anchorId="3AAFFE77" wp14:editId="48824B4C">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3D986AE" w14:textId="23E57D19" w:rsidR="00077F17" w:rsidRDefault="001A41B9" w:rsidP="004E4C6B">
      <w:pPr>
        <w:pStyle w:val="ab"/>
      </w:pPr>
      <w:bookmarkStart w:id="1232" w:name="_Ref231587401"/>
      <w:bookmarkStart w:id="1233" w:name="_Toc234187561"/>
      <w:bookmarkStart w:id="1234" w:name="_Toc2341879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35" w:author="Haraguroicha Hsu" w:date="2013-06-30T05:01:00Z">
        <w:r w:rsidR="00BD20F5">
          <w:rPr>
            <w:noProof/>
          </w:rPr>
          <w:t>16</w:t>
        </w:r>
      </w:ins>
      <w:del w:id="1236" w:author="Haraguroicha Hsu" w:date="2013-06-30T04:40:00Z">
        <w:r w:rsidR="00F76BDD" w:rsidDel="005B5EA9">
          <w:rPr>
            <w:noProof/>
          </w:rPr>
          <w:delText>8</w:delText>
        </w:r>
      </w:del>
      <w:r w:rsidRPr="00DF21BB">
        <w:fldChar w:fldCharType="end"/>
      </w:r>
      <w:bookmarkEnd w:id="1232"/>
      <w:r w:rsidR="00077F17" w:rsidRPr="00DF21BB">
        <w:rPr>
          <w:rFonts w:hint="eastAsia"/>
        </w:rPr>
        <w:t xml:space="preserve"> </w:t>
      </w:r>
      <w:r w:rsidR="00077F17" w:rsidRPr="00DF21BB">
        <w:rPr>
          <w:rFonts w:hint="eastAsia"/>
        </w:rPr>
        <w:t>鼠標回應：有按下附加按鍵</w:t>
      </w:r>
      <w:bookmarkEnd w:id="1233"/>
      <w:bookmarkEnd w:id="1234"/>
    </w:p>
    <w:p w14:paraId="78D476EB" w14:textId="2EF15A2B" w:rsidR="003963D0" w:rsidRPr="003963D0" w:rsidRDefault="00FE3F1A" w:rsidP="00B8363B">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237" w:name="_Ref231587406"/>
      <w:bookmarkStart w:id="1238" w:name="_Toc234187562"/>
      <w:bookmarkStart w:id="1239" w:name="_Toc2341879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40" w:author="Haraguroicha Hsu" w:date="2013-06-30T05:01:00Z">
        <w:r w:rsidR="00BD20F5">
          <w:rPr>
            <w:noProof/>
          </w:rPr>
          <w:t>17</w:t>
        </w:r>
      </w:ins>
      <w:del w:id="1241" w:author="Haraguroicha Hsu" w:date="2013-06-30T04:40:00Z">
        <w:r w:rsidR="00F76BDD" w:rsidDel="005B5EA9">
          <w:rPr>
            <w:noProof/>
          </w:rPr>
          <w:delText>9</w:delText>
        </w:r>
      </w:del>
      <w:r w:rsidRPr="00DF21BB">
        <w:fldChar w:fldCharType="end"/>
      </w:r>
      <w:bookmarkEnd w:id="1237"/>
      <w:r w:rsidR="00077F17" w:rsidRPr="00DF21BB">
        <w:rPr>
          <w:rFonts w:hint="eastAsia"/>
        </w:rPr>
        <w:t xml:space="preserve"> </w:t>
      </w:r>
      <w:r w:rsidR="00077F17" w:rsidRPr="00DF21BB">
        <w:rPr>
          <w:rFonts w:hint="eastAsia"/>
        </w:rPr>
        <w:t>提示訊息：不正確的格式</w:t>
      </w:r>
      <w:bookmarkEnd w:id="1238"/>
      <w:bookmarkEnd w:id="1239"/>
    </w:p>
    <w:p w14:paraId="00220D41" w14:textId="77777777" w:rsidR="00A073DF" w:rsidRDefault="00A073DF">
      <w:pPr>
        <w:widowControl/>
        <w:ind w:firstLineChars="0" w:firstLine="0"/>
        <w:jc w:val="left"/>
        <w:rPr>
          <w:ins w:id="1242" w:author="Haraguroicha Hsu" w:date="2013-07-02T11:59:00Z"/>
          <w:rFonts w:asciiTheme="majorHAnsi" w:eastAsiaTheme="majorEastAsia" w:hAnsiTheme="majorHAnsi"/>
          <w:kern w:val="52"/>
          <w:lang w:val="x-none"/>
        </w:rPr>
      </w:pPr>
      <w:bookmarkStart w:id="1243" w:name="_Toc357866752"/>
      <w:bookmarkStart w:id="1244" w:name="_Toc234187881"/>
      <w:ins w:id="1245" w:author="Haraguroicha Hsu" w:date="2013-07-02T11:59:00Z">
        <w:r>
          <w:br w:type="page"/>
        </w:r>
      </w:ins>
    </w:p>
    <w:p w14:paraId="38F80023" w14:textId="409DC882" w:rsidR="00BD3A05" w:rsidRPr="00DF21BB" w:rsidRDefault="00BD3A05" w:rsidP="003A0BF2">
      <w:pPr>
        <w:pStyle w:val="3"/>
      </w:pPr>
      <w:r w:rsidRPr="00DF21BB">
        <w:t>資料內嵌處理模組</w:t>
      </w:r>
      <w:bookmarkEnd w:id="1243"/>
      <w:bookmarkEnd w:id="1244"/>
    </w:p>
    <w:p w14:paraId="409EE3D9" w14:textId="2BE30677" w:rsidR="00BD3A05" w:rsidRPr="00DF21BB" w:rsidRDefault="00BD3A05" w:rsidP="004E4C6B">
      <w:pPr>
        <w:ind w:firstLine="560"/>
        <w:rPr>
          <w:rFonts w:hint="eastAsia"/>
        </w:rPr>
      </w:pPr>
      <w:r w:rsidRPr="00DF21BB">
        <w:t>在資料讀取完成之後，會將資料內嵌至頁面中等待處理</w:t>
      </w:r>
      <w:del w:id="1246" w:author="Haraguroicha Hsu" w:date="2013-07-02T09:56:00Z">
        <w:r w:rsidRPr="00DF21BB" w:rsidDel="009C1D52">
          <w:delText>(</w:delText>
        </w:r>
      </w:del>
      <w:ins w:id="1247" w:author="Haraguroicha Hsu" w:date="2013-07-02T09:56:00Z">
        <w:r w:rsidR="009C1D52">
          <w:rPr>
            <w:rFonts w:hint="eastAsia"/>
          </w:rPr>
          <w:t>，在系統</w:t>
        </w:r>
      </w:ins>
      <w:r w:rsidRPr="00DF21BB">
        <w:t>進入此模組時，</w:t>
      </w:r>
      <w:del w:id="1248" w:author="Haraguroicha Hsu" w:date="2013-07-02T09:56:00Z">
        <w:r w:rsidRPr="00DF21BB" w:rsidDel="009C1D52">
          <w:delText>系統</w:delText>
        </w:r>
      </w:del>
      <w:r w:rsidRPr="00DF21BB">
        <w:t>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249" w:author="Haraguroicha Hsu" w:date="2013-06-30T05:01:00Z">
        <w:r w:rsidR="00BD20F5" w:rsidRPr="00DF21BB">
          <w:rPr>
            <w:rFonts w:hint="eastAsia"/>
          </w:rPr>
          <w:t>圖</w:t>
        </w:r>
        <w:r w:rsidR="00BD20F5" w:rsidRPr="00DF21BB">
          <w:rPr>
            <w:rFonts w:hint="eastAsia"/>
          </w:rPr>
          <w:t xml:space="preserve"> </w:t>
        </w:r>
        <w:r w:rsidR="00BD20F5">
          <w:rPr>
            <w:noProof/>
          </w:rPr>
          <w:t>18</w:t>
        </w:r>
      </w:ins>
      <w:del w:id="125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10</w:delText>
        </w:r>
      </w:del>
      <w:r w:rsidR="007D5A77" w:rsidRPr="00DF21BB">
        <w:fldChar w:fldCharType="end"/>
      </w:r>
      <w:r w:rsidRPr="00DF21BB">
        <w:t>所示</w:t>
      </w:r>
      <w:del w:id="1251" w:author="Haraguroicha Hsu" w:date="2013-07-02T09:56:00Z">
        <w:r w:rsidRPr="00DF21BB" w:rsidDel="009C1D52">
          <w:delText>)</w:delText>
        </w:r>
      </w:del>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ins w:id="1252" w:author="Haraguroicha Hsu" w:date="2013-07-02T09:57:00Z">
        <w:r w:rsidR="009E7525" w:rsidRPr="00DF21BB">
          <w:t>如</w:t>
        </w:r>
        <w:r w:rsidR="009E7525" w:rsidRPr="00DF21BB">
          <w:fldChar w:fldCharType="begin"/>
        </w:r>
        <w:r w:rsidR="009E7525" w:rsidRPr="00DF21BB">
          <w:instrText xml:space="preserve"> REF _Ref231587527 \h </w:instrText>
        </w:r>
        <w:r w:rsidR="009E7525">
          <w:instrText xml:space="preserve"> \* MERGEFORMAT </w:instrText>
        </w:r>
        <w:r w:rsidR="009E7525" w:rsidRPr="00DF21BB">
          <w:fldChar w:fldCharType="separate"/>
        </w:r>
      </w:ins>
      <w:r w:rsidR="009E7525" w:rsidRPr="00DF21BB">
        <w:rPr>
          <w:rFonts w:hint="eastAsia"/>
        </w:rPr>
        <w:t>圖</w:t>
      </w:r>
      <w:r w:rsidR="009E7525" w:rsidRPr="00DF21BB">
        <w:rPr>
          <w:rFonts w:hint="eastAsia"/>
        </w:rPr>
        <w:t xml:space="preserve"> </w:t>
      </w:r>
      <w:ins w:id="1253" w:author="Haraguroicha Hsu" w:date="2013-06-30T05:01:00Z">
        <w:r w:rsidR="009E7525">
          <w:rPr>
            <w:noProof/>
          </w:rPr>
          <w:t>19</w:t>
        </w:r>
      </w:ins>
      <w:ins w:id="1254" w:author="Haraguroicha Hsu" w:date="2013-07-02T09:57:00Z">
        <w:r w:rsidR="009E7525" w:rsidRPr="00DF21BB">
          <w:fldChar w:fldCharType="end"/>
        </w:r>
        <w:r w:rsidR="009E7525" w:rsidRPr="00DF21BB">
          <w:t>與</w:t>
        </w:r>
        <w:r w:rsidR="009E7525" w:rsidRPr="00DF21BB">
          <w:fldChar w:fldCharType="begin"/>
        </w:r>
        <w:r w:rsidR="009E7525" w:rsidRPr="00DF21BB">
          <w:instrText xml:space="preserve"> REF _Ref231587533 \h </w:instrText>
        </w:r>
        <w:r w:rsidR="009E7525">
          <w:instrText xml:space="preserve"> \* MERGEFORMAT </w:instrText>
        </w:r>
        <w:r w:rsidR="009E7525" w:rsidRPr="00DF21BB">
          <w:fldChar w:fldCharType="separate"/>
        </w:r>
      </w:ins>
      <w:r w:rsidR="009E7525" w:rsidRPr="00DF21BB">
        <w:rPr>
          <w:rFonts w:hint="eastAsia"/>
        </w:rPr>
        <w:t>圖</w:t>
      </w:r>
      <w:r w:rsidR="009E7525" w:rsidRPr="00DF21BB">
        <w:rPr>
          <w:rFonts w:hint="eastAsia"/>
        </w:rPr>
        <w:t xml:space="preserve"> </w:t>
      </w:r>
      <w:ins w:id="1255" w:author="Haraguroicha Hsu" w:date="2013-06-30T05:01:00Z">
        <w:r w:rsidR="009E7525">
          <w:rPr>
            <w:noProof/>
          </w:rPr>
          <w:t>20</w:t>
        </w:r>
      </w:ins>
      <w:ins w:id="1256" w:author="Haraguroicha Hsu" w:date="2013-07-02T09:57:00Z">
        <w:r w:rsidR="009E7525" w:rsidRPr="00DF21BB">
          <w:fldChar w:fldCharType="end"/>
        </w:r>
        <w:r w:rsidR="009E7525" w:rsidRPr="00DF21BB">
          <w:t>所示</w:t>
        </w:r>
      </w:ins>
      <w:ins w:id="1257" w:author="Haraguroicha Hsu" w:date="2013-07-02T09:58:00Z">
        <w:r w:rsidR="00FB130C" w:rsidRPr="00FB130C">
          <w:rPr>
            <w:rFonts w:hint="eastAsia"/>
          </w:rPr>
          <w:t>，會包裝</w:t>
        </w:r>
      </w:ins>
      <w:r w:rsidRPr="00DF21BB">
        <w:t>在</w:t>
      </w:r>
      <w:r w:rsidRPr="00DF21BB">
        <w:t>#document-fragment</w:t>
      </w:r>
      <w:r w:rsidRPr="00DF21BB">
        <w:t>的物件內。</w:t>
      </w:r>
      <w:del w:id="1258" w:author="Haraguroicha Hsu" w:date="2013-07-02T09:57:00Z">
        <w:r w:rsidRPr="00DF21BB" w:rsidDel="009E7525">
          <w:delText>(</w:delText>
        </w:r>
        <w:r w:rsidRPr="00DF21BB" w:rsidDel="009E7525">
          <w:delText>如</w:delText>
        </w:r>
        <w:r w:rsidR="007D5A77" w:rsidRPr="00DF21BB" w:rsidDel="009E7525">
          <w:fldChar w:fldCharType="begin"/>
        </w:r>
        <w:r w:rsidR="007D5A77" w:rsidRPr="00DF21BB" w:rsidDel="009E7525">
          <w:delInstrText xml:space="preserve"> REF _Ref231587527 \h </w:delInstrText>
        </w:r>
        <w:r w:rsidR="00DF21BB" w:rsidDel="009E7525">
          <w:delInstrText xml:space="preserve"> \* MERGEFORMAT </w:delInstrText>
        </w:r>
        <w:r w:rsidR="007D5A77" w:rsidRPr="00DF21BB" w:rsidDel="009E7525">
          <w:fldChar w:fldCharType="separate"/>
        </w:r>
      </w:del>
      <w:del w:id="1259"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del w:id="1260" w:author="Haraguroicha Hsu" w:date="2013-07-02T09:57:00Z">
        <w:r w:rsidR="007D5A77" w:rsidRPr="00DF21BB" w:rsidDel="009E7525">
          <w:fldChar w:fldCharType="end"/>
        </w:r>
        <w:r w:rsidRPr="00DF21BB" w:rsidDel="009E7525">
          <w:delText>與</w:delText>
        </w:r>
        <w:r w:rsidR="007D5A77" w:rsidRPr="00DF21BB" w:rsidDel="009E7525">
          <w:fldChar w:fldCharType="begin"/>
        </w:r>
        <w:r w:rsidR="007D5A77" w:rsidRPr="00DF21BB" w:rsidDel="009E7525">
          <w:delInstrText xml:space="preserve"> REF _Ref231587533 \h </w:delInstrText>
        </w:r>
        <w:r w:rsidR="00DF21BB" w:rsidDel="009E7525">
          <w:delInstrText xml:space="preserve"> \* MERGEFORMAT </w:delInstrText>
        </w:r>
        <w:r w:rsidR="007D5A77" w:rsidRPr="00DF21BB" w:rsidDel="009E7525">
          <w:fldChar w:fldCharType="separate"/>
        </w:r>
      </w:del>
      <w:del w:id="126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del w:id="1262" w:author="Haraguroicha Hsu" w:date="2013-07-02T09:57:00Z">
        <w:r w:rsidR="007D5A77" w:rsidRPr="00DF21BB" w:rsidDel="009E7525">
          <w:fldChar w:fldCharType="end"/>
        </w:r>
        <w:r w:rsidRPr="00DF21BB" w:rsidDel="009E7525">
          <w:delText>所示</w:delText>
        </w:r>
        <w:r w:rsidRPr="00DF21BB" w:rsidDel="009E7525">
          <w:delText>)</w:delText>
        </w:r>
      </w:del>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263" w:name="_Ref231587518"/>
      <w:bookmarkStart w:id="1264" w:name="_Toc234187563"/>
      <w:bookmarkStart w:id="1265" w:name="_Toc2341879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66" w:author="Haraguroicha Hsu" w:date="2013-06-30T05:01:00Z">
        <w:r w:rsidR="00BD20F5">
          <w:rPr>
            <w:noProof/>
          </w:rPr>
          <w:t>18</w:t>
        </w:r>
      </w:ins>
      <w:del w:id="1267" w:author="Haraguroicha Hsu" w:date="2013-06-30T04:40:00Z">
        <w:r w:rsidR="00F76BDD" w:rsidDel="005B5EA9">
          <w:rPr>
            <w:noProof/>
          </w:rPr>
          <w:delText>10</w:delText>
        </w:r>
      </w:del>
      <w:r w:rsidRPr="00DF21BB">
        <w:fldChar w:fldCharType="end"/>
      </w:r>
      <w:bookmarkEnd w:id="1263"/>
      <w:r w:rsidRPr="00DF21BB">
        <w:rPr>
          <w:rFonts w:hint="eastAsia"/>
        </w:rPr>
        <w:t xml:space="preserve"> </w:t>
      </w:r>
      <w:r w:rsidR="00C508EF">
        <w:rPr>
          <w:rFonts w:hint="eastAsia"/>
        </w:rPr>
        <w:t>資料內嵌處理模組</w:t>
      </w:r>
      <w:r w:rsidR="003B0A43" w:rsidRPr="00DF21BB">
        <w:rPr>
          <w:rFonts w:hint="eastAsia"/>
        </w:rPr>
        <w:t>的系統畫面</w:t>
      </w:r>
      <w:bookmarkEnd w:id="1264"/>
      <w:bookmarkEnd w:id="1265"/>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268" w:name="_Ref231587527"/>
      <w:bookmarkStart w:id="1269" w:name="_Toc234187564"/>
      <w:bookmarkStart w:id="1270" w:name="_Toc2341879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71" w:author="Haraguroicha Hsu" w:date="2013-06-30T05:01:00Z">
        <w:r w:rsidR="00BD20F5">
          <w:rPr>
            <w:noProof/>
          </w:rPr>
          <w:t>19</w:t>
        </w:r>
      </w:ins>
      <w:del w:id="1272" w:author="Haraguroicha Hsu" w:date="2013-06-30T04:40:00Z">
        <w:r w:rsidR="00F76BDD" w:rsidDel="005B5EA9">
          <w:rPr>
            <w:noProof/>
          </w:rPr>
          <w:delText>11</w:delText>
        </w:r>
      </w:del>
      <w:r w:rsidRPr="00DF21BB">
        <w:fldChar w:fldCharType="end"/>
      </w:r>
      <w:bookmarkEnd w:id="1268"/>
      <w:r w:rsidRPr="00DF21BB">
        <w:rPr>
          <w:rFonts w:hint="eastAsia"/>
        </w:rPr>
        <w:t xml:space="preserve"> </w:t>
      </w:r>
      <w:r w:rsidR="003B0A43" w:rsidRPr="00DF21BB">
        <w:rPr>
          <w:rFonts w:hint="eastAsia"/>
        </w:rPr>
        <w:t>內嵌資料於頁面中</w:t>
      </w:r>
      <w:bookmarkEnd w:id="1269"/>
      <w:bookmarkEnd w:id="1270"/>
    </w:p>
    <w:p w14:paraId="13A0DF93" w14:textId="1F555BF9" w:rsidR="003963D0" w:rsidRPr="003963D0" w:rsidRDefault="003963D0">
      <w:pPr>
        <w:pStyle w:val="ac"/>
        <w:pPrChange w:id="1273" w:author="Haraguroicha Hsu" w:date="2013-06-30T04:43:00Z">
          <w:pPr>
            <w:pStyle w:val="ac"/>
            <w:ind w:firstLine="560"/>
          </w:pPr>
        </w:pPrChange>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274" w:name="_Ref231587533"/>
      <w:bookmarkStart w:id="1275" w:name="_Toc234187565"/>
      <w:bookmarkStart w:id="1276" w:name="_Toc2341879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77" w:author="Haraguroicha Hsu" w:date="2013-06-30T05:01:00Z">
        <w:r w:rsidR="00BD20F5">
          <w:rPr>
            <w:noProof/>
          </w:rPr>
          <w:t>20</w:t>
        </w:r>
      </w:ins>
      <w:del w:id="1278" w:author="Haraguroicha Hsu" w:date="2013-06-30T04:40:00Z">
        <w:r w:rsidR="00F76BDD" w:rsidDel="005B5EA9">
          <w:rPr>
            <w:noProof/>
          </w:rPr>
          <w:delText>12</w:delText>
        </w:r>
      </w:del>
      <w:r w:rsidRPr="00DF21BB">
        <w:fldChar w:fldCharType="end"/>
      </w:r>
      <w:bookmarkEnd w:id="127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75"/>
      <w:bookmarkEnd w:id="1276"/>
    </w:p>
    <w:p w14:paraId="28B6230B" w14:textId="7445D84E" w:rsidR="003963D0" w:rsidRPr="003963D0" w:rsidRDefault="003963D0">
      <w:pPr>
        <w:pStyle w:val="ac"/>
        <w:pPrChange w:id="1279" w:author="Haraguroicha Hsu" w:date="2013-06-30T04:43:00Z">
          <w:pPr>
            <w:pStyle w:val="ac"/>
            <w:ind w:firstLine="560"/>
          </w:pPr>
        </w:pPrChange>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671D5122" w14:textId="77777777" w:rsidR="005B5EA9" w:rsidRDefault="005B5EA9">
      <w:pPr>
        <w:widowControl/>
        <w:ind w:firstLineChars="0" w:firstLine="0"/>
        <w:jc w:val="left"/>
        <w:rPr>
          <w:ins w:id="1280" w:author="Haraguroicha Hsu" w:date="2013-06-30T04:38:00Z"/>
          <w:rFonts w:asciiTheme="majorHAnsi" w:eastAsiaTheme="majorEastAsia" w:hAnsiTheme="majorHAnsi"/>
          <w:kern w:val="52"/>
          <w:lang w:val="x-none"/>
        </w:rPr>
      </w:pPr>
      <w:ins w:id="1281" w:author="Haraguroicha Hsu" w:date="2013-06-30T04:38:00Z">
        <w:r>
          <w:br w:type="page"/>
        </w:r>
      </w:ins>
    </w:p>
    <w:p w14:paraId="77BD1EB1" w14:textId="729F5F70" w:rsidR="00B24DDF" w:rsidRPr="00DF21BB" w:rsidRDefault="00626AC2" w:rsidP="003A0BF2">
      <w:pPr>
        <w:pStyle w:val="3"/>
      </w:pPr>
      <w:bookmarkStart w:id="1282" w:name="_Toc234187882"/>
      <w:r w:rsidRPr="00626AC2">
        <w:rPr>
          <w:rFonts w:hint="eastAsia"/>
        </w:rPr>
        <w:lastRenderedPageBreak/>
        <w:t>樣板輸出處理模組</w:t>
      </w:r>
      <w:bookmarkEnd w:id="1282"/>
    </w:p>
    <w:p w14:paraId="680F920F" w14:textId="26BE6CAD" w:rsidR="00235DDB" w:rsidRPr="00DF21BB" w:rsidRDefault="00235DDB" w:rsidP="004E4C6B">
      <w:pPr>
        <w:ind w:firstLine="560"/>
      </w:pPr>
      <w:r w:rsidRPr="00DF21BB">
        <w:rPr>
          <w:rFonts w:hint="eastAsia"/>
        </w:rPr>
        <w:t>本模組將內嵌的資料取出</w:t>
      </w:r>
      <w:del w:id="1283" w:author="Haraguroicha Hsu" w:date="2013-07-02T09:59:00Z">
        <w:r w:rsidRPr="00DF21BB" w:rsidDel="00263F30">
          <w:rPr>
            <w:rFonts w:hint="eastAsia"/>
          </w:rPr>
          <w:delText>(</w:delText>
        </w:r>
      </w:del>
      <w:ins w:id="1284" w:author="Haraguroicha Hsu" w:date="2013-07-02T09:59:00Z">
        <w:r w:rsidR="00263F30">
          <w:rPr>
            <w:rFonts w:hint="eastAsia"/>
          </w:rPr>
          <w:t>，在</w:t>
        </w:r>
        <w:r w:rsidR="00263F30" w:rsidRPr="00DF21BB">
          <w:rPr>
            <w:rFonts w:hint="eastAsia"/>
          </w:rPr>
          <w:t>系統</w:t>
        </w:r>
      </w:ins>
      <w:r w:rsidRPr="00DF21BB">
        <w:rPr>
          <w:rFonts w:hint="eastAsia"/>
        </w:rPr>
        <w:t>進入此模組時，</w:t>
      </w:r>
      <w:del w:id="1285" w:author="Haraguroicha Hsu" w:date="2013-07-02T09:59:00Z">
        <w:r w:rsidRPr="00DF21BB" w:rsidDel="00263F30">
          <w:rPr>
            <w:rFonts w:hint="eastAsia"/>
          </w:rPr>
          <w:delText>系統</w:delText>
        </w:r>
      </w:del>
      <w:r w:rsidRPr="00DF21BB">
        <w:rPr>
          <w:rFonts w:hint="eastAsia"/>
        </w:rPr>
        <w:t>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286" w:author="Haraguroicha Hsu" w:date="2013-06-30T05:01:00Z">
        <w:r w:rsidR="00BD20F5" w:rsidRPr="00DF21BB">
          <w:rPr>
            <w:rFonts w:hint="eastAsia"/>
          </w:rPr>
          <w:t>圖</w:t>
        </w:r>
        <w:r w:rsidR="00BD20F5" w:rsidRPr="00DF21BB">
          <w:rPr>
            <w:rFonts w:hint="eastAsia"/>
          </w:rPr>
          <w:t xml:space="preserve"> </w:t>
        </w:r>
        <w:r w:rsidR="00BD20F5">
          <w:rPr>
            <w:noProof/>
          </w:rPr>
          <w:t>21</w:t>
        </w:r>
      </w:ins>
      <w:del w:id="128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13</w:delText>
        </w:r>
      </w:del>
      <w:r w:rsidR="00A4469D" w:rsidRPr="00DF21BB">
        <w:fldChar w:fldCharType="end"/>
      </w:r>
      <w:r w:rsidRPr="00DF21BB">
        <w:rPr>
          <w:rFonts w:hint="eastAsia"/>
        </w:rPr>
        <w:t>所示</w:t>
      </w:r>
      <w:del w:id="1288" w:author="Haraguroicha Hsu" w:date="2013-07-02T09:59:00Z">
        <w:r w:rsidRPr="00DF21BB" w:rsidDel="00263F30">
          <w:rPr>
            <w:rFonts w:hint="eastAsia"/>
          </w:rPr>
          <w:delText>)</w:delText>
        </w:r>
      </w:del>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289" w:author="Haraguroicha Hsu" w:date="2013-06-30T05:01:00Z">
        <w:r w:rsidR="00BD20F5" w:rsidRPr="00DF21BB">
          <w:rPr>
            <w:rFonts w:hint="eastAsia"/>
          </w:rPr>
          <w:t>圖</w:t>
        </w:r>
        <w:r w:rsidR="00BD20F5" w:rsidRPr="00DF21BB">
          <w:rPr>
            <w:rFonts w:hint="eastAsia"/>
          </w:rPr>
          <w:t xml:space="preserve"> </w:t>
        </w:r>
        <w:r w:rsidR="00BD20F5">
          <w:rPr>
            <w:noProof/>
          </w:rPr>
          <w:t>22</w:t>
        </w:r>
      </w:ins>
      <w:del w:id="129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291" w:name="_Ref231587820"/>
      <w:bookmarkStart w:id="1292" w:name="_Toc234187566"/>
      <w:bookmarkStart w:id="1293" w:name="_Toc2341879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94" w:author="Haraguroicha Hsu" w:date="2013-06-30T05:01:00Z">
        <w:r w:rsidR="00BD20F5">
          <w:rPr>
            <w:noProof/>
          </w:rPr>
          <w:t>21</w:t>
        </w:r>
      </w:ins>
      <w:del w:id="1295" w:author="Haraguroicha Hsu" w:date="2013-06-30T04:40:00Z">
        <w:r w:rsidR="00F76BDD" w:rsidDel="005B5EA9">
          <w:rPr>
            <w:noProof/>
          </w:rPr>
          <w:delText>13</w:delText>
        </w:r>
      </w:del>
      <w:r w:rsidRPr="00DF21BB">
        <w:fldChar w:fldCharType="end"/>
      </w:r>
      <w:bookmarkEnd w:id="1291"/>
      <w:r w:rsidR="00337F13" w:rsidRPr="00DF21BB">
        <w:rPr>
          <w:rFonts w:hint="eastAsia"/>
        </w:rPr>
        <w:t xml:space="preserve"> </w:t>
      </w:r>
      <w:r w:rsidR="00626AC2" w:rsidRPr="00626AC2">
        <w:rPr>
          <w:rFonts w:hint="eastAsia"/>
        </w:rPr>
        <w:t>樣板輸出處理模組的系統畫面</w:t>
      </w:r>
      <w:bookmarkEnd w:id="1292"/>
      <w:bookmarkEnd w:id="1293"/>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296" w:name="_Ref231587826"/>
      <w:bookmarkStart w:id="1297" w:name="_Toc234187567"/>
      <w:bookmarkStart w:id="1298" w:name="_Toc2341879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99" w:author="Haraguroicha Hsu" w:date="2013-06-30T05:01:00Z">
        <w:r w:rsidR="00BD20F5">
          <w:rPr>
            <w:noProof/>
          </w:rPr>
          <w:t>22</w:t>
        </w:r>
      </w:ins>
      <w:del w:id="1300" w:author="Haraguroicha Hsu" w:date="2013-06-30T04:40:00Z">
        <w:r w:rsidR="00F76BDD" w:rsidDel="005B5EA9">
          <w:rPr>
            <w:noProof/>
          </w:rPr>
          <w:delText>14</w:delText>
        </w:r>
      </w:del>
      <w:r w:rsidRPr="00DF21BB">
        <w:fldChar w:fldCharType="end"/>
      </w:r>
      <w:bookmarkEnd w:id="1296"/>
      <w:r w:rsidR="00337F13" w:rsidRPr="00DF21BB">
        <w:rPr>
          <w:rFonts w:hint="eastAsia"/>
        </w:rPr>
        <w:t xml:space="preserve"> </w:t>
      </w:r>
      <w:r w:rsidR="00337F13" w:rsidRPr="00DF21BB">
        <w:rPr>
          <w:rFonts w:hint="eastAsia"/>
        </w:rPr>
        <w:t>包含附件時的畫面呈現範例</w:t>
      </w:r>
      <w:bookmarkEnd w:id="1297"/>
      <w:bookmarkEnd w:id="1298"/>
    </w:p>
    <w:p w14:paraId="0DF417C3" w14:textId="61F97A8A" w:rsidR="00FE30E3" w:rsidRPr="00FE30E3" w:rsidRDefault="00FE30E3" w:rsidP="00B8363B">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30ADA764" w14:textId="77777777" w:rsidR="00A073DF" w:rsidRDefault="00A073DF">
      <w:pPr>
        <w:widowControl/>
        <w:ind w:firstLineChars="0" w:firstLine="0"/>
        <w:jc w:val="left"/>
        <w:rPr>
          <w:ins w:id="1301" w:author="Haraguroicha Hsu" w:date="2013-07-02T11:59:00Z"/>
        </w:rPr>
      </w:pPr>
      <w:ins w:id="1302" w:author="Haraguroicha Hsu" w:date="2013-07-02T11:59:00Z">
        <w:r>
          <w:br w:type="page"/>
        </w:r>
      </w:ins>
    </w:p>
    <w:p w14:paraId="25BEACFF" w14:textId="46CC8F98"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303" w:author="Haraguroicha Hsu" w:date="2013-06-30T05:01:00Z">
        <w:r w:rsidR="00BD20F5" w:rsidRPr="00DF21BB">
          <w:rPr>
            <w:rFonts w:hint="eastAsia"/>
          </w:rPr>
          <w:t>圖</w:t>
        </w:r>
        <w:r w:rsidR="00BD20F5" w:rsidRPr="00DF21BB">
          <w:rPr>
            <w:rFonts w:hint="eastAsia"/>
          </w:rPr>
          <w:t xml:space="preserve"> </w:t>
        </w:r>
        <w:r w:rsidR="00BD20F5">
          <w:rPr>
            <w:noProof/>
          </w:rPr>
          <w:t>23</w:t>
        </w:r>
      </w:ins>
      <w:del w:id="130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305" w:name="_Ref231760151"/>
      <w:bookmarkStart w:id="1306" w:name="_Toc234187568"/>
      <w:bookmarkStart w:id="1307" w:name="_Toc2341879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08" w:author="Haraguroicha Hsu" w:date="2013-06-30T05:01:00Z">
        <w:r w:rsidR="00BD20F5">
          <w:rPr>
            <w:noProof/>
          </w:rPr>
          <w:t>23</w:t>
        </w:r>
      </w:ins>
      <w:del w:id="1309" w:author="Haraguroicha Hsu" w:date="2013-06-30T04:40:00Z">
        <w:r w:rsidR="00F76BDD" w:rsidDel="005B5EA9">
          <w:rPr>
            <w:noProof/>
          </w:rPr>
          <w:delText>15</w:delText>
        </w:r>
      </w:del>
      <w:r w:rsidRPr="00DF21BB">
        <w:fldChar w:fldCharType="end"/>
      </w:r>
      <w:bookmarkEnd w:id="1305"/>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06"/>
      <w:bookmarkEnd w:id="1307"/>
    </w:p>
    <w:p w14:paraId="3ADEE357" w14:textId="4D8D980B" w:rsidR="00FE30E3" w:rsidRPr="00FE30E3" w:rsidRDefault="00FE30E3">
      <w:pPr>
        <w:pStyle w:val="ac"/>
        <w:pPrChange w:id="1310" w:author="Haraguroicha Hsu" w:date="2013-06-30T04:43:00Z">
          <w:pPr>
            <w:pStyle w:val="ac"/>
            <w:ind w:firstLine="560"/>
          </w:pPr>
        </w:pPrChange>
      </w:pPr>
      <w:r>
        <w:rPr>
          <w:rFonts w:hint="eastAsia"/>
        </w:rPr>
        <w:t>檔案下載後即會呈現成此結構</w:t>
      </w:r>
    </w:p>
    <w:p w14:paraId="19949772" w14:textId="77777777" w:rsidR="00A073DF" w:rsidRDefault="00A073DF">
      <w:pPr>
        <w:widowControl/>
        <w:ind w:firstLineChars="0" w:firstLine="0"/>
        <w:jc w:val="left"/>
        <w:rPr>
          <w:ins w:id="1311" w:author="Haraguroicha Hsu" w:date="2013-07-02T11:59:00Z"/>
          <w:rFonts w:asciiTheme="majorHAnsi" w:eastAsiaTheme="majorEastAsia" w:hAnsiTheme="majorHAnsi"/>
          <w:kern w:val="52"/>
          <w:lang w:val="x-none"/>
        </w:rPr>
      </w:pPr>
      <w:bookmarkStart w:id="1312" w:name="_Toc234187883"/>
      <w:ins w:id="1313" w:author="Haraguroicha Hsu" w:date="2013-07-02T11:59:00Z">
        <w:r>
          <w:br w:type="page"/>
        </w:r>
      </w:ins>
    </w:p>
    <w:p w14:paraId="44351003" w14:textId="10FB73C2" w:rsidR="00975134" w:rsidRPr="00DF21BB" w:rsidRDefault="00626AC2" w:rsidP="00A073DF">
      <w:pPr>
        <w:pStyle w:val="3"/>
      </w:pPr>
      <w:r w:rsidRPr="00626AC2">
        <w:rPr>
          <w:rFonts w:hint="eastAsia"/>
        </w:rPr>
        <w:t>多國語系模組</w:t>
      </w:r>
      <w:bookmarkEnd w:id="131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314" w:author="Haraguroicha Hsu" w:date="2013-06-30T05:01:00Z">
        <w:r w:rsidR="00BD20F5" w:rsidRPr="00DF21BB">
          <w:rPr>
            <w:rFonts w:hint="eastAsia"/>
          </w:rPr>
          <w:t>圖</w:t>
        </w:r>
        <w:r w:rsidR="00BD20F5" w:rsidRPr="00DF21BB">
          <w:rPr>
            <w:rFonts w:hint="eastAsia"/>
          </w:rPr>
          <w:t xml:space="preserve"> </w:t>
        </w:r>
        <w:r w:rsidR="00BD20F5">
          <w:rPr>
            <w:noProof/>
          </w:rPr>
          <w:t>24</w:t>
        </w:r>
      </w:ins>
      <w:del w:id="131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316" w:author="Haraguroicha Hsu" w:date="2013-06-30T05:01:00Z">
        <w:r w:rsidR="00BD20F5" w:rsidRPr="00DF21BB">
          <w:rPr>
            <w:rFonts w:hint="eastAsia"/>
          </w:rPr>
          <w:t>圖</w:t>
        </w:r>
        <w:r w:rsidR="00BD20F5" w:rsidRPr="00DF21BB">
          <w:rPr>
            <w:rFonts w:hint="eastAsia"/>
          </w:rPr>
          <w:t xml:space="preserve"> </w:t>
        </w:r>
        <w:r w:rsidR="00BD20F5">
          <w:rPr>
            <w:noProof/>
          </w:rPr>
          <w:t>25</w:t>
        </w:r>
      </w:ins>
      <w:del w:id="131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17</w:delText>
        </w:r>
      </w:del>
      <w:r w:rsidR="00A4469D" w:rsidRPr="00DF21BB">
        <w:fldChar w:fldCharType="end"/>
      </w:r>
      <w:r w:rsidR="00975134" w:rsidRPr="00DF21BB">
        <w:rPr>
          <w:rFonts w:hint="eastAsia"/>
        </w:rPr>
        <w:t>所示。</w:t>
      </w:r>
    </w:p>
    <w:p w14:paraId="3CBD8166" w14:textId="09E93E44" w:rsidR="00975134" w:rsidRPr="00DF21BB" w:rsidRDefault="003B4A57" w:rsidP="004E4C6B">
      <w:pPr>
        <w:pStyle w:val="af5"/>
        <w:ind w:left="-1120" w:right="-1120"/>
        <w:rPr>
          <w:rFonts w:eastAsia="標楷體"/>
        </w:rPr>
      </w:pPr>
      <w:del w:id="1318" w:author="Haraguroicha Hsu" w:date="2013-07-02T12:01:00Z">
        <w:r w:rsidRPr="00DF21BB" w:rsidDel="00A073DF">
          <w:rPr>
            <w:rFonts w:eastAsia="標楷體" w:hint="eastAsia"/>
          </w:rPr>
          <w:lastRenderedPageBreak/>
          <w:drawing>
            <wp:inline distT="0" distB="0" distL="0" distR="0" wp14:anchorId="07EEABAA" wp14:editId="566C0ADA">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319" w:author="Haraguroicha Hsu" w:date="2013-07-02T12:01:00Z">
        <w:r w:rsidR="00A073DF" w:rsidRPr="00DF21BB">
          <w:rPr>
            <w:rFonts w:eastAsia="標楷體" w:hint="eastAsia"/>
          </w:rPr>
          <w:drawing>
            <wp:inline distT="0" distB="0" distL="0" distR="0" wp14:anchorId="54066DD9" wp14:editId="6D871CA0">
              <wp:extent cx="7272000" cy="7243410"/>
              <wp:effectExtent l="0" t="0" r="0" b="0"/>
              <wp:docPr id="43" name="圖片 43"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72000" cy="72434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5ADF6D3" w14:textId="2F28EF2A" w:rsidR="00046CE1" w:rsidRPr="00DF21BB" w:rsidRDefault="00EF6109" w:rsidP="004E4C6B">
      <w:pPr>
        <w:pStyle w:val="ab"/>
      </w:pPr>
      <w:bookmarkStart w:id="1320" w:name="_Ref231587804"/>
      <w:bookmarkStart w:id="1321" w:name="_Toc234187569"/>
      <w:bookmarkStart w:id="1322" w:name="_Toc2341879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23" w:author="Haraguroicha Hsu" w:date="2013-06-30T05:01:00Z">
        <w:r w:rsidR="00BD20F5">
          <w:rPr>
            <w:noProof/>
          </w:rPr>
          <w:t>24</w:t>
        </w:r>
      </w:ins>
      <w:del w:id="1324" w:author="Haraguroicha Hsu" w:date="2013-06-30T04:40:00Z">
        <w:r w:rsidR="00F76BDD" w:rsidDel="005B5EA9">
          <w:rPr>
            <w:noProof/>
          </w:rPr>
          <w:delText>16</w:delText>
        </w:r>
      </w:del>
      <w:r w:rsidRPr="00DF21BB">
        <w:fldChar w:fldCharType="end"/>
      </w:r>
      <w:bookmarkEnd w:id="1320"/>
      <w:r w:rsidR="00046CE1" w:rsidRPr="00DF21BB">
        <w:rPr>
          <w:rFonts w:hint="eastAsia"/>
        </w:rPr>
        <w:t xml:space="preserve"> </w:t>
      </w:r>
      <w:r w:rsidR="00046CE1" w:rsidRPr="00DF21BB">
        <w:rPr>
          <w:rFonts w:hint="eastAsia"/>
        </w:rPr>
        <w:t>中文語系介面</w:t>
      </w:r>
      <w:bookmarkEnd w:id="1321"/>
      <w:bookmarkEnd w:id="1322"/>
    </w:p>
    <w:p w14:paraId="0DE2F00C" w14:textId="0507333D" w:rsidR="00046CE1" w:rsidRPr="00DF21BB" w:rsidRDefault="003B4A57" w:rsidP="004E4C6B">
      <w:pPr>
        <w:pStyle w:val="af5"/>
        <w:ind w:left="-1120" w:right="-1120"/>
        <w:rPr>
          <w:rFonts w:eastAsia="標楷體"/>
        </w:rPr>
      </w:pPr>
      <w:del w:id="1325" w:author="Haraguroicha Hsu" w:date="2013-07-02T12:01:00Z">
        <w:r w:rsidRPr="00DF21BB" w:rsidDel="00A073DF">
          <w:rPr>
            <w:rFonts w:eastAsia="標楷體"/>
          </w:rPr>
          <w:lastRenderedPageBreak/>
          <w:drawing>
            <wp:inline distT="0" distB="0" distL="0" distR="0" wp14:anchorId="00AF3404" wp14:editId="77978E4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326" w:author="Haraguroicha Hsu" w:date="2013-07-02T12:01:00Z">
        <w:r w:rsidR="00A073DF" w:rsidRPr="00DF21BB">
          <w:rPr>
            <w:rFonts w:eastAsia="標楷體"/>
          </w:rPr>
          <w:drawing>
            <wp:inline distT="0" distB="0" distL="0" distR="0" wp14:anchorId="00456AC7" wp14:editId="2C7D492D">
              <wp:extent cx="7293964" cy="7380000"/>
              <wp:effectExtent l="0" t="0" r="0" b="11430"/>
              <wp:docPr id="44" name="圖片 44"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293964" cy="73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10F8B3" w14:textId="701D0F3B" w:rsidR="00B87D6A" w:rsidRDefault="00EF6109" w:rsidP="00B87D6A">
      <w:pPr>
        <w:pStyle w:val="ab"/>
      </w:pPr>
      <w:bookmarkStart w:id="1327" w:name="_Ref231587811"/>
      <w:bookmarkStart w:id="1328" w:name="_Toc234187570"/>
      <w:bookmarkStart w:id="1329" w:name="_Toc2341879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30" w:author="Haraguroicha Hsu" w:date="2013-06-30T05:01:00Z">
        <w:r w:rsidR="00BD20F5">
          <w:rPr>
            <w:noProof/>
          </w:rPr>
          <w:t>25</w:t>
        </w:r>
      </w:ins>
      <w:del w:id="1331" w:author="Haraguroicha Hsu" w:date="2013-06-30T04:40:00Z">
        <w:r w:rsidR="00F76BDD" w:rsidDel="005B5EA9">
          <w:rPr>
            <w:noProof/>
          </w:rPr>
          <w:delText>17</w:delText>
        </w:r>
      </w:del>
      <w:r w:rsidRPr="00DF21BB">
        <w:fldChar w:fldCharType="end"/>
      </w:r>
      <w:bookmarkEnd w:id="1327"/>
      <w:r w:rsidR="00046CE1" w:rsidRPr="00DF21BB">
        <w:rPr>
          <w:rFonts w:hint="eastAsia"/>
        </w:rPr>
        <w:t xml:space="preserve"> </w:t>
      </w:r>
      <w:r w:rsidR="00046CE1" w:rsidRPr="00DF21BB">
        <w:rPr>
          <w:rFonts w:hint="eastAsia"/>
        </w:rPr>
        <w:t>英文語系介面</w:t>
      </w:r>
      <w:bookmarkEnd w:id="1328"/>
      <w:bookmarkEnd w:id="1329"/>
    </w:p>
    <w:p w14:paraId="22C55099" w14:textId="77777777" w:rsidR="00A073DF" w:rsidRDefault="00A073DF">
      <w:pPr>
        <w:widowControl/>
        <w:ind w:firstLineChars="0" w:firstLine="0"/>
        <w:jc w:val="left"/>
        <w:rPr>
          <w:ins w:id="1332" w:author="Haraguroicha Hsu" w:date="2013-07-02T12:02:00Z"/>
          <w:rFonts w:asciiTheme="majorHAnsi" w:eastAsiaTheme="majorEastAsia" w:hAnsiTheme="majorHAnsi"/>
          <w:kern w:val="52"/>
          <w:lang w:val="x-none"/>
        </w:rPr>
      </w:pPr>
      <w:bookmarkStart w:id="1333" w:name="_Toc234187884"/>
      <w:ins w:id="1334" w:author="Haraguroicha Hsu" w:date="2013-07-02T12:02:00Z">
        <w:r>
          <w:lastRenderedPageBreak/>
          <w:br w:type="page"/>
        </w:r>
      </w:ins>
    </w:p>
    <w:p w14:paraId="7E21C204" w14:textId="2F13B9A2" w:rsidR="00B87D6A" w:rsidRDefault="00B87D6A" w:rsidP="00B87D6A">
      <w:pPr>
        <w:pStyle w:val="3"/>
      </w:pPr>
      <w:r>
        <w:rPr>
          <w:rFonts w:hint="eastAsia"/>
        </w:rPr>
        <w:t>樣板檔編輯器</w:t>
      </w:r>
      <w:bookmarkEnd w:id="1333"/>
    </w:p>
    <w:p w14:paraId="79AA2252" w14:textId="77777777" w:rsidR="00B8363B" w:rsidRDefault="00B8363B" w:rsidP="00B8363B">
      <w:pPr>
        <w:ind w:firstLine="560"/>
        <w:rPr>
          <w:ins w:id="1335" w:author="Haraguroicha Hsu" w:date="2013-06-30T04:41:00Z"/>
          <w:lang w:val="x-none"/>
        </w:rPr>
      </w:pPr>
      <w:ins w:id="1336" w:author="Haraguroicha Hsu" w:date="2013-06-30T04:41:00Z">
        <w:r>
          <w:rPr>
            <w:rFonts w:hint="eastAsia"/>
            <w:lang w:val="x-none"/>
          </w:rPr>
          <w:t>樣板檔編輯器的功能主要為顯示變數區塊以及編輯畫面，如下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337" w:author="Haraguroicha Hsu" w:date="2013-06-30T04:41:00Z">
        <w:r>
          <w:rPr>
            <w:lang w:val="x-none"/>
          </w:rPr>
          <w:fldChar w:fldCharType="separate"/>
        </w:r>
      </w:ins>
      <w:ins w:id="1338" w:author="Haraguroicha Hsu" w:date="2013-06-30T05:01:00Z">
        <w:r w:rsidR="00BD20F5">
          <w:rPr>
            <w:rFonts w:hint="eastAsia"/>
          </w:rPr>
          <w:t>圖</w:t>
        </w:r>
        <w:r w:rsidR="00BD20F5">
          <w:rPr>
            <w:rFonts w:hint="eastAsia"/>
          </w:rPr>
          <w:t xml:space="preserve"> </w:t>
        </w:r>
        <w:r w:rsidR="00BD20F5">
          <w:rPr>
            <w:noProof/>
          </w:rPr>
          <w:t>26</w:t>
        </w:r>
      </w:ins>
      <w:del w:id="1339" w:author="Haraguroicha Hsu" w:date="2013-06-30T04:45:00Z">
        <w:r w:rsidDel="00AB40E4">
          <w:rPr>
            <w:noProof/>
          </w:rPr>
          <w:delText>26</w:delText>
        </w:r>
      </w:del>
      <w:ins w:id="1340"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341" w:author="Haraguroicha Hsu" w:date="2013-06-30T04:41:00Z">
        <w:r>
          <w:rPr>
            <w:lang w:val="x-none"/>
          </w:rPr>
          <w:fldChar w:fldCharType="separate"/>
        </w:r>
      </w:ins>
      <w:ins w:id="1342" w:author="Haraguroicha Hsu" w:date="2013-06-30T05:01:00Z">
        <w:r w:rsidR="00BD20F5">
          <w:rPr>
            <w:rFonts w:hint="eastAsia"/>
          </w:rPr>
          <w:t>圖</w:t>
        </w:r>
        <w:r w:rsidR="00BD20F5">
          <w:rPr>
            <w:rFonts w:hint="eastAsia"/>
          </w:rPr>
          <w:t xml:space="preserve"> </w:t>
        </w:r>
        <w:r w:rsidR="00BD20F5">
          <w:rPr>
            <w:noProof/>
          </w:rPr>
          <w:t>27</w:t>
        </w:r>
      </w:ins>
      <w:del w:id="1343" w:author="Haraguroicha Hsu" w:date="2013-06-30T04:45:00Z">
        <w:r w:rsidDel="00AB40E4">
          <w:rPr>
            <w:noProof/>
          </w:rPr>
          <w:delText>27</w:delText>
        </w:r>
      </w:del>
      <w:ins w:id="1344"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5"/>
        <w:ind w:left="-1120" w:right="-1120"/>
        <w:rPr>
          <w:ins w:id="1345" w:author="Haraguroicha Hsu" w:date="2013-06-30T04:41:00Z"/>
        </w:rPr>
      </w:pPr>
      <w:ins w:id="1346"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7777777" w:rsidR="00B8363B" w:rsidRDefault="00B8363B" w:rsidP="00B8363B">
      <w:pPr>
        <w:pStyle w:val="ab"/>
        <w:rPr>
          <w:ins w:id="1347" w:author="Haraguroicha Hsu" w:date="2013-06-30T04:41:00Z"/>
        </w:rPr>
      </w:pPr>
      <w:bookmarkStart w:id="1348" w:name="_Ref359348790"/>
      <w:bookmarkStart w:id="1349" w:name="_Toc360323033"/>
      <w:bookmarkStart w:id="1350" w:name="_Toc360323475"/>
      <w:bookmarkStart w:id="1351" w:name="_Toc234187571"/>
      <w:bookmarkStart w:id="1352" w:name="_Toc234187922"/>
      <w:ins w:id="1353"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26</w:t>
      </w:r>
      <w:ins w:id="1354" w:author="Haraguroicha Hsu" w:date="2013-06-30T04:41:00Z">
        <w:r>
          <w:fldChar w:fldCharType="end"/>
        </w:r>
        <w:bookmarkEnd w:id="1348"/>
        <w:r>
          <w:rPr>
            <w:rFonts w:hint="eastAsia"/>
          </w:rPr>
          <w:t xml:space="preserve"> </w:t>
        </w:r>
        <w:r>
          <w:rPr>
            <w:rFonts w:hint="eastAsia"/>
          </w:rPr>
          <w:t>編輯器主畫面</w:t>
        </w:r>
        <w:bookmarkEnd w:id="1349"/>
        <w:bookmarkEnd w:id="1350"/>
        <w:bookmarkEnd w:id="1351"/>
        <w:bookmarkEnd w:id="1352"/>
      </w:ins>
    </w:p>
    <w:p w14:paraId="02A805E9" w14:textId="77777777" w:rsidR="00B8363B" w:rsidRPr="005200D9" w:rsidRDefault="00B8363B">
      <w:pPr>
        <w:pStyle w:val="ac"/>
        <w:rPr>
          <w:ins w:id="1355" w:author="Haraguroicha Hsu" w:date="2013-06-30T04:41:00Z"/>
        </w:rPr>
        <w:pPrChange w:id="1356" w:author="Haraguroicha Hsu" w:date="2013-06-30T04:43:00Z">
          <w:pPr>
            <w:pStyle w:val="ac"/>
            <w:ind w:firstLine="560"/>
          </w:pPr>
        </w:pPrChange>
      </w:pPr>
      <w:ins w:id="1357" w:author="Haraguroicha Hsu" w:date="2013-06-30T04:41:00Z">
        <w:r>
          <w:rPr>
            <w:rFonts w:hint="eastAsia"/>
          </w:rPr>
          <w:t>以傳染病通報單張樣板檔為例</w:t>
        </w:r>
      </w:ins>
    </w:p>
    <w:p w14:paraId="02F76CE0" w14:textId="77777777" w:rsidR="00B8363B" w:rsidRDefault="00B8363B" w:rsidP="00B8363B">
      <w:pPr>
        <w:pStyle w:val="af5"/>
        <w:ind w:left="-1120" w:right="-1120"/>
        <w:rPr>
          <w:ins w:id="1358" w:author="Haraguroicha Hsu" w:date="2013-06-30T04:41:00Z"/>
        </w:rPr>
      </w:pPr>
      <w:ins w:id="1359"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77777777" w:rsidR="00B8363B" w:rsidRDefault="00B8363B" w:rsidP="00B8363B">
      <w:pPr>
        <w:pStyle w:val="ab"/>
        <w:rPr>
          <w:ins w:id="1360" w:author="Haraguroicha Hsu" w:date="2013-06-30T04:41:00Z"/>
        </w:rPr>
      </w:pPr>
      <w:bookmarkStart w:id="1361" w:name="_Ref359348794"/>
      <w:bookmarkStart w:id="1362" w:name="_Toc360323034"/>
      <w:bookmarkStart w:id="1363" w:name="_Toc360323476"/>
      <w:bookmarkStart w:id="1364" w:name="_Toc234187572"/>
      <w:bookmarkStart w:id="1365" w:name="_Toc234187923"/>
      <w:ins w:id="1366"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27</w:t>
      </w:r>
      <w:ins w:id="1367" w:author="Haraguroicha Hsu" w:date="2013-06-30T04:41:00Z">
        <w:r>
          <w:fldChar w:fldCharType="end"/>
        </w:r>
        <w:bookmarkEnd w:id="1361"/>
        <w:r>
          <w:rPr>
            <w:rFonts w:hint="eastAsia"/>
          </w:rPr>
          <w:t xml:space="preserve"> </w:t>
        </w:r>
        <w:r>
          <w:rPr>
            <w:rFonts w:hint="eastAsia"/>
          </w:rPr>
          <w:t>區塊編輯畫面</w:t>
        </w:r>
        <w:bookmarkEnd w:id="1362"/>
        <w:bookmarkEnd w:id="1363"/>
        <w:bookmarkEnd w:id="1364"/>
        <w:bookmarkEnd w:id="1365"/>
      </w:ins>
    </w:p>
    <w:p w14:paraId="6E055D7D" w14:textId="77777777" w:rsidR="00B8363B" w:rsidRPr="00AB40E4" w:rsidRDefault="00B8363B" w:rsidP="00B8363B">
      <w:pPr>
        <w:pStyle w:val="ac"/>
        <w:rPr>
          <w:ins w:id="1368" w:author="Haraguroicha Hsu" w:date="2013-06-30T04:41:00Z"/>
        </w:rPr>
      </w:pPr>
      <w:ins w:id="1369" w:author="Haraguroicha Hsu" w:date="2013-06-30T04:41:00Z">
        <w:r w:rsidRPr="00B8363B">
          <w:rPr>
            <w:rFonts w:hint="eastAsia"/>
          </w:rPr>
          <w:t>以醫院</w:t>
        </w:r>
        <w:r w:rsidRPr="00B8363B">
          <w:rPr>
            <w:rFonts w:hint="eastAsia"/>
          </w:rPr>
          <w:t>/</w:t>
        </w:r>
        <w:r w:rsidRPr="00AB40E4">
          <w:rPr>
            <w:rFonts w:hint="eastAsia"/>
          </w:rPr>
          <w:t>診所欄位</w:t>
        </w:r>
        <w:r w:rsidRPr="00AB40E4">
          <w:rPr>
            <w:rFonts w:hint="eastAsia"/>
          </w:rPr>
          <w:t>(</w:t>
        </w:r>
        <w:r w:rsidRPr="00AB40E4">
          <w:rPr>
            <w:rFonts w:hint="eastAsia"/>
          </w:rPr>
          <w:t>醫院名稱</w:t>
        </w:r>
        <w:r w:rsidRPr="00AB40E4">
          <w:rPr>
            <w:rFonts w:hint="eastAsia"/>
          </w:rPr>
          <w:t>)</w:t>
        </w:r>
        <w:r w:rsidRPr="00AB40E4">
          <w:rPr>
            <w:rFonts w:hint="eastAsia"/>
          </w:rPr>
          <w:t>為例</w:t>
        </w:r>
      </w:ins>
    </w:p>
    <w:p w14:paraId="71AB1F37" w14:textId="77777777" w:rsidR="00A073DF" w:rsidRDefault="00A073DF">
      <w:pPr>
        <w:widowControl/>
        <w:ind w:firstLineChars="0" w:firstLine="0"/>
        <w:jc w:val="left"/>
        <w:rPr>
          <w:ins w:id="1370" w:author="Haraguroicha Hsu" w:date="2013-07-02T12:03:00Z"/>
          <w:rFonts w:asciiTheme="majorHAnsi" w:eastAsiaTheme="majorEastAsia" w:hAnsiTheme="majorHAnsi"/>
          <w:b/>
          <w:bCs/>
          <w:kern w:val="52"/>
          <w:sz w:val="32"/>
          <w:szCs w:val="48"/>
          <w:lang w:val="x-none"/>
        </w:rPr>
      </w:pPr>
      <w:ins w:id="1371" w:author="Haraguroicha Hsu" w:date="2013-07-02T12:03:00Z">
        <w:r>
          <w:br w:type="page"/>
        </w:r>
      </w:ins>
    </w:p>
    <w:p w14:paraId="5E1C1C2B" w14:textId="17995DAB" w:rsidR="00B87D6A" w:rsidRPr="00B87D6A" w:rsidDel="00B8363B" w:rsidRDefault="007C141B" w:rsidP="002262E4">
      <w:pPr>
        <w:ind w:firstLine="560"/>
        <w:rPr>
          <w:del w:id="1372" w:author="Haraguroicha Hsu" w:date="2013-06-30T04:41:00Z"/>
          <w:lang w:val="x-none"/>
        </w:rPr>
      </w:pPr>
      <w:del w:id="1373" w:author="Haraguroicha Hsu" w:date="2013-06-30T04:41:00Z">
        <w:r w:rsidDel="00B8363B">
          <w:delText>本部分目前尚在開發中</w:delText>
        </w:r>
      </w:del>
    </w:p>
    <w:p w14:paraId="22D3BFEE" w14:textId="59FA616C" w:rsidR="00D74FEB" w:rsidRPr="00DF21BB" w:rsidRDefault="003B4A57" w:rsidP="003A0BF2">
      <w:pPr>
        <w:pStyle w:val="2"/>
      </w:pPr>
      <w:bookmarkStart w:id="1374" w:name="_Toc357866755"/>
      <w:bookmarkStart w:id="1375" w:name="_Toc234187885"/>
      <w:r w:rsidRPr="00DF21BB">
        <w:rPr>
          <w:rFonts w:hint="eastAsia"/>
        </w:rPr>
        <w:t>討論</w:t>
      </w:r>
      <w:bookmarkEnd w:id="1374"/>
      <w:bookmarkEnd w:id="137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76" w:name="_Toc357866756"/>
      <w:bookmarkStart w:id="1377" w:name="_Toc234187886"/>
      <w:r w:rsidRPr="00DF21BB">
        <w:lastRenderedPageBreak/>
        <w:t>樣板檔編輯</w:t>
      </w:r>
      <w:bookmarkEnd w:id="1376"/>
      <w:bookmarkEnd w:id="1377"/>
    </w:p>
    <w:p w14:paraId="43E0E3B0" w14:textId="00187B39" w:rsidR="00772289" w:rsidRDefault="00AB40E4" w:rsidP="004E4C6B">
      <w:pPr>
        <w:ind w:firstLine="560"/>
      </w:pPr>
      <w:ins w:id="1378" w:author="Haraguroicha Hsu" w:date="2013-06-30T04:44:00Z">
        <w:r w:rsidRPr="00DF21BB">
          <w:t>要對樣板檔編輯，必須要使用支援</w:t>
        </w:r>
        <w:r w:rsidRPr="00DF21BB">
          <w:t>XHTML</w:t>
        </w:r>
        <w:r w:rsidRPr="00DF21BB">
          <w:t>的編輯器編輯</w:t>
        </w:r>
        <w:r>
          <w:rPr>
            <w:rFonts w:hint="eastAsia"/>
          </w:rPr>
          <w:t>，或者本系統內帶的樣板檔編輯器編輯</w:t>
        </w:r>
        <w:r w:rsidRPr="00DF21BB">
          <w:t>，</w:t>
        </w:r>
        <w:r>
          <w:rPr>
            <w:rFonts w:hint="eastAsia"/>
          </w:rPr>
          <w:t>在</w:t>
        </w:r>
      </w:ins>
      <w:del w:id="1379"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380" w:author="Haraguroicha Hsu" w:date="2013-06-30T04:44:00Z">
        <w:r w:rsidR="00772289" w:rsidRPr="00DF21BB" w:rsidDel="00AB40E4">
          <w:delText>後</w:delText>
        </w:r>
      </w:del>
      <w:r w:rsidR="00772289" w:rsidRPr="00DF21BB">
        <w:t>即可變成專用樣板檔。</w:t>
      </w:r>
      <w:del w:id="1381" w:author="Haraguroicha Hsu" w:date="2013-06-30T04:44:00Z">
        <w:r w:rsidR="00772289" w:rsidRPr="00DF21BB" w:rsidDel="00AB40E4">
          <w:delText>在</w:delText>
        </w:r>
      </w:del>
      <w:r w:rsidR="00772289" w:rsidRPr="00DF21BB">
        <w:t>製作樣板檔客制化時，僅需要有</w:t>
      </w:r>
      <w:r w:rsidR="00772289" w:rsidRPr="00DF21BB">
        <w:t>HTML</w:t>
      </w:r>
      <w:r w:rsidR="00D10C14" w:rsidRPr="00D10C14">
        <w:rPr>
          <w:rFonts w:hint="eastAsia"/>
        </w:rPr>
        <w:t>的設計編寫能力即可自行客制化所需的電子病歷樣板檔</w:t>
      </w:r>
      <w:ins w:id="1382" w:author="Haraguroicha Hsu" w:date="2013-07-02T11:25:00Z">
        <w:r w:rsidR="00372F00" w:rsidRPr="00372F00">
          <w:rPr>
            <w:rFonts w:hint="eastAsia"/>
          </w:rPr>
          <w:t>，如</w:t>
        </w:r>
      </w:ins>
      <w:del w:id="1383" w:author="Haraguroicha Hsu" w:date="2013-07-02T11:25:00Z">
        <w:r w:rsidR="00885971" w:rsidRPr="00885971" w:rsidDel="00372F00">
          <w:rPr>
            <w:rFonts w:hint="eastAsia"/>
          </w:rPr>
          <w:delText>(</w:delText>
        </w:r>
      </w:del>
      <w:ins w:id="1384" w:author="Haraguroicha Hsu" w:date="2013-07-02T10:00:00Z">
        <w:r w:rsidR="00992AC3">
          <w:fldChar w:fldCharType="begin"/>
        </w:r>
        <w:r w:rsidR="00992AC3">
          <w:instrText xml:space="preserve"> REF </w:instrText>
        </w:r>
        <w:r w:rsidR="00992AC3">
          <w:rPr>
            <w:rFonts w:hint="eastAsia"/>
          </w:rPr>
          <w:instrText>_Ref234378547 \h</w:instrText>
        </w:r>
        <w:r w:rsidR="00992AC3">
          <w:instrText xml:space="preserve"> </w:instrText>
        </w:r>
      </w:ins>
      <w:r w:rsidR="00992AC3">
        <w:fldChar w:fldCharType="separate"/>
      </w:r>
      <w:ins w:id="1385" w:author="Haraguroicha Hsu" w:date="2013-07-02T10:00:00Z">
        <w:r w:rsidR="00992AC3">
          <w:rPr>
            <w:rFonts w:hint="eastAsia"/>
          </w:rPr>
          <w:t>圖</w:t>
        </w:r>
        <w:r w:rsidR="00992AC3">
          <w:rPr>
            <w:rFonts w:hint="eastAsia"/>
          </w:rPr>
          <w:t xml:space="preserve"> </w:t>
        </w:r>
        <w:r w:rsidR="00992AC3">
          <w:rPr>
            <w:noProof/>
          </w:rPr>
          <w:t>28</w:t>
        </w:r>
        <w:r w:rsidR="00992AC3">
          <w:fldChar w:fldCharType="end"/>
        </w:r>
      </w:ins>
      <w:del w:id="1386" w:author="Haraguroicha Hsu" w:date="2013-07-02T10:00:00Z">
        <w:r w:rsidR="00885971" w:rsidRPr="00885971" w:rsidDel="00992AC3">
          <w:rPr>
            <w:rFonts w:hint="eastAsia"/>
          </w:rPr>
          <w:delText>圖</w:delText>
        </w:r>
        <w:r w:rsidR="00885971" w:rsidRPr="00885971" w:rsidDel="00992AC3">
          <w:rPr>
            <w:rFonts w:hint="eastAsia"/>
          </w:rPr>
          <w:delText>17</w:delText>
        </w:r>
      </w:del>
      <w:r w:rsidR="00885971" w:rsidRPr="00885971">
        <w:rPr>
          <w:rFonts w:hint="eastAsia"/>
        </w:rPr>
        <w:t>與</w:t>
      </w:r>
      <w:ins w:id="1387" w:author="Haraguroicha Hsu" w:date="2013-07-02T10:00:00Z">
        <w:r w:rsidR="00992AC3">
          <w:fldChar w:fldCharType="begin"/>
        </w:r>
        <w:r w:rsidR="00992AC3">
          <w:instrText xml:space="preserve"> REF </w:instrText>
        </w:r>
        <w:r w:rsidR="00992AC3">
          <w:rPr>
            <w:rFonts w:hint="eastAsia"/>
          </w:rPr>
          <w:instrText>_Ref234378538 \h</w:instrText>
        </w:r>
        <w:r w:rsidR="00992AC3">
          <w:instrText xml:space="preserve"> </w:instrText>
        </w:r>
      </w:ins>
      <w:r w:rsidR="00992AC3">
        <w:fldChar w:fldCharType="separate"/>
      </w:r>
      <w:ins w:id="1388" w:author="Haraguroicha Hsu" w:date="2013-07-02T10:00:00Z">
        <w:r w:rsidR="00992AC3">
          <w:rPr>
            <w:rFonts w:hint="eastAsia"/>
          </w:rPr>
          <w:t>圖</w:t>
        </w:r>
        <w:r w:rsidR="00992AC3">
          <w:rPr>
            <w:rFonts w:hint="eastAsia"/>
          </w:rPr>
          <w:t xml:space="preserve"> </w:t>
        </w:r>
        <w:r w:rsidR="00992AC3">
          <w:rPr>
            <w:noProof/>
          </w:rPr>
          <w:t>29</w:t>
        </w:r>
        <w:r w:rsidR="00992AC3">
          <w:fldChar w:fldCharType="end"/>
        </w:r>
      </w:ins>
      <w:del w:id="1389" w:author="Haraguroicha Hsu" w:date="2013-07-02T10:00:00Z">
        <w:r w:rsidR="00885971" w:rsidRPr="00885971" w:rsidDel="00992AC3">
          <w:rPr>
            <w:rFonts w:hint="eastAsia"/>
          </w:rPr>
          <w:delText>圖</w:delText>
        </w:r>
        <w:r w:rsidR="00885971" w:rsidRPr="00885971" w:rsidDel="00992AC3">
          <w:rPr>
            <w:rFonts w:hint="eastAsia"/>
          </w:rPr>
          <w:delText>18</w:delText>
        </w:r>
      </w:del>
      <w:r w:rsidR="00885971" w:rsidRPr="00885971">
        <w:rPr>
          <w:rFonts w:hint="eastAsia"/>
        </w:rPr>
        <w:t>為疾病通報單張的原始樣板檔節錄</w:t>
      </w:r>
      <w:del w:id="1390" w:author="Haraguroicha Hsu" w:date="2013-07-02T11:25:00Z">
        <w:r w:rsidR="00885971" w:rsidRPr="00885971" w:rsidDel="00372F00">
          <w:rPr>
            <w:rFonts w:hint="eastAsia"/>
          </w:rPr>
          <w:delText>)</w:delText>
        </w:r>
      </w:del>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1391" w:author="Haraguroicha Hsu" w:date="2013-06-30T05:01:00Z">
        <w:r w:rsidR="00BD20F5" w:rsidRPr="00DF21BB">
          <w:rPr>
            <w:rFonts w:hint="eastAsia"/>
          </w:rPr>
          <w:t>圖</w:t>
        </w:r>
        <w:r w:rsidR="00BD20F5" w:rsidRPr="00DF21BB">
          <w:rPr>
            <w:rFonts w:hint="eastAsia"/>
          </w:rPr>
          <w:t xml:space="preserve"> </w:t>
        </w:r>
        <w:r w:rsidR="00BD20F5">
          <w:rPr>
            <w:noProof/>
          </w:rPr>
          <w:t>30</w:t>
        </w:r>
      </w:ins>
      <w:del w:id="139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393" w:name="_Toc234187573"/>
      <w:bookmarkStart w:id="1394" w:name="_Toc234187924"/>
      <w:bookmarkStart w:id="1395" w:name="_Ref234378547"/>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396" w:author="Haraguroicha Hsu" w:date="2013-06-30T05:01:00Z">
        <w:r w:rsidR="00BD20F5">
          <w:rPr>
            <w:noProof/>
          </w:rPr>
          <w:t>28</w:t>
        </w:r>
      </w:ins>
      <w:del w:id="1397" w:author="Haraguroicha Hsu" w:date="2013-06-30T04:40:00Z">
        <w:r w:rsidR="00F76BDD" w:rsidDel="005B5EA9">
          <w:rPr>
            <w:noProof/>
          </w:rPr>
          <w:delText>18</w:delText>
        </w:r>
      </w:del>
      <w:r>
        <w:fldChar w:fldCharType="end"/>
      </w:r>
      <w:bookmarkEnd w:id="1395"/>
      <w:r>
        <w:rPr>
          <w:rFonts w:hint="eastAsia"/>
        </w:rPr>
        <w:t xml:space="preserve"> </w:t>
      </w:r>
      <w:r w:rsidRPr="00640C3A">
        <w:rPr>
          <w:rFonts w:hint="eastAsia"/>
        </w:rPr>
        <w:t>疾病通報單張原始樣板檔節錄</w:t>
      </w:r>
      <w:r>
        <w:rPr>
          <w:rFonts w:hint="eastAsia"/>
        </w:rPr>
        <w:t>1</w:t>
      </w:r>
      <w:bookmarkEnd w:id="1393"/>
      <w:bookmarkEnd w:id="1394"/>
    </w:p>
    <w:p w14:paraId="4C0EC852" w14:textId="2754AEE1" w:rsidR="00FE30E3" w:rsidRPr="00FE30E3" w:rsidRDefault="00FE30E3">
      <w:pPr>
        <w:pStyle w:val="ac"/>
        <w:pPrChange w:id="1398" w:author="Haraguroicha Hsu" w:date="2013-06-30T04:43:00Z">
          <w:pPr>
            <w:pStyle w:val="ac"/>
            <w:ind w:firstLine="560"/>
          </w:pPr>
        </w:pPrChange>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399" w:name="_Toc234187574"/>
      <w:bookmarkStart w:id="1400" w:name="_Toc234187925"/>
      <w:bookmarkStart w:id="1401" w:name="_Ref23437853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02" w:author="Haraguroicha Hsu" w:date="2013-06-30T05:01:00Z">
        <w:r w:rsidR="00BD20F5">
          <w:rPr>
            <w:noProof/>
          </w:rPr>
          <w:t>29</w:t>
        </w:r>
      </w:ins>
      <w:del w:id="1403" w:author="Haraguroicha Hsu" w:date="2013-06-30T04:40:00Z">
        <w:r w:rsidR="00F76BDD" w:rsidDel="005B5EA9">
          <w:rPr>
            <w:noProof/>
          </w:rPr>
          <w:delText>19</w:delText>
        </w:r>
      </w:del>
      <w:r>
        <w:fldChar w:fldCharType="end"/>
      </w:r>
      <w:bookmarkEnd w:id="1401"/>
      <w:r>
        <w:rPr>
          <w:rFonts w:hint="eastAsia"/>
        </w:rPr>
        <w:t xml:space="preserve"> </w:t>
      </w:r>
      <w:r w:rsidRPr="00640C3A">
        <w:rPr>
          <w:rFonts w:hint="eastAsia"/>
        </w:rPr>
        <w:t>疾病通報單張原始樣板檔節錄</w:t>
      </w:r>
      <w:r>
        <w:rPr>
          <w:rFonts w:hint="eastAsia"/>
        </w:rPr>
        <w:t>2</w:t>
      </w:r>
      <w:bookmarkEnd w:id="1399"/>
      <w:bookmarkEnd w:id="1400"/>
    </w:p>
    <w:p w14:paraId="76C5B72A" w14:textId="2DC038F4" w:rsidR="00FE30E3" w:rsidRPr="00FE30E3" w:rsidRDefault="00FE30E3" w:rsidP="00B8363B">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404" w:name="_Ref231587939"/>
      <w:bookmarkStart w:id="1405" w:name="_Toc234187575"/>
      <w:bookmarkStart w:id="1406" w:name="_Toc2341879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07" w:author="Haraguroicha Hsu" w:date="2013-06-30T05:01:00Z">
        <w:r w:rsidR="00BD20F5">
          <w:rPr>
            <w:noProof/>
          </w:rPr>
          <w:t>30</w:t>
        </w:r>
      </w:ins>
      <w:del w:id="1408" w:author="Haraguroicha Hsu" w:date="2013-06-30T04:40:00Z">
        <w:r w:rsidR="00F76BDD" w:rsidDel="005B5EA9">
          <w:rPr>
            <w:noProof/>
          </w:rPr>
          <w:delText>20</w:delText>
        </w:r>
      </w:del>
      <w:r w:rsidRPr="00DF21BB">
        <w:fldChar w:fldCharType="end"/>
      </w:r>
      <w:bookmarkEnd w:id="1404"/>
      <w:r w:rsidR="00772289" w:rsidRPr="00DF21BB">
        <w:rPr>
          <w:rFonts w:hint="eastAsia"/>
        </w:rPr>
        <w:t xml:space="preserve"> </w:t>
      </w:r>
      <w:r w:rsidR="00772289" w:rsidRPr="00DF21BB">
        <w:t>語法使用示意圖</w:t>
      </w:r>
      <w:bookmarkEnd w:id="1405"/>
      <w:bookmarkEnd w:id="1406"/>
    </w:p>
    <w:p w14:paraId="4B4B6CC2" w14:textId="10D01286" w:rsidR="005C00B8" w:rsidRPr="00DF21BB" w:rsidRDefault="00D10C14" w:rsidP="003A0BF2">
      <w:pPr>
        <w:pStyle w:val="3"/>
      </w:pPr>
      <w:bookmarkStart w:id="1409" w:name="_Toc234187887"/>
      <w:r w:rsidRPr="00D10C14">
        <w:rPr>
          <w:rFonts w:hint="eastAsia"/>
        </w:rPr>
        <w:lastRenderedPageBreak/>
        <w:t>檢視器存取能力</w:t>
      </w:r>
      <w:bookmarkEnd w:id="1409"/>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1410" w:name="_Ref231588120"/>
      <w:bookmarkStart w:id="1411" w:name="_Toc234187576"/>
      <w:bookmarkStart w:id="1412" w:name="_Toc2341879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13" w:author="Haraguroicha Hsu" w:date="2013-06-30T05:01:00Z">
        <w:r w:rsidR="00BD20F5">
          <w:rPr>
            <w:noProof/>
          </w:rPr>
          <w:t>31</w:t>
        </w:r>
      </w:ins>
      <w:del w:id="1414" w:author="Haraguroicha Hsu" w:date="2013-06-30T04:40:00Z">
        <w:r w:rsidR="00F76BDD" w:rsidDel="005B5EA9">
          <w:rPr>
            <w:noProof/>
          </w:rPr>
          <w:delText>21</w:delText>
        </w:r>
      </w:del>
      <w:r w:rsidRPr="00DF21BB">
        <w:fldChar w:fldCharType="end"/>
      </w:r>
      <w:bookmarkEnd w:id="1410"/>
      <w:r w:rsidRPr="00DF21BB">
        <w:rPr>
          <w:rFonts w:hint="eastAsia"/>
        </w:rPr>
        <w:t xml:space="preserve"> </w:t>
      </w:r>
      <w:r w:rsidRPr="00DF21BB">
        <w:t>系統載入所耗用的時間</w:t>
      </w:r>
      <w:bookmarkEnd w:id="1411"/>
      <w:bookmarkEnd w:id="1412"/>
    </w:p>
    <w:p w14:paraId="6413C026" w14:textId="77777777" w:rsidR="00FB204E" w:rsidRPr="00FE30E3" w:rsidRDefault="00FB204E">
      <w:pPr>
        <w:pStyle w:val="ac"/>
        <w:rPr>
          <w:rFonts w:ascii="Adobe 明體 Std L" w:eastAsia="Adobe 明體 Std L" w:hAnsi="Adobe 明體 Std L" w:cs="Adobe 明體 Std L"/>
        </w:rPr>
        <w:pPrChange w:id="1415" w:author="Haraguroicha Hsu" w:date="2013-06-30T04:43:00Z">
          <w:pPr>
            <w:pStyle w:val="ac"/>
            <w:ind w:firstLine="560"/>
          </w:pPr>
        </w:pPrChange>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3769ECE" w14:textId="77777777" w:rsidR="00A073DF" w:rsidRDefault="00A073DF">
      <w:pPr>
        <w:widowControl/>
        <w:ind w:firstLineChars="0" w:firstLine="0"/>
        <w:jc w:val="left"/>
        <w:rPr>
          <w:ins w:id="1416" w:author="Haraguroicha Hsu" w:date="2013-07-02T12:04:00Z"/>
        </w:rPr>
      </w:pPr>
      <w:ins w:id="1417" w:author="Haraguroicha Hsu" w:date="2013-07-02T12:04:00Z">
        <w:r>
          <w:br w:type="page"/>
        </w:r>
      </w:ins>
    </w:p>
    <w:p w14:paraId="69CD3B64" w14:textId="1B464FF8"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del w:id="1418" w:author="Haraguroicha Hsu" w:date="2013-07-02T11:30:00Z">
        <w:r w:rsidR="005C00B8" w:rsidRPr="00DF21BB" w:rsidDel="00372F00">
          <w:rPr>
            <w:rFonts w:hint="eastAsia"/>
          </w:rPr>
          <w:delText>(</w:delText>
        </w:r>
      </w:del>
      <w:ins w:id="1419" w:author="Haraguroicha Hsu" w:date="2013-07-02T11:30:00Z">
        <w:r w:rsidR="00372F00">
          <w:rPr>
            <w:rFonts w:hint="eastAsia"/>
          </w:rPr>
          <w:t>，</w:t>
        </w:r>
      </w:ins>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1420" w:author="Haraguroicha Hsu" w:date="2013-06-30T05:01:00Z">
        <w:r w:rsidR="00BD20F5" w:rsidRPr="00DF21BB">
          <w:rPr>
            <w:rFonts w:hint="eastAsia"/>
          </w:rPr>
          <w:t>圖</w:t>
        </w:r>
        <w:r w:rsidR="00BD20F5" w:rsidRPr="00DF21BB">
          <w:rPr>
            <w:rFonts w:hint="eastAsia"/>
          </w:rPr>
          <w:t xml:space="preserve"> </w:t>
        </w:r>
        <w:r w:rsidR="00BD20F5">
          <w:rPr>
            <w:noProof/>
          </w:rPr>
          <w:t>31</w:t>
        </w:r>
      </w:ins>
      <w:del w:id="1421" w:author="Haraguroicha Hsu" w:date="2013-06-30T04:40:00Z">
        <w:r w:rsidR="00F76BDD" w:rsidRPr="00DF21BB" w:rsidDel="005B5EA9">
          <w:rPr>
            <w:rFonts w:hint="eastAsia"/>
          </w:rPr>
          <w:lastRenderedPageBreak/>
          <w:delText>圖</w:delText>
        </w:r>
        <w:r w:rsidR="00F76BDD" w:rsidRPr="00DF21BB" w:rsidDel="005B5EA9">
          <w:rPr>
            <w:rFonts w:hint="eastAsia"/>
          </w:rPr>
          <w:delText xml:space="preserve"> </w:delText>
        </w:r>
        <w:r w:rsidR="00F76BDD" w:rsidDel="005B5EA9">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1422" w:author="Haraguroicha Hsu" w:date="2013-06-30T05:01:00Z">
        <w:r w:rsidR="00BD20F5" w:rsidRPr="00DF21BB">
          <w:rPr>
            <w:rFonts w:hint="eastAsia"/>
          </w:rPr>
          <w:t>圖</w:t>
        </w:r>
        <w:r w:rsidR="00BD20F5" w:rsidRPr="00DF21BB">
          <w:rPr>
            <w:rFonts w:hint="eastAsia"/>
          </w:rPr>
          <w:t xml:space="preserve"> </w:t>
        </w:r>
        <w:r w:rsidR="00BD20F5">
          <w:rPr>
            <w:noProof/>
          </w:rPr>
          <w:t>32</w:t>
        </w:r>
      </w:ins>
      <w:del w:id="142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22</w:delText>
        </w:r>
      </w:del>
      <w:r w:rsidR="00686637" w:rsidRPr="00DF21BB">
        <w:fldChar w:fldCharType="end"/>
      </w:r>
      <w:r w:rsidR="005C00B8" w:rsidRPr="00DF21BB">
        <w:rPr>
          <w:rFonts w:hint="eastAsia"/>
        </w:rPr>
        <w:t>所示</w:t>
      </w:r>
      <w:del w:id="1424" w:author="Haraguroicha Hsu" w:date="2013-07-02T11:30:00Z">
        <w:r w:rsidR="005C00B8" w:rsidRPr="00DF21BB" w:rsidDel="00372F00">
          <w:rPr>
            <w:rFonts w:hint="eastAsia"/>
          </w:rPr>
          <w:delText>)</w:delText>
        </w:r>
      </w:del>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1425" w:name="_Ref231588125"/>
      <w:bookmarkStart w:id="1426" w:name="_Toc234187577"/>
      <w:bookmarkStart w:id="1427" w:name="_Toc2341879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28" w:author="Haraguroicha Hsu" w:date="2013-06-30T05:01:00Z">
        <w:r w:rsidR="00BD20F5">
          <w:rPr>
            <w:noProof/>
          </w:rPr>
          <w:t>32</w:t>
        </w:r>
      </w:ins>
      <w:del w:id="1429" w:author="Haraguroicha Hsu" w:date="2013-06-30T04:40:00Z">
        <w:r w:rsidR="00F76BDD" w:rsidDel="005B5EA9">
          <w:rPr>
            <w:noProof/>
          </w:rPr>
          <w:delText>22</w:delText>
        </w:r>
      </w:del>
      <w:r w:rsidRPr="00DF21BB">
        <w:fldChar w:fldCharType="end"/>
      </w:r>
      <w:bookmarkEnd w:id="1425"/>
      <w:r w:rsidR="005C00B8" w:rsidRPr="00DF21BB">
        <w:rPr>
          <w:rFonts w:hint="eastAsia"/>
        </w:rPr>
        <w:t xml:space="preserve"> </w:t>
      </w:r>
      <w:r w:rsidR="005C00B8" w:rsidRPr="00DF21BB">
        <w:t>樣板檔套用的資料要求耗用時間</w:t>
      </w:r>
      <w:bookmarkEnd w:id="1426"/>
      <w:bookmarkEnd w:id="1427"/>
    </w:p>
    <w:p w14:paraId="48336FEF" w14:textId="2F1544B7" w:rsidR="00FE30E3" w:rsidRPr="00FE30E3" w:rsidRDefault="00FE30E3">
      <w:pPr>
        <w:pStyle w:val="ac"/>
        <w:pPrChange w:id="1430" w:author="Haraguroicha Hsu" w:date="2013-06-30T04:43:00Z">
          <w:pPr>
            <w:pStyle w:val="ac"/>
            <w:ind w:firstLine="560"/>
          </w:pPr>
        </w:pPrChange>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431" w:name="_Toc234187888"/>
      <w:r w:rsidRPr="00D10C14">
        <w:rPr>
          <w:rFonts w:hint="eastAsia"/>
        </w:rPr>
        <w:t>多個電子病歷檔案讀取與輸出能力</w:t>
      </w:r>
      <w:bookmarkEnd w:id="1431"/>
    </w:p>
    <w:p w14:paraId="62CDD862" w14:textId="4FA96978" w:rsidR="00D10C14" w:rsidRDefault="00D10C14" w:rsidP="004E4C6B">
      <w:pPr>
        <w:ind w:firstLine="560"/>
      </w:pPr>
      <w:r w:rsidRPr="00D10C14">
        <w:rPr>
          <w:rFonts w:hint="eastAsia"/>
        </w:rPr>
        <w:t>本研究之系統俱有批量處理樣板檔套用的能力，當使用者一次拖拉超過一個檔案的時候</w:t>
      </w:r>
      <w:del w:id="1432" w:author="Haraguroicha Hsu" w:date="2013-07-02T11:31:00Z">
        <w:r w:rsidRPr="00D10C14" w:rsidDel="00C5661E">
          <w:rPr>
            <w:rFonts w:hint="eastAsia"/>
          </w:rPr>
          <w:delText>(</w:delText>
        </w:r>
      </w:del>
      <w:ins w:id="1433" w:author="Haraguroicha Hsu" w:date="2013-07-02T11:31:00Z">
        <w:r w:rsidR="00C5661E">
          <w:rPr>
            <w:rFonts w:hint="eastAsia"/>
          </w:rPr>
          <w:t>會</w:t>
        </w:r>
      </w:ins>
      <w:r w:rsidRPr="00D10C14">
        <w:rPr>
          <w:rFonts w:hint="eastAsia"/>
        </w:rPr>
        <w:t>如</w:t>
      </w:r>
      <w:r w:rsidR="00B84245">
        <w:fldChar w:fldCharType="begin"/>
      </w:r>
      <w:r w:rsidR="00B84245">
        <w:instrText xml:space="preserve"> REF _Ref231759421 \h </w:instrText>
      </w:r>
      <w:r w:rsidR="00B84245">
        <w:fldChar w:fldCharType="separate"/>
      </w:r>
      <w:ins w:id="1434" w:author="Haraguroicha Hsu" w:date="2013-06-30T05:01:00Z">
        <w:r w:rsidR="00BD20F5">
          <w:rPr>
            <w:rFonts w:hint="eastAsia"/>
          </w:rPr>
          <w:t>圖</w:t>
        </w:r>
        <w:r w:rsidR="00BD20F5">
          <w:rPr>
            <w:rFonts w:hint="eastAsia"/>
          </w:rPr>
          <w:t xml:space="preserve"> </w:t>
        </w:r>
        <w:r w:rsidR="00BD20F5">
          <w:rPr>
            <w:noProof/>
          </w:rPr>
          <w:t>33</w:t>
        </w:r>
      </w:ins>
      <w:del w:id="1435"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23</w:delText>
        </w:r>
      </w:del>
      <w:r w:rsidR="00B84245">
        <w:fldChar w:fldCharType="end"/>
      </w:r>
      <w:r w:rsidRPr="00D10C14">
        <w:rPr>
          <w:rFonts w:hint="eastAsia"/>
        </w:rPr>
        <w:t>所示</w:t>
      </w:r>
      <w:del w:id="1436" w:author="Haraguroicha Hsu" w:date="2013-07-02T11:31:00Z">
        <w:r w:rsidRPr="00D10C14" w:rsidDel="00C5661E">
          <w:rPr>
            <w:rFonts w:hint="eastAsia"/>
          </w:rPr>
          <w:delText>)</w:delText>
        </w:r>
      </w:del>
      <w:ins w:id="1437" w:author="Haraguroicha Hsu" w:date="2013-07-02T11:31:00Z">
        <w:r w:rsidR="00C5661E">
          <w:rPr>
            <w:rFonts w:hint="eastAsia"/>
          </w:rPr>
          <w:t>，</w:t>
        </w:r>
      </w:ins>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1438" w:author="Haraguroicha Hsu" w:date="2013-06-30T05:01:00Z">
        <w:r w:rsidR="00BD20F5">
          <w:rPr>
            <w:rFonts w:hint="eastAsia"/>
          </w:rPr>
          <w:t>圖</w:t>
        </w:r>
        <w:r w:rsidR="00BD20F5">
          <w:rPr>
            <w:rFonts w:hint="eastAsia"/>
          </w:rPr>
          <w:t xml:space="preserve"> </w:t>
        </w:r>
        <w:r w:rsidR="00BD20F5">
          <w:rPr>
            <w:noProof/>
          </w:rPr>
          <w:t>34</w:t>
        </w:r>
      </w:ins>
      <w:del w:id="1439" w:author="Haraguroicha Hsu" w:date="2013-06-30T04:40:00Z">
        <w:r w:rsidR="00F76BDD" w:rsidDel="005B5EA9">
          <w:rPr>
            <w:rFonts w:hint="eastAsia"/>
          </w:rPr>
          <w:lastRenderedPageBreak/>
          <w:delText>圖</w:delText>
        </w:r>
        <w:r w:rsidR="00F76BDD" w:rsidDel="005B5EA9">
          <w:rPr>
            <w:rFonts w:hint="eastAsia"/>
          </w:rPr>
          <w:delText xml:space="preserve"> </w:delText>
        </w:r>
        <w:r w:rsidR="00F76BDD" w:rsidDel="005B5EA9">
          <w:rPr>
            <w:noProof/>
          </w:rPr>
          <w:delText>24</w:delText>
        </w:r>
      </w:del>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1440" w:name="_Ref231759421"/>
      <w:bookmarkStart w:id="1441" w:name="_Ref231759418"/>
      <w:bookmarkStart w:id="1442" w:name="_Toc234187578"/>
      <w:bookmarkStart w:id="1443" w:name="_Toc2341879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44" w:author="Haraguroicha Hsu" w:date="2013-06-30T05:01:00Z">
        <w:r w:rsidR="00BD20F5">
          <w:rPr>
            <w:noProof/>
          </w:rPr>
          <w:t>33</w:t>
        </w:r>
      </w:ins>
      <w:del w:id="1445" w:author="Haraguroicha Hsu" w:date="2013-06-30T04:40:00Z">
        <w:r w:rsidR="00F76BDD" w:rsidDel="005B5EA9">
          <w:rPr>
            <w:noProof/>
          </w:rPr>
          <w:delText>23</w:delText>
        </w:r>
      </w:del>
      <w:r>
        <w:fldChar w:fldCharType="end"/>
      </w:r>
      <w:bookmarkEnd w:id="1440"/>
      <w:r>
        <w:rPr>
          <w:rFonts w:hint="eastAsia"/>
        </w:rPr>
        <w:t xml:space="preserve"> </w:t>
      </w:r>
      <w:r w:rsidRPr="00DE405D">
        <w:rPr>
          <w:rFonts w:hint="eastAsia"/>
        </w:rPr>
        <w:t>使用者拖曳多個電子病歷檔案示意圖</w:t>
      </w:r>
      <w:bookmarkEnd w:id="1441"/>
      <w:bookmarkEnd w:id="1442"/>
      <w:bookmarkEnd w:id="1443"/>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1446" w:name="_Ref231759431"/>
      <w:bookmarkStart w:id="1447" w:name="_Toc234187579"/>
      <w:bookmarkStart w:id="1448" w:name="_Toc2341879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49" w:author="Haraguroicha Hsu" w:date="2013-06-30T05:01:00Z">
        <w:r w:rsidR="00BD20F5">
          <w:rPr>
            <w:noProof/>
          </w:rPr>
          <w:t>34</w:t>
        </w:r>
      </w:ins>
      <w:del w:id="1450" w:author="Haraguroicha Hsu" w:date="2013-06-30T04:40:00Z">
        <w:r w:rsidR="00F76BDD" w:rsidDel="005B5EA9">
          <w:rPr>
            <w:noProof/>
          </w:rPr>
          <w:delText>24</w:delText>
        </w:r>
      </w:del>
      <w:r>
        <w:fldChar w:fldCharType="end"/>
      </w:r>
      <w:bookmarkEnd w:id="1446"/>
      <w:r>
        <w:rPr>
          <w:rFonts w:hint="eastAsia"/>
        </w:rPr>
        <w:t xml:space="preserve"> </w:t>
      </w:r>
      <w:r w:rsidRPr="00DE405D">
        <w:rPr>
          <w:rFonts w:hint="eastAsia"/>
        </w:rPr>
        <w:t>批量處理的耗用時間</w:t>
      </w:r>
      <w:bookmarkEnd w:id="1447"/>
      <w:bookmarkEnd w:id="1448"/>
    </w:p>
    <w:p w14:paraId="21C31DC6" w14:textId="2E2B284D" w:rsidR="00F959C2" w:rsidRPr="00F959C2" w:rsidRDefault="00F959C2">
      <w:pPr>
        <w:pStyle w:val="ac"/>
        <w:pPrChange w:id="1451" w:author="Haraguroicha Hsu" w:date="2013-06-30T04:43:00Z">
          <w:pPr>
            <w:pStyle w:val="ac"/>
            <w:ind w:firstLine="560"/>
          </w:pPr>
        </w:pPrChange>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D870BC" w14:textId="77777777" w:rsidR="00A073DF" w:rsidRDefault="00A073DF">
      <w:pPr>
        <w:widowControl/>
        <w:ind w:firstLineChars="0" w:firstLine="0"/>
        <w:jc w:val="left"/>
        <w:rPr>
          <w:ins w:id="1452" w:author="Haraguroicha Hsu" w:date="2013-07-02T12:04:00Z"/>
          <w:rFonts w:asciiTheme="majorHAnsi" w:eastAsiaTheme="majorEastAsia" w:hAnsiTheme="majorHAnsi"/>
          <w:kern w:val="52"/>
          <w:lang w:val="x-none"/>
        </w:rPr>
      </w:pPr>
      <w:bookmarkStart w:id="1453" w:name="_Toc360323442"/>
      <w:bookmarkStart w:id="1454" w:name="_Toc234187889"/>
      <w:ins w:id="1455" w:author="Haraguroicha Hsu" w:date="2013-07-02T12:04:00Z">
        <w:r>
          <w:lastRenderedPageBreak/>
          <w:br w:type="page"/>
        </w:r>
      </w:ins>
    </w:p>
    <w:p w14:paraId="31BDB687" w14:textId="28B72A24" w:rsidR="008F7535" w:rsidRDefault="008F7535" w:rsidP="008F7535">
      <w:pPr>
        <w:pStyle w:val="3"/>
        <w:rPr>
          <w:ins w:id="1456" w:author="Haraguroicha Hsu" w:date="2013-06-30T04:49:00Z"/>
        </w:rPr>
      </w:pPr>
      <w:ins w:id="1457" w:author="Haraguroicha Hsu" w:date="2013-06-30T04:49:00Z">
        <w:r>
          <w:rPr>
            <w:rFonts w:hint="eastAsia"/>
          </w:rPr>
          <w:t>技術</w:t>
        </w:r>
        <w:r>
          <w:t>與工具</w:t>
        </w:r>
        <w:r>
          <w:rPr>
            <w:rFonts w:hint="eastAsia"/>
          </w:rPr>
          <w:t>差異比較</w:t>
        </w:r>
        <w:bookmarkEnd w:id="1453"/>
        <w:bookmarkEnd w:id="1454"/>
      </w:ins>
    </w:p>
    <w:p w14:paraId="5610391A" w14:textId="47DF57A8" w:rsidR="008F7535" w:rsidRPr="00330198" w:rsidRDefault="008F7535" w:rsidP="008F7535">
      <w:pPr>
        <w:widowControl/>
        <w:ind w:firstLineChars="0" w:firstLine="0"/>
        <w:jc w:val="left"/>
        <w:rPr>
          <w:ins w:id="1458" w:author="Haraguroicha Hsu" w:date="2013-06-30T04:49:00Z"/>
          <w:rFonts w:asciiTheme="majorHAnsi" w:eastAsiaTheme="majorEastAsia" w:hAnsiTheme="majorHAnsi"/>
          <w:sz w:val="24"/>
        </w:rPr>
      </w:pPr>
      <w:ins w:id="1459"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r>
          <w:rPr>
            <w:rFonts w:hint="eastAsia"/>
            <w:lang w:val="x-none"/>
          </w:rPr>
          <w:t>jQuery</w:t>
        </w:r>
        <w:r>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ins>
      <w:r>
        <w:rPr>
          <w:lang w:val="x-none"/>
        </w:rPr>
      </w:r>
      <w:ins w:id="1460" w:author="Haraguroicha Hsu" w:date="2013-06-30T04:49:00Z">
        <w:r>
          <w:rPr>
            <w:lang w:val="x-none"/>
          </w:rPr>
          <w:fldChar w:fldCharType="separate"/>
        </w:r>
      </w:ins>
      <w:ins w:id="1461" w:author="Haraguroicha Hsu" w:date="2013-06-30T05:01:00Z">
        <w:r w:rsidR="00BD20F5">
          <w:rPr>
            <w:rFonts w:hint="eastAsia"/>
          </w:rPr>
          <w:t>表</w:t>
        </w:r>
        <w:r w:rsidR="00BD20F5">
          <w:rPr>
            <w:rFonts w:hint="eastAsia"/>
          </w:rPr>
          <w:t xml:space="preserve"> </w:t>
        </w:r>
        <w:r w:rsidR="00BD20F5">
          <w:rPr>
            <w:noProof/>
          </w:rPr>
          <w:t>2</w:t>
        </w:r>
      </w:ins>
      <w:del w:id="1462" w:author="Haraguroicha Hsu" w:date="2013-06-30T04:52:00Z">
        <w:r w:rsidDel="004B7FC6">
          <w:rPr>
            <w:noProof/>
          </w:rPr>
          <w:delText>2</w:delText>
        </w:r>
      </w:del>
      <w:ins w:id="1463"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ins>
      <w:ins w:id="1464" w:author="Haraguroicha Hsu" w:date="2013-07-02T11:32:00Z">
        <w:r w:rsidR="00C5661E" w:rsidRPr="008A66B5">
          <w:rPr>
            <w:rFonts w:hint="eastAsia"/>
            <w:lang w:val="x-none"/>
          </w:rPr>
          <w:t>如</w:t>
        </w:r>
        <w:r w:rsidR="00C5661E">
          <w:rPr>
            <w:lang w:val="x-none"/>
          </w:rPr>
          <w:fldChar w:fldCharType="begin"/>
        </w:r>
        <w:r w:rsidR="00C5661E">
          <w:rPr>
            <w:lang w:val="x-none"/>
          </w:rPr>
          <w:instrText xml:space="preserve"> </w:instrText>
        </w:r>
        <w:r w:rsidR="00C5661E">
          <w:rPr>
            <w:rFonts w:hint="eastAsia"/>
            <w:lang w:val="x-none"/>
          </w:rPr>
          <w:instrText>REF _Ref360107532 \h</w:instrText>
        </w:r>
        <w:r w:rsidR="00C5661E">
          <w:rPr>
            <w:lang w:val="x-none"/>
          </w:rPr>
          <w:instrText xml:space="preserve"> </w:instrText>
        </w:r>
        <w:r w:rsidR="00C5661E">
          <w:rPr>
            <w:lang w:val="x-none"/>
          </w:rPr>
        </w:r>
        <w:r w:rsidR="00C5661E">
          <w:rPr>
            <w:lang w:val="x-none"/>
          </w:rPr>
          <w:fldChar w:fldCharType="separate"/>
        </w:r>
      </w:ins>
      <w:ins w:id="1465" w:author="Haraguroicha Hsu" w:date="2013-06-30T04:49:00Z">
        <w:r w:rsidR="00C5661E">
          <w:rPr>
            <w:rFonts w:hint="eastAsia"/>
          </w:rPr>
          <w:t>表</w:t>
        </w:r>
        <w:r w:rsidR="00C5661E">
          <w:rPr>
            <w:rFonts w:hint="eastAsia"/>
          </w:rPr>
          <w:t xml:space="preserve"> </w:t>
        </w:r>
      </w:ins>
      <w:r w:rsidR="00C5661E">
        <w:rPr>
          <w:noProof/>
        </w:rPr>
        <w:t>3</w:t>
      </w:r>
      <w:ins w:id="1466" w:author="Haraguroicha Hsu" w:date="2013-07-02T11:32:00Z">
        <w:r w:rsidR="00C5661E">
          <w:rPr>
            <w:lang w:val="x-none"/>
          </w:rPr>
          <w:fldChar w:fldCharType="end"/>
        </w:r>
        <w:r w:rsidR="00C5661E" w:rsidRPr="008A66B5">
          <w:rPr>
            <w:rFonts w:hint="eastAsia"/>
            <w:lang w:val="x-none"/>
          </w:rPr>
          <w:t>所示</w:t>
        </w:r>
        <w:r w:rsidR="00C5661E">
          <w:rPr>
            <w:rFonts w:hint="eastAsia"/>
            <w:lang w:val="x-none"/>
          </w:rPr>
          <w:t>，</w:t>
        </w:r>
      </w:ins>
      <w:ins w:id="1467" w:author="Haraguroicha Hsu" w:date="2013-06-30T04:49:00Z">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ins>
    </w:p>
    <w:p w14:paraId="476B6F0A" w14:textId="77777777" w:rsidR="008F7535" w:rsidRDefault="008F7535" w:rsidP="008F7535">
      <w:pPr>
        <w:pStyle w:val="ab"/>
        <w:rPr>
          <w:ins w:id="1468" w:author="Haraguroicha Hsu" w:date="2013-06-30T04:49:00Z"/>
          <w:lang w:val="x-none"/>
        </w:rPr>
      </w:pPr>
      <w:bookmarkStart w:id="1469" w:name="_Ref359979266"/>
      <w:bookmarkStart w:id="1470" w:name="_Toc360323495"/>
      <w:bookmarkStart w:id="1471" w:name="_Toc234187586"/>
      <w:bookmarkStart w:id="1472" w:name="_Toc234187937"/>
      <w:bookmarkStart w:id="1473" w:name="_Ref359979279"/>
      <w:ins w:id="1474"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2</w:t>
      </w:r>
      <w:ins w:id="1475" w:author="Haraguroicha Hsu" w:date="2013-06-30T04:49:00Z">
        <w:r>
          <w:fldChar w:fldCharType="end"/>
        </w:r>
        <w:bookmarkEnd w:id="1469"/>
        <w:r>
          <w:t xml:space="preserve"> </w:t>
        </w:r>
        <w:r w:rsidRPr="008A66B5">
          <w:rPr>
            <w:rFonts w:hint="eastAsia"/>
          </w:rPr>
          <w:t>JavaScript Framework</w:t>
        </w:r>
        <w:r w:rsidRPr="008A66B5">
          <w:rPr>
            <w:rFonts w:hint="eastAsia"/>
          </w:rPr>
          <w:t>比較</w:t>
        </w:r>
        <w:bookmarkEnd w:id="1470"/>
        <w:bookmarkEnd w:id="1471"/>
        <w:bookmarkEnd w:id="1472"/>
      </w:ins>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8F7535" w:rsidRPr="008A66B5" w14:paraId="661CEB64" w14:textId="77777777" w:rsidTr="0024703B">
        <w:trPr>
          <w:jc w:val="center"/>
          <w:ins w:id="1476" w:author="Haraguroicha Hsu" w:date="2013-06-30T04:49:00Z"/>
        </w:trPr>
        <w:tc>
          <w:tcPr>
            <w:tcW w:w="0" w:type="auto"/>
          </w:tcPr>
          <w:p w14:paraId="7F8FAF3E" w14:textId="77777777" w:rsidR="008F7535" w:rsidRPr="00D16A26" w:rsidRDefault="008F7535" w:rsidP="0024703B">
            <w:pPr>
              <w:adjustRightInd w:val="0"/>
              <w:snapToGrid w:val="0"/>
              <w:ind w:firstLineChars="0" w:firstLine="0"/>
              <w:jc w:val="center"/>
              <w:rPr>
                <w:ins w:id="1477" w:author="Haraguroicha Hsu" w:date="2013-06-30T04:49:00Z"/>
                <w:b/>
              </w:rPr>
            </w:pPr>
            <w:ins w:id="1478" w:author="Haraguroicha Hsu" w:date="2013-06-30T04:49:00Z">
              <w:r w:rsidRPr="00D16A26">
                <w:rPr>
                  <w:b/>
                </w:rPr>
                <w:t>項目</w:t>
              </w:r>
              <w:r w:rsidRPr="00D16A26">
                <w:rPr>
                  <w:b/>
                </w:rPr>
                <w:t>/</w:t>
              </w:r>
              <w:r w:rsidRPr="00D16A26">
                <w:rPr>
                  <w:b/>
                </w:rPr>
                <w:t>套件</w:t>
              </w:r>
            </w:ins>
          </w:p>
        </w:tc>
        <w:tc>
          <w:tcPr>
            <w:tcW w:w="0" w:type="auto"/>
          </w:tcPr>
          <w:p w14:paraId="4642CAD8" w14:textId="77777777" w:rsidR="008F7535" w:rsidRPr="00D16A26" w:rsidRDefault="008F7535" w:rsidP="0024703B">
            <w:pPr>
              <w:adjustRightInd w:val="0"/>
              <w:snapToGrid w:val="0"/>
              <w:ind w:firstLineChars="0" w:firstLine="0"/>
              <w:jc w:val="center"/>
              <w:rPr>
                <w:ins w:id="1479" w:author="Haraguroicha Hsu" w:date="2013-06-30T04:49:00Z"/>
                <w:b/>
              </w:rPr>
            </w:pPr>
            <w:ins w:id="1480" w:author="Haraguroicha Hsu" w:date="2013-06-30T04:49:00Z">
              <w:r w:rsidRPr="00D16A26">
                <w:rPr>
                  <w:b/>
                </w:rPr>
                <w:t>Ext JS</w:t>
              </w:r>
            </w:ins>
          </w:p>
        </w:tc>
        <w:tc>
          <w:tcPr>
            <w:tcW w:w="0" w:type="auto"/>
          </w:tcPr>
          <w:p w14:paraId="0B6C9AE9" w14:textId="77777777" w:rsidR="008F7535" w:rsidRPr="00D16A26" w:rsidRDefault="008F7535" w:rsidP="0024703B">
            <w:pPr>
              <w:adjustRightInd w:val="0"/>
              <w:snapToGrid w:val="0"/>
              <w:ind w:firstLineChars="0" w:firstLine="0"/>
              <w:jc w:val="center"/>
              <w:rPr>
                <w:ins w:id="1481" w:author="Haraguroicha Hsu" w:date="2013-06-30T04:49:00Z"/>
                <w:b/>
              </w:rPr>
            </w:pPr>
            <w:ins w:id="1482" w:author="Haraguroicha Hsu" w:date="2013-06-30T04:49:00Z">
              <w:r w:rsidRPr="00D16A26">
                <w:rPr>
                  <w:b/>
                </w:rPr>
                <w:t>MooTools</w:t>
              </w:r>
            </w:ins>
          </w:p>
        </w:tc>
        <w:tc>
          <w:tcPr>
            <w:tcW w:w="0" w:type="auto"/>
          </w:tcPr>
          <w:p w14:paraId="607F9956" w14:textId="77777777" w:rsidR="008F7535" w:rsidRPr="00D16A26" w:rsidRDefault="008F7535" w:rsidP="0024703B">
            <w:pPr>
              <w:adjustRightInd w:val="0"/>
              <w:snapToGrid w:val="0"/>
              <w:ind w:firstLineChars="0" w:firstLine="0"/>
              <w:jc w:val="center"/>
              <w:rPr>
                <w:ins w:id="1483" w:author="Haraguroicha Hsu" w:date="2013-06-30T04:49:00Z"/>
                <w:b/>
              </w:rPr>
            </w:pPr>
            <w:proofErr w:type="gramStart"/>
            <w:ins w:id="1484" w:author="Haraguroicha Hsu" w:date="2013-06-30T04:49:00Z">
              <w:r w:rsidRPr="00D16A26">
                <w:rPr>
                  <w:b/>
                </w:rPr>
                <w:t>jQuery</w:t>
              </w:r>
              <w:proofErr w:type="gramEnd"/>
            </w:ins>
          </w:p>
        </w:tc>
        <w:tc>
          <w:tcPr>
            <w:tcW w:w="0" w:type="auto"/>
          </w:tcPr>
          <w:p w14:paraId="1A2A5707" w14:textId="77777777" w:rsidR="008F7535" w:rsidRPr="00D16A26" w:rsidRDefault="008F7535" w:rsidP="0024703B">
            <w:pPr>
              <w:adjustRightInd w:val="0"/>
              <w:snapToGrid w:val="0"/>
              <w:ind w:firstLineChars="0" w:firstLine="0"/>
              <w:jc w:val="center"/>
              <w:rPr>
                <w:ins w:id="1485" w:author="Haraguroicha Hsu" w:date="2013-06-30T04:49:00Z"/>
                <w:b/>
              </w:rPr>
            </w:pPr>
            <w:ins w:id="1486" w:author="Haraguroicha Hsu" w:date="2013-06-30T04:49:00Z">
              <w:r w:rsidRPr="00D16A26">
                <w:rPr>
                  <w:b/>
                </w:rPr>
                <w:t>Prototype</w:t>
              </w:r>
            </w:ins>
          </w:p>
        </w:tc>
        <w:tc>
          <w:tcPr>
            <w:tcW w:w="0" w:type="auto"/>
          </w:tcPr>
          <w:p w14:paraId="655978C3" w14:textId="77777777" w:rsidR="008F7535" w:rsidRPr="00D16A26" w:rsidRDefault="008F7535" w:rsidP="0024703B">
            <w:pPr>
              <w:adjustRightInd w:val="0"/>
              <w:snapToGrid w:val="0"/>
              <w:ind w:firstLineChars="0" w:firstLine="0"/>
              <w:jc w:val="center"/>
              <w:rPr>
                <w:ins w:id="1487" w:author="Haraguroicha Hsu" w:date="2013-06-30T04:49:00Z"/>
                <w:b/>
              </w:rPr>
            </w:pPr>
            <w:ins w:id="1488" w:author="Haraguroicha Hsu" w:date="2013-06-30T04:49:00Z">
              <w:r w:rsidRPr="00D16A26">
                <w:rPr>
                  <w:b/>
                </w:rPr>
                <w:t>YUI</w:t>
              </w:r>
            </w:ins>
          </w:p>
        </w:tc>
        <w:tc>
          <w:tcPr>
            <w:tcW w:w="0" w:type="auto"/>
          </w:tcPr>
          <w:p w14:paraId="347ACD26" w14:textId="77777777" w:rsidR="008F7535" w:rsidRPr="00D16A26" w:rsidRDefault="008F7535" w:rsidP="0024703B">
            <w:pPr>
              <w:adjustRightInd w:val="0"/>
              <w:snapToGrid w:val="0"/>
              <w:ind w:firstLineChars="0" w:firstLine="0"/>
              <w:jc w:val="center"/>
              <w:rPr>
                <w:ins w:id="1489" w:author="Haraguroicha Hsu" w:date="2013-06-30T04:49:00Z"/>
                <w:b/>
              </w:rPr>
            </w:pPr>
            <w:ins w:id="1490" w:author="Haraguroicha Hsu" w:date="2013-06-30T04:49:00Z">
              <w:r w:rsidRPr="00D16A26">
                <w:rPr>
                  <w:b/>
                </w:rPr>
                <w:t>Dojo</w:t>
              </w:r>
            </w:ins>
          </w:p>
        </w:tc>
      </w:tr>
      <w:tr w:rsidR="008F7535" w14:paraId="2EEC1D91" w14:textId="77777777" w:rsidTr="0024703B">
        <w:trPr>
          <w:jc w:val="center"/>
          <w:ins w:id="1491" w:author="Haraguroicha Hsu" w:date="2013-06-30T04:49:00Z"/>
        </w:trPr>
        <w:tc>
          <w:tcPr>
            <w:tcW w:w="0" w:type="auto"/>
          </w:tcPr>
          <w:p w14:paraId="7E7F4B31" w14:textId="77777777" w:rsidR="008F7535" w:rsidRPr="00D16A26" w:rsidRDefault="008F7535" w:rsidP="0024703B">
            <w:pPr>
              <w:adjustRightInd w:val="0"/>
              <w:snapToGrid w:val="0"/>
              <w:ind w:firstLineChars="0" w:firstLine="0"/>
              <w:jc w:val="left"/>
              <w:rPr>
                <w:ins w:id="1492" w:author="Haraguroicha Hsu" w:date="2013-06-30T04:49:00Z"/>
              </w:rPr>
            </w:pPr>
            <w:ins w:id="1493" w:author="Haraguroicha Hsu" w:date="2013-06-30T04:49:00Z">
              <w:r w:rsidRPr="00D16A26">
                <w:t>具擴充性</w:t>
              </w:r>
            </w:ins>
          </w:p>
        </w:tc>
        <w:tc>
          <w:tcPr>
            <w:tcW w:w="0" w:type="auto"/>
          </w:tcPr>
          <w:p w14:paraId="74749E45" w14:textId="77777777" w:rsidR="008F7535" w:rsidRPr="00D16A26" w:rsidRDefault="008F7535" w:rsidP="0024703B">
            <w:pPr>
              <w:adjustRightInd w:val="0"/>
              <w:snapToGrid w:val="0"/>
              <w:ind w:firstLineChars="0" w:firstLine="0"/>
              <w:jc w:val="center"/>
              <w:rPr>
                <w:ins w:id="1494" w:author="Haraguroicha Hsu" w:date="2013-06-30T04:49:00Z"/>
              </w:rPr>
            </w:pPr>
          </w:p>
        </w:tc>
        <w:tc>
          <w:tcPr>
            <w:tcW w:w="0" w:type="auto"/>
          </w:tcPr>
          <w:p w14:paraId="38E8A67E" w14:textId="77777777" w:rsidR="008F7535" w:rsidRPr="00D16A26" w:rsidRDefault="008F7535" w:rsidP="0024703B">
            <w:pPr>
              <w:adjustRightInd w:val="0"/>
              <w:snapToGrid w:val="0"/>
              <w:ind w:firstLineChars="0" w:firstLine="0"/>
              <w:jc w:val="center"/>
              <w:rPr>
                <w:ins w:id="1495" w:author="Haraguroicha Hsu" w:date="2013-06-30T04:49:00Z"/>
              </w:rPr>
            </w:pPr>
            <w:ins w:id="1496" w:author="Haraguroicha Hsu" w:date="2013-06-30T04:49:00Z">
              <w:r w:rsidRPr="00D16A26">
                <w:t>是</w:t>
              </w:r>
            </w:ins>
          </w:p>
        </w:tc>
        <w:tc>
          <w:tcPr>
            <w:tcW w:w="0" w:type="auto"/>
          </w:tcPr>
          <w:p w14:paraId="5047F921" w14:textId="77777777" w:rsidR="008F7535" w:rsidRPr="00D16A26" w:rsidRDefault="008F7535" w:rsidP="0024703B">
            <w:pPr>
              <w:adjustRightInd w:val="0"/>
              <w:snapToGrid w:val="0"/>
              <w:ind w:firstLineChars="0" w:firstLine="0"/>
              <w:jc w:val="center"/>
              <w:rPr>
                <w:ins w:id="1497" w:author="Haraguroicha Hsu" w:date="2013-06-30T04:49:00Z"/>
              </w:rPr>
            </w:pPr>
            <w:ins w:id="1498" w:author="Haraguroicha Hsu" w:date="2013-06-30T04:49:00Z">
              <w:r w:rsidRPr="00D16A26">
                <w:t>是</w:t>
              </w:r>
            </w:ins>
          </w:p>
        </w:tc>
        <w:tc>
          <w:tcPr>
            <w:tcW w:w="0" w:type="auto"/>
          </w:tcPr>
          <w:p w14:paraId="742D3A28" w14:textId="77777777" w:rsidR="008F7535" w:rsidRPr="00D16A26" w:rsidRDefault="008F7535" w:rsidP="0024703B">
            <w:pPr>
              <w:adjustRightInd w:val="0"/>
              <w:snapToGrid w:val="0"/>
              <w:ind w:firstLineChars="0" w:firstLine="0"/>
              <w:jc w:val="center"/>
              <w:rPr>
                <w:ins w:id="1499" w:author="Haraguroicha Hsu" w:date="2013-06-30T04:49:00Z"/>
              </w:rPr>
            </w:pPr>
          </w:p>
        </w:tc>
        <w:tc>
          <w:tcPr>
            <w:tcW w:w="0" w:type="auto"/>
          </w:tcPr>
          <w:p w14:paraId="061D0234" w14:textId="77777777" w:rsidR="008F7535" w:rsidRPr="00D16A26" w:rsidRDefault="008F7535" w:rsidP="0024703B">
            <w:pPr>
              <w:adjustRightInd w:val="0"/>
              <w:snapToGrid w:val="0"/>
              <w:ind w:firstLineChars="0" w:firstLine="0"/>
              <w:jc w:val="center"/>
              <w:rPr>
                <w:ins w:id="1500" w:author="Haraguroicha Hsu" w:date="2013-06-30T04:49:00Z"/>
              </w:rPr>
            </w:pPr>
            <w:ins w:id="1501" w:author="Haraguroicha Hsu" w:date="2013-06-30T04:49:00Z">
              <w:r w:rsidRPr="00D16A26">
                <w:t>是</w:t>
              </w:r>
            </w:ins>
          </w:p>
        </w:tc>
        <w:tc>
          <w:tcPr>
            <w:tcW w:w="0" w:type="auto"/>
          </w:tcPr>
          <w:p w14:paraId="21EA2723" w14:textId="77777777" w:rsidR="008F7535" w:rsidRPr="00D16A26" w:rsidRDefault="008F7535" w:rsidP="0024703B">
            <w:pPr>
              <w:adjustRightInd w:val="0"/>
              <w:snapToGrid w:val="0"/>
              <w:ind w:firstLineChars="0" w:firstLine="0"/>
              <w:jc w:val="center"/>
              <w:rPr>
                <w:ins w:id="1502" w:author="Haraguroicha Hsu" w:date="2013-06-30T04:49:00Z"/>
              </w:rPr>
            </w:pPr>
            <w:ins w:id="1503" w:author="Haraguroicha Hsu" w:date="2013-06-30T04:49:00Z">
              <w:r w:rsidRPr="00D16A26">
                <w:t>是</w:t>
              </w:r>
            </w:ins>
          </w:p>
        </w:tc>
      </w:tr>
      <w:tr w:rsidR="008F7535" w14:paraId="3803F53B" w14:textId="77777777" w:rsidTr="0024703B">
        <w:trPr>
          <w:jc w:val="center"/>
          <w:ins w:id="1504" w:author="Haraguroicha Hsu" w:date="2013-06-30T04:49:00Z"/>
        </w:trPr>
        <w:tc>
          <w:tcPr>
            <w:tcW w:w="0" w:type="auto"/>
          </w:tcPr>
          <w:p w14:paraId="333711D4" w14:textId="77777777" w:rsidR="008F7535" w:rsidRPr="00D16A26" w:rsidRDefault="008F7535" w:rsidP="0024703B">
            <w:pPr>
              <w:adjustRightInd w:val="0"/>
              <w:snapToGrid w:val="0"/>
              <w:ind w:firstLineChars="0" w:firstLine="0"/>
              <w:jc w:val="left"/>
              <w:rPr>
                <w:ins w:id="1505" w:author="Haraguroicha Hsu" w:date="2013-06-30T04:49:00Z"/>
              </w:rPr>
            </w:pPr>
            <w:ins w:id="1506" w:author="Haraguroicha Hsu" w:date="2013-06-30T04:49:00Z">
              <w:r w:rsidRPr="00D16A26">
                <w:t>執行效能</w:t>
              </w:r>
            </w:ins>
          </w:p>
        </w:tc>
        <w:tc>
          <w:tcPr>
            <w:tcW w:w="0" w:type="auto"/>
          </w:tcPr>
          <w:p w14:paraId="62B3B6CC" w14:textId="77777777" w:rsidR="008F7535" w:rsidRPr="00D16A26" w:rsidRDefault="008F7535" w:rsidP="0024703B">
            <w:pPr>
              <w:adjustRightInd w:val="0"/>
              <w:snapToGrid w:val="0"/>
              <w:ind w:firstLineChars="0" w:firstLine="0"/>
              <w:jc w:val="center"/>
              <w:rPr>
                <w:ins w:id="1507" w:author="Haraguroicha Hsu" w:date="2013-06-30T04:49:00Z"/>
              </w:rPr>
            </w:pPr>
            <w:ins w:id="1508" w:author="Haraguroicha Hsu" w:date="2013-06-30T04:49:00Z">
              <w:r w:rsidRPr="00D16A26">
                <w:t>普</w:t>
              </w:r>
            </w:ins>
          </w:p>
        </w:tc>
        <w:tc>
          <w:tcPr>
            <w:tcW w:w="0" w:type="auto"/>
          </w:tcPr>
          <w:p w14:paraId="2378A693" w14:textId="77777777" w:rsidR="008F7535" w:rsidRPr="00D16A26" w:rsidRDefault="008F7535" w:rsidP="0024703B">
            <w:pPr>
              <w:adjustRightInd w:val="0"/>
              <w:snapToGrid w:val="0"/>
              <w:ind w:firstLineChars="0" w:firstLine="0"/>
              <w:jc w:val="center"/>
              <w:rPr>
                <w:ins w:id="1509" w:author="Haraguroicha Hsu" w:date="2013-06-30T04:49:00Z"/>
              </w:rPr>
            </w:pPr>
            <w:ins w:id="1510" w:author="Haraguroicha Hsu" w:date="2013-06-30T04:49:00Z">
              <w:r w:rsidRPr="00D16A26">
                <w:t>普</w:t>
              </w:r>
            </w:ins>
          </w:p>
        </w:tc>
        <w:tc>
          <w:tcPr>
            <w:tcW w:w="0" w:type="auto"/>
          </w:tcPr>
          <w:p w14:paraId="669B0F8B" w14:textId="77777777" w:rsidR="008F7535" w:rsidRPr="00D16A26" w:rsidRDefault="008F7535" w:rsidP="0024703B">
            <w:pPr>
              <w:adjustRightInd w:val="0"/>
              <w:snapToGrid w:val="0"/>
              <w:ind w:firstLineChars="0" w:firstLine="0"/>
              <w:jc w:val="center"/>
              <w:rPr>
                <w:ins w:id="1511" w:author="Haraguroicha Hsu" w:date="2013-06-30T04:49:00Z"/>
              </w:rPr>
            </w:pPr>
            <w:ins w:id="1512" w:author="Haraguroicha Hsu" w:date="2013-06-30T04:49:00Z">
              <w:r w:rsidRPr="00D16A26">
                <w:t>優</w:t>
              </w:r>
            </w:ins>
          </w:p>
        </w:tc>
        <w:tc>
          <w:tcPr>
            <w:tcW w:w="0" w:type="auto"/>
          </w:tcPr>
          <w:p w14:paraId="65B045E6" w14:textId="77777777" w:rsidR="008F7535" w:rsidRPr="00D16A26" w:rsidRDefault="008F7535" w:rsidP="0024703B">
            <w:pPr>
              <w:adjustRightInd w:val="0"/>
              <w:snapToGrid w:val="0"/>
              <w:ind w:firstLineChars="0" w:firstLine="0"/>
              <w:jc w:val="center"/>
              <w:rPr>
                <w:ins w:id="1513" w:author="Haraguroicha Hsu" w:date="2013-06-30T04:49:00Z"/>
              </w:rPr>
            </w:pPr>
            <w:ins w:id="1514" w:author="Haraguroicha Hsu" w:date="2013-06-30T04:49:00Z">
              <w:r w:rsidRPr="00D16A26">
                <w:t>優</w:t>
              </w:r>
            </w:ins>
          </w:p>
        </w:tc>
        <w:tc>
          <w:tcPr>
            <w:tcW w:w="0" w:type="auto"/>
          </w:tcPr>
          <w:p w14:paraId="367672CE" w14:textId="77777777" w:rsidR="008F7535" w:rsidRPr="00D16A26" w:rsidRDefault="008F7535" w:rsidP="0024703B">
            <w:pPr>
              <w:adjustRightInd w:val="0"/>
              <w:snapToGrid w:val="0"/>
              <w:ind w:firstLineChars="0" w:firstLine="0"/>
              <w:jc w:val="center"/>
              <w:rPr>
                <w:ins w:id="1515" w:author="Haraguroicha Hsu" w:date="2013-06-30T04:49:00Z"/>
              </w:rPr>
            </w:pPr>
            <w:ins w:id="1516" w:author="Haraguroicha Hsu" w:date="2013-06-30T04:49:00Z">
              <w:r w:rsidRPr="00D16A26">
                <w:t>劣</w:t>
              </w:r>
            </w:ins>
          </w:p>
        </w:tc>
        <w:tc>
          <w:tcPr>
            <w:tcW w:w="0" w:type="auto"/>
          </w:tcPr>
          <w:p w14:paraId="791F120A" w14:textId="77777777" w:rsidR="008F7535" w:rsidRPr="00D16A26" w:rsidRDefault="008F7535" w:rsidP="0024703B">
            <w:pPr>
              <w:adjustRightInd w:val="0"/>
              <w:snapToGrid w:val="0"/>
              <w:ind w:firstLineChars="0" w:firstLine="0"/>
              <w:jc w:val="center"/>
              <w:rPr>
                <w:ins w:id="1517" w:author="Haraguroicha Hsu" w:date="2013-06-30T04:49:00Z"/>
              </w:rPr>
            </w:pPr>
            <w:ins w:id="1518" w:author="Haraguroicha Hsu" w:date="2013-06-30T04:49:00Z">
              <w:r w:rsidRPr="00D16A26">
                <w:t>普</w:t>
              </w:r>
            </w:ins>
          </w:p>
        </w:tc>
      </w:tr>
      <w:tr w:rsidR="008F7535" w14:paraId="3A826959" w14:textId="77777777" w:rsidTr="0024703B">
        <w:trPr>
          <w:jc w:val="center"/>
          <w:ins w:id="1519" w:author="Haraguroicha Hsu" w:date="2013-06-30T04:49:00Z"/>
        </w:trPr>
        <w:tc>
          <w:tcPr>
            <w:tcW w:w="0" w:type="auto"/>
          </w:tcPr>
          <w:p w14:paraId="0AE3ABFB" w14:textId="77777777" w:rsidR="008F7535" w:rsidRPr="00D16A26" w:rsidRDefault="008F7535" w:rsidP="0024703B">
            <w:pPr>
              <w:adjustRightInd w:val="0"/>
              <w:snapToGrid w:val="0"/>
              <w:ind w:firstLineChars="0" w:firstLine="0"/>
              <w:jc w:val="left"/>
              <w:rPr>
                <w:ins w:id="1520" w:author="Haraguroicha Hsu" w:date="2013-06-30T04:49:00Z"/>
              </w:rPr>
            </w:pPr>
            <w:ins w:id="1521" w:author="Haraguroicha Hsu" w:date="2013-06-30T04:49:00Z">
              <w:r w:rsidRPr="00D16A26">
                <w:t>資料處理支援度</w:t>
              </w:r>
              <w:r w:rsidRPr="00D16A26">
                <w:t>×</w:t>
              </w:r>
            </w:ins>
          </w:p>
        </w:tc>
        <w:tc>
          <w:tcPr>
            <w:tcW w:w="0" w:type="auto"/>
          </w:tcPr>
          <w:p w14:paraId="5B4983F7" w14:textId="77777777" w:rsidR="008F7535" w:rsidRPr="00D16A26" w:rsidRDefault="008F7535" w:rsidP="0024703B">
            <w:pPr>
              <w:adjustRightInd w:val="0"/>
              <w:snapToGrid w:val="0"/>
              <w:ind w:firstLineChars="0" w:firstLine="0"/>
              <w:jc w:val="center"/>
              <w:rPr>
                <w:ins w:id="1522" w:author="Haraguroicha Hsu" w:date="2013-06-30T04:49:00Z"/>
              </w:rPr>
            </w:pPr>
            <w:ins w:id="1523" w:author="Haraguroicha Hsu" w:date="2013-06-30T04:49:00Z">
              <w:r w:rsidRPr="00D16A26">
                <w:t>X</w:t>
              </w:r>
            </w:ins>
          </w:p>
        </w:tc>
        <w:tc>
          <w:tcPr>
            <w:tcW w:w="0" w:type="auto"/>
          </w:tcPr>
          <w:p w14:paraId="2E587505" w14:textId="77777777" w:rsidR="008F7535" w:rsidRPr="00D16A26" w:rsidRDefault="008F7535" w:rsidP="0024703B">
            <w:pPr>
              <w:adjustRightInd w:val="0"/>
              <w:snapToGrid w:val="0"/>
              <w:ind w:firstLineChars="0" w:firstLine="0"/>
              <w:jc w:val="center"/>
              <w:rPr>
                <w:ins w:id="1524" w:author="Haraguroicha Hsu" w:date="2013-06-30T04:49:00Z"/>
              </w:rPr>
            </w:pPr>
            <w:ins w:id="1525" w:author="Haraguroicha Hsu" w:date="2013-06-30T04:49:00Z">
              <w:r w:rsidRPr="00D16A26">
                <w:t>XH</w:t>
              </w:r>
            </w:ins>
          </w:p>
        </w:tc>
        <w:tc>
          <w:tcPr>
            <w:tcW w:w="0" w:type="auto"/>
          </w:tcPr>
          <w:p w14:paraId="128E15F0" w14:textId="77777777" w:rsidR="008F7535" w:rsidRPr="00D16A26" w:rsidRDefault="008F7535" w:rsidP="0024703B">
            <w:pPr>
              <w:adjustRightInd w:val="0"/>
              <w:snapToGrid w:val="0"/>
              <w:ind w:firstLineChars="0" w:firstLine="0"/>
              <w:jc w:val="center"/>
              <w:rPr>
                <w:ins w:id="1526" w:author="Haraguroicha Hsu" w:date="2013-06-30T04:49:00Z"/>
              </w:rPr>
            </w:pPr>
            <w:ins w:id="1527" w:author="Haraguroicha Hsu" w:date="2013-06-30T04:49:00Z">
              <w:r w:rsidRPr="00D16A26">
                <w:t>XH</w:t>
              </w:r>
            </w:ins>
          </w:p>
        </w:tc>
        <w:tc>
          <w:tcPr>
            <w:tcW w:w="0" w:type="auto"/>
          </w:tcPr>
          <w:p w14:paraId="6FEC58D9" w14:textId="77777777" w:rsidR="008F7535" w:rsidRPr="00D16A26" w:rsidRDefault="008F7535" w:rsidP="0024703B">
            <w:pPr>
              <w:adjustRightInd w:val="0"/>
              <w:snapToGrid w:val="0"/>
              <w:ind w:firstLineChars="0" w:firstLine="0"/>
              <w:jc w:val="center"/>
              <w:rPr>
                <w:ins w:id="1528" w:author="Haraguroicha Hsu" w:date="2013-06-30T04:49:00Z"/>
              </w:rPr>
            </w:pPr>
          </w:p>
        </w:tc>
        <w:tc>
          <w:tcPr>
            <w:tcW w:w="0" w:type="auto"/>
          </w:tcPr>
          <w:p w14:paraId="591973AB" w14:textId="77777777" w:rsidR="008F7535" w:rsidRPr="00D16A26" w:rsidRDefault="008F7535" w:rsidP="0024703B">
            <w:pPr>
              <w:adjustRightInd w:val="0"/>
              <w:snapToGrid w:val="0"/>
              <w:ind w:firstLineChars="0" w:firstLine="0"/>
              <w:jc w:val="center"/>
              <w:rPr>
                <w:ins w:id="1529" w:author="Haraguroicha Hsu" w:date="2013-06-30T04:49:00Z"/>
              </w:rPr>
            </w:pPr>
          </w:p>
        </w:tc>
        <w:tc>
          <w:tcPr>
            <w:tcW w:w="0" w:type="auto"/>
          </w:tcPr>
          <w:p w14:paraId="40774442" w14:textId="77777777" w:rsidR="008F7535" w:rsidRPr="00D16A26" w:rsidRDefault="008F7535" w:rsidP="0024703B">
            <w:pPr>
              <w:adjustRightInd w:val="0"/>
              <w:snapToGrid w:val="0"/>
              <w:ind w:firstLineChars="0" w:firstLine="0"/>
              <w:jc w:val="center"/>
              <w:rPr>
                <w:ins w:id="1530" w:author="Haraguroicha Hsu" w:date="2013-06-30T04:49:00Z"/>
              </w:rPr>
            </w:pPr>
            <w:ins w:id="1531" w:author="Haraguroicha Hsu" w:date="2013-06-30T04:49:00Z">
              <w:r w:rsidRPr="00D16A26">
                <w:t>XHCA</w:t>
              </w:r>
            </w:ins>
          </w:p>
        </w:tc>
      </w:tr>
      <w:tr w:rsidR="008F7535" w14:paraId="69C441B5" w14:textId="77777777" w:rsidTr="0024703B">
        <w:trPr>
          <w:jc w:val="center"/>
          <w:ins w:id="1532" w:author="Haraguroicha Hsu" w:date="2013-06-30T04:49:00Z"/>
        </w:trPr>
        <w:tc>
          <w:tcPr>
            <w:tcW w:w="0" w:type="auto"/>
          </w:tcPr>
          <w:p w14:paraId="38105F36" w14:textId="77777777" w:rsidR="008F7535" w:rsidRPr="00D16A26" w:rsidRDefault="008F7535" w:rsidP="0024703B">
            <w:pPr>
              <w:adjustRightInd w:val="0"/>
              <w:snapToGrid w:val="0"/>
              <w:ind w:firstLineChars="0" w:firstLine="0"/>
              <w:jc w:val="left"/>
              <w:rPr>
                <w:ins w:id="1533" w:author="Haraguroicha Hsu" w:date="2013-06-30T04:49:00Z"/>
              </w:rPr>
            </w:pPr>
            <w:ins w:id="1534" w:author="Haraguroicha Hsu" w:date="2013-06-30T04:49:00Z">
              <w:r w:rsidRPr="00D16A26">
                <w:t>資料推送處理取回</w:t>
              </w:r>
            </w:ins>
          </w:p>
        </w:tc>
        <w:tc>
          <w:tcPr>
            <w:tcW w:w="0" w:type="auto"/>
          </w:tcPr>
          <w:p w14:paraId="67217953" w14:textId="77777777" w:rsidR="008F7535" w:rsidRPr="00D16A26" w:rsidRDefault="008F7535" w:rsidP="0024703B">
            <w:pPr>
              <w:adjustRightInd w:val="0"/>
              <w:snapToGrid w:val="0"/>
              <w:ind w:firstLineChars="0" w:firstLine="0"/>
              <w:jc w:val="center"/>
              <w:rPr>
                <w:ins w:id="1535" w:author="Haraguroicha Hsu" w:date="2013-06-30T04:49:00Z"/>
              </w:rPr>
            </w:pPr>
            <w:ins w:id="1536" w:author="Haraguroicha Hsu" w:date="2013-06-30T04:49:00Z">
              <w:r w:rsidRPr="00D16A26">
                <w:t>有</w:t>
              </w:r>
            </w:ins>
          </w:p>
        </w:tc>
        <w:tc>
          <w:tcPr>
            <w:tcW w:w="0" w:type="auto"/>
          </w:tcPr>
          <w:p w14:paraId="0A3855C6" w14:textId="77777777" w:rsidR="008F7535" w:rsidRPr="00D16A26" w:rsidRDefault="008F7535" w:rsidP="0024703B">
            <w:pPr>
              <w:adjustRightInd w:val="0"/>
              <w:snapToGrid w:val="0"/>
              <w:ind w:firstLineChars="0" w:firstLine="0"/>
              <w:jc w:val="center"/>
              <w:rPr>
                <w:ins w:id="1537" w:author="Haraguroicha Hsu" w:date="2013-06-30T04:49:00Z"/>
              </w:rPr>
            </w:pPr>
          </w:p>
        </w:tc>
        <w:tc>
          <w:tcPr>
            <w:tcW w:w="0" w:type="auto"/>
          </w:tcPr>
          <w:p w14:paraId="2E3F40A2" w14:textId="77777777" w:rsidR="008F7535" w:rsidRPr="00D16A26" w:rsidRDefault="008F7535" w:rsidP="0024703B">
            <w:pPr>
              <w:adjustRightInd w:val="0"/>
              <w:snapToGrid w:val="0"/>
              <w:ind w:firstLineChars="0" w:firstLine="0"/>
              <w:jc w:val="center"/>
              <w:rPr>
                <w:ins w:id="1538" w:author="Haraguroicha Hsu" w:date="2013-06-30T04:49:00Z"/>
              </w:rPr>
            </w:pPr>
            <w:ins w:id="1539" w:author="Haraguroicha Hsu" w:date="2013-06-30T04:49:00Z">
              <w:r w:rsidRPr="00D16A26">
                <w:t>有</w:t>
              </w:r>
            </w:ins>
          </w:p>
        </w:tc>
        <w:tc>
          <w:tcPr>
            <w:tcW w:w="0" w:type="auto"/>
          </w:tcPr>
          <w:p w14:paraId="4B9F4711" w14:textId="77777777" w:rsidR="008F7535" w:rsidRPr="00D16A26" w:rsidRDefault="008F7535" w:rsidP="0024703B">
            <w:pPr>
              <w:adjustRightInd w:val="0"/>
              <w:snapToGrid w:val="0"/>
              <w:ind w:firstLineChars="0" w:firstLine="0"/>
              <w:jc w:val="center"/>
              <w:rPr>
                <w:ins w:id="1540" w:author="Haraguroicha Hsu" w:date="2013-06-30T04:49:00Z"/>
              </w:rPr>
            </w:pPr>
          </w:p>
        </w:tc>
        <w:tc>
          <w:tcPr>
            <w:tcW w:w="0" w:type="auto"/>
          </w:tcPr>
          <w:p w14:paraId="38762434" w14:textId="77777777" w:rsidR="008F7535" w:rsidRPr="00D16A26" w:rsidRDefault="008F7535" w:rsidP="0024703B">
            <w:pPr>
              <w:adjustRightInd w:val="0"/>
              <w:snapToGrid w:val="0"/>
              <w:ind w:firstLineChars="0" w:firstLine="0"/>
              <w:jc w:val="center"/>
              <w:rPr>
                <w:ins w:id="1541" w:author="Haraguroicha Hsu" w:date="2013-06-30T04:49:00Z"/>
              </w:rPr>
            </w:pPr>
            <w:ins w:id="1542" w:author="Haraguroicha Hsu" w:date="2013-06-30T04:49:00Z">
              <w:r w:rsidRPr="00D16A26">
                <w:t>插件</w:t>
              </w:r>
            </w:ins>
          </w:p>
        </w:tc>
        <w:tc>
          <w:tcPr>
            <w:tcW w:w="0" w:type="auto"/>
          </w:tcPr>
          <w:p w14:paraId="2757AE3E" w14:textId="77777777" w:rsidR="008F7535" w:rsidRPr="00D16A26" w:rsidRDefault="008F7535" w:rsidP="0024703B">
            <w:pPr>
              <w:adjustRightInd w:val="0"/>
              <w:snapToGrid w:val="0"/>
              <w:ind w:firstLineChars="0" w:firstLine="0"/>
              <w:jc w:val="center"/>
              <w:rPr>
                <w:ins w:id="1543" w:author="Haraguroicha Hsu" w:date="2013-06-30T04:49:00Z"/>
              </w:rPr>
            </w:pPr>
            <w:ins w:id="1544" w:author="Haraguroicha Hsu" w:date="2013-06-30T04:49:00Z">
              <w:r w:rsidRPr="00D16A26">
                <w:t>有</w:t>
              </w:r>
            </w:ins>
          </w:p>
        </w:tc>
      </w:tr>
      <w:tr w:rsidR="008F7535" w14:paraId="7CB7BD6C" w14:textId="77777777" w:rsidTr="0024703B">
        <w:trPr>
          <w:jc w:val="center"/>
          <w:ins w:id="1545" w:author="Haraguroicha Hsu" w:date="2013-06-30T04:49:00Z"/>
        </w:trPr>
        <w:tc>
          <w:tcPr>
            <w:tcW w:w="0" w:type="auto"/>
          </w:tcPr>
          <w:p w14:paraId="2919BE02" w14:textId="77777777" w:rsidR="008F7535" w:rsidRPr="00D16A26" w:rsidRDefault="008F7535" w:rsidP="0024703B">
            <w:pPr>
              <w:adjustRightInd w:val="0"/>
              <w:snapToGrid w:val="0"/>
              <w:ind w:firstLineChars="0" w:firstLine="0"/>
              <w:jc w:val="left"/>
              <w:rPr>
                <w:ins w:id="1546" w:author="Haraguroicha Hsu" w:date="2013-06-30T04:49:00Z"/>
              </w:rPr>
            </w:pPr>
            <w:ins w:id="1547" w:author="Haraguroicha Hsu" w:date="2013-06-30T04:49:00Z">
              <w:r w:rsidRPr="00D16A26">
                <w:t>離線資料庫</w:t>
              </w:r>
            </w:ins>
          </w:p>
        </w:tc>
        <w:tc>
          <w:tcPr>
            <w:tcW w:w="0" w:type="auto"/>
          </w:tcPr>
          <w:p w14:paraId="5B9B12DD" w14:textId="77777777" w:rsidR="008F7535" w:rsidRPr="00D16A26" w:rsidRDefault="008F7535" w:rsidP="0024703B">
            <w:pPr>
              <w:adjustRightInd w:val="0"/>
              <w:snapToGrid w:val="0"/>
              <w:ind w:firstLineChars="0" w:firstLine="0"/>
              <w:jc w:val="center"/>
              <w:rPr>
                <w:ins w:id="1548" w:author="Haraguroicha Hsu" w:date="2013-06-30T04:49:00Z"/>
              </w:rPr>
            </w:pPr>
            <w:ins w:id="1549" w:author="Haraguroicha Hsu" w:date="2013-06-30T04:49:00Z">
              <w:r w:rsidRPr="00D16A26">
                <w:t>外掛</w:t>
              </w:r>
              <w:r w:rsidRPr="00D16A26">
                <w:t>××</w:t>
              </w:r>
            </w:ins>
          </w:p>
        </w:tc>
        <w:tc>
          <w:tcPr>
            <w:tcW w:w="0" w:type="auto"/>
          </w:tcPr>
          <w:p w14:paraId="672F94B4" w14:textId="77777777" w:rsidR="008F7535" w:rsidRPr="00D16A26" w:rsidRDefault="008F7535" w:rsidP="0024703B">
            <w:pPr>
              <w:adjustRightInd w:val="0"/>
              <w:snapToGrid w:val="0"/>
              <w:ind w:firstLineChars="0" w:firstLine="0"/>
              <w:jc w:val="center"/>
              <w:rPr>
                <w:ins w:id="1550" w:author="Haraguroicha Hsu" w:date="2013-06-30T04:49:00Z"/>
              </w:rPr>
            </w:pPr>
          </w:p>
        </w:tc>
        <w:tc>
          <w:tcPr>
            <w:tcW w:w="0" w:type="auto"/>
          </w:tcPr>
          <w:p w14:paraId="2768B73A" w14:textId="77777777" w:rsidR="008F7535" w:rsidRPr="00D16A26" w:rsidRDefault="008F7535" w:rsidP="0024703B">
            <w:pPr>
              <w:adjustRightInd w:val="0"/>
              <w:snapToGrid w:val="0"/>
              <w:ind w:firstLineChars="0" w:firstLine="0"/>
              <w:jc w:val="center"/>
              <w:rPr>
                <w:ins w:id="1551" w:author="Haraguroicha Hsu" w:date="2013-06-30T04:49:00Z"/>
              </w:rPr>
            </w:pPr>
            <w:ins w:id="1552" w:author="Haraguroicha Hsu" w:date="2013-06-30T04:49:00Z">
              <w:r w:rsidRPr="00D16A26">
                <w:t>插件</w:t>
              </w:r>
            </w:ins>
          </w:p>
        </w:tc>
        <w:tc>
          <w:tcPr>
            <w:tcW w:w="0" w:type="auto"/>
          </w:tcPr>
          <w:p w14:paraId="7749ECE1" w14:textId="77777777" w:rsidR="008F7535" w:rsidRPr="00D16A26" w:rsidRDefault="008F7535" w:rsidP="0024703B">
            <w:pPr>
              <w:adjustRightInd w:val="0"/>
              <w:snapToGrid w:val="0"/>
              <w:ind w:firstLineChars="0" w:firstLine="0"/>
              <w:jc w:val="center"/>
              <w:rPr>
                <w:ins w:id="1553" w:author="Haraguroicha Hsu" w:date="2013-06-30T04:49:00Z"/>
              </w:rPr>
            </w:pPr>
          </w:p>
        </w:tc>
        <w:tc>
          <w:tcPr>
            <w:tcW w:w="0" w:type="auto"/>
          </w:tcPr>
          <w:p w14:paraId="6A117882" w14:textId="77777777" w:rsidR="008F7535" w:rsidRPr="00D16A26" w:rsidRDefault="008F7535" w:rsidP="0024703B">
            <w:pPr>
              <w:adjustRightInd w:val="0"/>
              <w:snapToGrid w:val="0"/>
              <w:ind w:firstLineChars="0" w:firstLine="0"/>
              <w:jc w:val="center"/>
              <w:rPr>
                <w:ins w:id="1554" w:author="Haraguroicha Hsu" w:date="2013-06-30T04:49:00Z"/>
              </w:rPr>
            </w:pPr>
            <w:ins w:id="1555" w:author="Haraguroicha Hsu" w:date="2013-06-30T04:49:00Z">
              <w:r w:rsidRPr="00D16A26">
                <w:t>插件</w:t>
              </w:r>
            </w:ins>
          </w:p>
        </w:tc>
        <w:tc>
          <w:tcPr>
            <w:tcW w:w="0" w:type="auto"/>
          </w:tcPr>
          <w:p w14:paraId="3B490E56" w14:textId="77777777" w:rsidR="008F7535" w:rsidRPr="00D16A26" w:rsidRDefault="008F7535" w:rsidP="0024703B">
            <w:pPr>
              <w:adjustRightInd w:val="0"/>
              <w:snapToGrid w:val="0"/>
              <w:ind w:firstLineChars="0" w:firstLine="0"/>
              <w:jc w:val="center"/>
              <w:rPr>
                <w:ins w:id="1556" w:author="Haraguroicha Hsu" w:date="2013-06-30T04:49:00Z"/>
              </w:rPr>
            </w:pPr>
            <w:ins w:id="1557" w:author="Haraguroicha Hsu" w:date="2013-06-30T04:49:00Z">
              <w:r w:rsidRPr="00D16A26">
                <w:t>無</w:t>
              </w:r>
            </w:ins>
          </w:p>
        </w:tc>
      </w:tr>
      <w:tr w:rsidR="008F7535" w14:paraId="5F429136" w14:textId="77777777" w:rsidTr="0024703B">
        <w:trPr>
          <w:jc w:val="center"/>
          <w:ins w:id="1558" w:author="Haraguroicha Hsu" w:date="2013-06-30T04:49:00Z"/>
        </w:trPr>
        <w:tc>
          <w:tcPr>
            <w:tcW w:w="0" w:type="auto"/>
          </w:tcPr>
          <w:p w14:paraId="2FEAE3AD" w14:textId="77777777" w:rsidR="008F7535" w:rsidRPr="00D16A26" w:rsidRDefault="008F7535" w:rsidP="0024703B">
            <w:pPr>
              <w:adjustRightInd w:val="0"/>
              <w:snapToGrid w:val="0"/>
              <w:ind w:firstLineChars="0" w:firstLine="0"/>
              <w:jc w:val="left"/>
              <w:rPr>
                <w:ins w:id="1559" w:author="Haraguroicha Hsu" w:date="2013-06-30T04:49:00Z"/>
              </w:rPr>
            </w:pPr>
            <w:ins w:id="1560" w:author="Haraguroicha Hsu" w:date="2013-06-30T04:49:00Z">
              <w:r w:rsidRPr="00D16A26">
                <w:t>2D</w:t>
              </w:r>
              <w:r w:rsidRPr="00D16A26">
                <w:t>向量繪圖</w:t>
              </w:r>
            </w:ins>
          </w:p>
        </w:tc>
        <w:tc>
          <w:tcPr>
            <w:tcW w:w="0" w:type="auto"/>
          </w:tcPr>
          <w:p w14:paraId="612D3F09" w14:textId="77777777" w:rsidR="008F7535" w:rsidRPr="00D16A26" w:rsidRDefault="008F7535" w:rsidP="0024703B">
            <w:pPr>
              <w:adjustRightInd w:val="0"/>
              <w:snapToGrid w:val="0"/>
              <w:ind w:firstLineChars="0" w:firstLine="0"/>
              <w:jc w:val="center"/>
              <w:rPr>
                <w:ins w:id="1561" w:author="Haraguroicha Hsu" w:date="2013-06-30T04:49:00Z"/>
              </w:rPr>
            </w:pPr>
            <w:ins w:id="1562" w:author="Haraguroicha Hsu" w:date="2013-06-30T04:49:00Z">
              <w:r w:rsidRPr="00D16A26">
                <w:t>有</w:t>
              </w:r>
            </w:ins>
          </w:p>
        </w:tc>
        <w:tc>
          <w:tcPr>
            <w:tcW w:w="0" w:type="auto"/>
          </w:tcPr>
          <w:p w14:paraId="1FD81849" w14:textId="77777777" w:rsidR="008F7535" w:rsidRPr="00D16A26" w:rsidRDefault="008F7535" w:rsidP="0024703B">
            <w:pPr>
              <w:adjustRightInd w:val="0"/>
              <w:snapToGrid w:val="0"/>
              <w:ind w:firstLineChars="0" w:firstLine="0"/>
              <w:jc w:val="center"/>
              <w:rPr>
                <w:ins w:id="1563" w:author="Haraguroicha Hsu" w:date="2013-06-30T04:49:00Z"/>
              </w:rPr>
            </w:pPr>
            <w:ins w:id="1564" w:author="Haraguroicha Hsu" w:date="2013-06-30T04:49:00Z">
              <w:r w:rsidRPr="00D16A26">
                <w:t>有</w:t>
              </w:r>
            </w:ins>
          </w:p>
        </w:tc>
        <w:tc>
          <w:tcPr>
            <w:tcW w:w="0" w:type="auto"/>
          </w:tcPr>
          <w:p w14:paraId="40285E18" w14:textId="77777777" w:rsidR="008F7535" w:rsidRPr="00D16A26" w:rsidRDefault="008F7535" w:rsidP="0024703B">
            <w:pPr>
              <w:adjustRightInd w:val="0"/>
              <w:snapToGrid w:val="0"/>
              <w:ind w:firstLineChars="0" w:firstLine="0"/>
              <w:jc w:val="center"/>
              <w:rPr>
                <w:ins w:id="1565" w:author="Haraguroicha Hsu" w:date="2013-06-30T04:49:00Z"/>
              </w:rPr>
            </w:pPr>
            <w:ins w:id="1566" w:author="Haraguroicha Hsu" w:date="2013-06-30T04:49:00Z">
              <w:r w:rsidRPr="00D16A26">
                <w:t>插件</w:t>
              </w:r>
            </w:ins>
          </w:p>
        </w:tc>
        <w:tc>
          <w:tcPr>
            <w:tcW w:w="0" w:type="auto"/>
          </w:tcPr>
          <w:p w14:paraId="67AE93AF" w14:textId="77777777" w:rsidR="008F7535" w:rsidRPr="00D16A26" w:rsidRDefault="008F7535" w:rsidP="0024703B">
            <w:pPr>
              <w:adjustRightInd w:val="0"/>
              <w:snapToGrid w:val="0"/>
              <w:ind w:firstLineChars="0" w:firstLine="0"/>
              <w:jc w:val="center"/>
              <w:rPr>
                <w:ins w:id="1567" w:author="Haraguroicha Hsu" w:date="2013-06-30T04:49:00Z"/>
              </w:rPr>
            </w:pPr>
          </w:p>
        </w:tc>
        <w:tc>
          <w:tcPr>
            <w:tcW w:w="0" w:type="auto"/>
          </w:tcPr>
          <w:p w14:paraId="2F64A007" w14:textId="77777777" w:rsidR="008F7535" w:rsidRPr="00D16A26" w:rsidRDefault="008F7535" w:rsidP="0024703B">
            <w:pPr>
              <w:adjustRightInd w:val="0"/>
              <w:snapToGrid w:val="0"/>
              <w:ind w:firstLineChars="0" w:firstLine="0"/>
              <w:jc w:val="center"/>
              <w:rPr>
                <w:ins w:id="1568" w:author="Haraguroicha Hsu" w:date="2013-06-30T04:49:00Z"/>
              </w:rPr>
            </w:pPr>
            <w:ins w:id="1569" w:author="Haraguroicha Hsu" w:date="2013-06-30T04:49:00Z">
              <w:r w:rsidRPr="00D16A26">
                <w:t>有</w:t>
              </w:r>
            </w:ins>
          </w:p>
        </w:tc>
        <w:tc>
          <w:tcPr>
            <w:tcW w:w="0" w:type="auto"/>
          </w:tcPr>
          <w:p w14:paraId="425C0542" w14:textId="77777777" w:rsidR="008F7535" w:rsidRPr="00D16A26" w:rsidRDefault="008F7535" w:rsidP="0024703B">
            <w:pPr>
              <w:adjustRightInd w:val="0"/>
              <w:snapToGrid w:val="0"/>
              <w:ind w:firstLineChars="0" w:firstLine="0"/>
              <w:jc w:val="center"/>
              <w:rPr>
                <w:ins w:id="1570" w:author="Haraguroicha Hsu" w:date="2013-06-30T04:49:00Z"/>
              </w:rPr>
            </w:pPr>
            <w:ins w:id="1571" w:author="Haraguroicha Hsu" w:date="2013-06-30T04:49:00Z">
              <w:r w:rsidRPr="00D16A26">
                <w:t>有</w:t>
              </w:r>
            </w:ins>
          </w:p>
        </w:tc>
      </w:tr>
      <w:tr w:rsidR="008F7535" w14:paraId="00ACA767" w14:textId="77777777" w:rsidTr="0024703B">
        <w:trPr>
          <w:jc w:val="center"/>
          <w:ins w:id="1572" w:author="Haraguroicha Hsu" w:date="2013-06-30T04:49:00Z"/>
        </w:trPr>
        <w:tc>
          <w:tcPr>
            <w:tcW w:w="0" w:type="auto"/>
          </w:tcPr>
          <w:p w14:paraId="17C9B576" w14:textId="77777777" w:rsidR="008F7535" w:rsidRPr="00D16A26" w:rsidRDefault="008F7535" w:rsidP="0024703B">
            <w:pPr>
              <w:adjustRightInd w:val="0"/>
              <w:snapToGrid w:val="0"/>
              <w:ind w:firstLineChars="0" w:firstLine="0"/>
              <w:jc w:val="left"/>
              <w:rPr>
                <w:ins w:id="1573" w:author="Haraguroicha Hsu" w:date="2013-06-30T04:49:00Z"/>
              </w:rPr>
            </w:pPr>
            <w:ins w:id="1574" w:author="Haraguroicha Hsu" w:date="2013-06-30T04:49:00Z">
              <w:r w:rsidRPr="00D16A26">
                <w:t>儀錶板及分析報表</w:t>
              </w:r>
            </w:ins>
          </w:p>
        </w:tc>
        <w:tc>
          <w:tcPr>
            <w:tcW w:w="0" w:type="auto"/>
          </w:tcPr>
          <w:p w14:paraId="30433879" w14:textId="77777777" w:rsidR="008F7535" w:rsidRPr="00D16A26" w:rsidRDefault="008F7535" w:rsidP="0024703B">
            <w:pPr>
              <w:adjustRightInd w:val="0"/>
              <w:snapToGrid w:val="0"/>
              <w:ind w:firstLineChars="0" w:firstLine="0"/>
              <w:jc w:val="center"/>
              <w:rPr>
                <w:ins w:id="1575" w:author="Haraguroicha Hsu" w:date="2013-06-30T04:49:00Z"/>
              </w:rPr>
            </w:pPr>
            <w:ins w:id="1576" w:author="Haraguroicha Hsu" w:date="2013-06-30T04:49:00Z">
              <w:r w:rsidRPr="00D16A26">
                <w:t>有</w:t>
              </w:r>
            </w:ins>
          </w:p>
        </w:tc>
        <w:tc>
          <w:tcPr>
            <w:tcW w:w="0" w:type="auto"/>
          </w:tcPr>
          <w:p w14:paraId="1DDA542C" w14:textId="77777777" w:rsidR="008F7535" w:rsidRPr="00D16A26" w:rsidRDefault="008F7535" w:rsidP="0024703B">
            <w:pPr>
              <w:adjustRightInd w:val="0"/>
              <w:snapToGrid w:val="0"/>
              <w:ind w:firstLineChars="0" w:firstLine="0"/>
              <w:jc w:val="center"/>
              <w:rPr>
                <w:ins w:id="1577" w:author="Haraguroicha Hsu" w:date="2013-06-30T04:49:00Z"/>
              </w:rPr>
            </w:pPr>
          </w:p>
        </w:tc>
        <w:tc>
          <w:tcPr>
            <w:tcW w:w="0" w:type="auto"/>
          </w:tcPr>
          <w:p w14:paraId="5BDBEA22" w14:textId="77777777" w:rsidR="008F7535" w:rsidRPr="00D16A26" w:rsidRDefault="008F7535" w:rsidP="0024703B">
            <w:pPr>
              <w:adjustRightInd w:val="0"/>
              <w:snapToGrid w:val="0"/>
              <w:ind w:firstLineChars="0" w:firstLine="0"/>
              <w:jc w:val="center"/>
              <w:rPr>
                <w:ins w:id="1578" w:author="Haraguroicha Hsu" w:date="2013-06-30T04:49:00Z"/>
              </w:rPr>
            </w:pPr>
            <w:ins w:id="1579" w:author="Haraguroicha Hsu" w:date="2013-06-30T04:49:00Z">
              <w:r w:rsidRPr="00D16A26">
                <w:t>插件</w:t>
              </w:r>
            </w:ins>
          </w:p>
        </w:tc>
        <w:tc>
          <w:tcPr>
            <w:tcW w:w="0" w:type="auto"/>
          </w:tcPr>
          <w:p w14:paraId="1EB20580" w14:textId="77777777" w:rsidR="008F7535" w:rsidRPr="00D16A26" w:rsidRDefault="008F7535" w:rsidP="0024703B">
            <w:pPr>
              <w:adjustRightInd w:val="0"/>
              <w:snapToGrid w:val="0"/>
              <w:ind w:firstLineChars="0" w:firstLine="0"/>
              <w:jc w:val="center"/>
              <w:rPr>
                <w:ins w:id="1580" w:author="Haraguroicha Hsu" w:date="2013-06-30T04:49:00Z"/>
              </w:rPr>
            </w:pPr>
          </w:p>
        </w:tc>
        <w:tc>
          <w:tcPr>
            <w:tcW w:w="0" w:type="auto"/>
          </w:tcPr>
          <w:p w14:paraId="2E89CF9A" w14:textId="77777777" w:rsidR="008F7535" w:rsidRPr="00D16A26" w:rsidRDefault="008F7535" w:rsidP="0024703B">
            <w:pPr>
              <w:adjustRightInd w:val="0"/>
              <w:snapToGrid w:val="0"/>
              <w:ind w:firstLineChars="0" w:firstLine="0"/>
              <w:jc w:val="center"/>
              <w:rPr>
                <w:ins w:id="1581" w:author="Haraguroicha Hsu" w:date="2013-06-30T04:49:00Z"/>
              </w:rPr>
            </w:pPr>
            <w:ins w:id="1582" w:author="Haraguroicha Hsu" w:date="2013-06-30T04:49:00Z">
              <w:r w:rsidRPr="00D16A26">
                <w:t>有</w:t>
              </w:r>
            </w:ins>
          </w:p>
        </w:tc>
        <w:tc>
          <w:tcPr>
            <w:tcW w:w="0" w:type="auto"/>
          </w:tcPr>
          <w:p w14:paraId="77EE0116" w14:textId="77777777" w:rsidR="008F7535" w:rsidRPr="00D16A26" w:rsidRDefault="008F7535" w:rsidP="0024703B">
            <w:pPr>
              <w:adjustRightInd w:val="0"/>
              <w:snapToGrid w:val="0"/>
              <w:ind w:firstLineChars="0" w:firstLine="0"/>
              <w:jc w:val="center"/>
              <w:rPr>
                <w:ins w:id="1583" w:author="Haraguroicha Hsu" w:date="2013-06-30T04:49:00Z"/>
              </w:rPr>
            </w:pPr>
            <w:ins w:id="1584" w:author="Haraguroicha Hsu" w:date="2013-06-30T04:49:00Z">
              <w:r w:rsidRPr="00D16A26">
                <w:t>有</w:t>
              </w:r>
            </w:ins>
          </w:p>
        </w:tc>
      </w:tr>
    </w:tbl>
    <w:p w14:paraId="7A9EB803" w14:textId="77777777" w:rsidR="008F7535" w:rsidRDefault="008F7535" w:rsidP="008F7535">
      <w:pPr>
        <w:pStyle w:val="af9"/>
        <w:ind w:firstLine="560"/>
        <w:rPr>
          <w:ins w:id="1585" w:author="Haraguroicha Hsu" w:date="2013-06-30T04:49:00Z"/>
        </w:rPr>
      </w:pPr>
      <w:ins w:id="1586"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8F7535">
      <w:pPr>
        <w:pStyle w:val="af9"/>
        <w:ind w:firstLine="560"/>
        <w:rPr>
          <w:ins w:id="1587" w:author="Haraguroicha Hsu" w:date="2013-06-30T04:49:00Z"/>
        </w:rPr>
      </w:pPr>
      <w:ins w:id="1588" w:author="Haraguroicha Hsu" w:date="2013-06-30T04:49:00Z">
        <w:r>
          <w:rPr>
            <w:rFonts w:hint="eastAsia"/>
          </w:rPr>
          <w:t>×</w:t>
        </w:r>
        <w:r>
          <w:t>: X=XML, H=HTML, C=CSV, A=ATOM</w:t>
        </w:r>
      </w:ins>
    </w:p>
    <w:p w14:paraId="29108A24" w14:textId="77777777" w:rsidR="008F7535" w:rsidRDefault="008F7535" w:rsidP="008F7535">
      <w:pPr>
        <w:pStyle w:val="af9"/>
        <w:ind w:firstLine="560"/>
        <w:rPr>
          <w:ins w:id="1589" w:author="Haraguroicha Hsu" w:date="2013-06-30T04:49:00Z"/>
        </w:rPr>
      </w:pPr>
      <w:ins w:id="1590"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1591" w:author="Haraguroicha Hsu" w:date="2013-06-30T04:49:00Z"/>
        </w:rPr>
      </w:pPr>
      <w:ins w:id="1592" w:author="Haraguroicha Hsu" w:date="2013-06-30T04:49:00Z">
        <w:r>
          <w:br w:type="page"/>
        </w:r>
      </w:ins>
    </w:p>
    <w:p w14:paraId="0ED79513" w14:textId="77777777" w:rsidR="008F7535" w:rsidRDefault="008F7535" w:rsidP="008F7535">
      <w:pPr>
        <w:pStyle w:val="ab"/>
        <w:rPr>
          <w:ins w:id="1593" w:author="Haraguroicha Hsu" w:date="2013-06-30T04:49:00Z"/>
        </w:rPr>
      </w:pPr>
      <w:bookmarkStart w:id="1594" w:name="_Ref360107532"/>
      <w:bookmarkStart w:id="1595" w:name="_Toc360323496"/>
      <w:bookmarkStart w:id="1596" w:name="_Toc234187587"/>
      <w:bookmarkStart w:id="1597" w:name="_Toc234187938"/>
      <w:ins w:id="1598"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3</w:t>
      </w:r>
      <w:ins w:id="1599" w:author="Haraguroicha Hsu" w:date="2013-06-30T04:49:00Z">
        <w:r>
          <w:fldChar w:fldCharType="end"/>
        </w:r>
        <w:bookmarkEnd w:id="1594"/>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595"/>
        <w:bookmarkEnd w:id="1596"/>
        <w:bookmarkEnd w:id="1597"/>
      </w:ins>
    </w:p>
    <w:tbl>
      <w:tblPr>
        <w:tblStyle w:val="ad"/>
        <w:tblW w:w="0" w:type="auto"/>
        <w:jc w:val="center"/>
        <w:tblLook w:val="04A0" w:firstRow="1" w:lastRow="0" w:firstColumn="1" w:lastColumn="0" w:noHBand="0" w:noVBand="1"/>
      </w:tblPr>
      <w:tblGrid>
        <w:gridCol w:w="2492"/>
        <w:gridCol w:w="1616"/>
        <w:gridCol w:w="1414"/>
      </w:tblGrid>
      <w:tr w:rsidR="008F7535" w:rsidRPr="00D16A26" w14:paraId="1D124478" w14:textId="77777777" w:rsidTr="0024703B">
        <w:trPr>
          <w:jc w:val="center"/>
          <w:ins w:id="1600" w:author="Haraguroicha Hsu" w:date="2013-06-30T04:49:00Z"/>
        </w:trPr>
        <w:tc>
          <w:tcPr>
            <w:tcW w:w="0" w:type="auto"/>
            <w:vAlign w:val="center"/>
          </w:tcPr>
          <w:p w14:paraId="7F7EACA0" w14:textId="77777777" w:rsidR="008F7535" w:rsidRPr="00D16A26" w:rsidRDefault="008F7535">
            <w:pPr>
              <w:pStyle w:val="af9"/>
              <w:adjustRightInd w:val="0"/>
              <w:snapToGrid w:val="0"/>
              <w:rPr>
                <w:ins w:id="1601" w:author="Haraguroicha Hsu" w:date="2013-06-30T04:49:00Z"/>
                <w:b/>
                <w:sz w:val="28"/>
              </w:rPr>
              <w:pPrChange w:id="1602" w:author="Haraguroicha Hsu" w:date="2013-06-30T04:50:00Z">
                <w:pPr>
                  <w:pStyle w:val="af9"/>
                  <w:adjustRightInd w:val="0"/>
                  <w:snapToGrid w:val="0"/>
                  <w:ind w:firstLine="606"/>
                </w:pPr>
              </w:pPrChange>
            </w:pPr>
            <w:ins w:id="1603" w:author="Haraguroicha Hsu" w:date="2013-06-30T04:49:00Z">
              <w:r w:rsidRPr="00D16A26">
                <w:rPr>
                  <w:b/>
                  <w:sz w:val="28"/>
                </w:rPr>
                <w:t>項目</w:t>
              </w:r>
            </w:ins>
          </w:p>
        </w:tc>
        <w:tc>
          <w:tcPr>
            <w:tcW w:w="0" w:type="auto"/>
            <w:vAlign w:val="center"/>
          </w:tcPr>
          <w:p w14:paraId="39B17534" w14:textId="77777777" w:rsidR="008F7535" w:rsidRPr="00D16A26" w:rsidRDefault="008F7535">
            <w:pPr>
              <w:pStyle w:val="af9"/>
              <w:adjustRightInd w:val="0"/>
              <w:snapToGrid w:val="0"/>
              <w:rPr>
                <w:ins w:id="1604" w:author="Haraguroicha Hsu" w:date="2013-06-30T04:49:00Z"/>
                <w:b/>
                <w:sz w:val="28"/>
              </w:rPr>
              <w:pPrChange w:id="1605" w:author="Haraguroicha Hsu" w:date="2013-06-30T04:50:00Z">
                <w:pPr>
                  <w:pStyle w:val="af9"/>
                  <w:adjustRightInd w:val="0"/>
                  <w:snapToGrid w:val="0"/>
                  <w:ind w:firstLine="606"/>
                </w:pPr>
              </w:pPrChange>
            </w:pPr>
            <w:ins w:id="1606" w:author="Haraguroicha Hsu" w:date="2013-06-30T04:49:00Z">
              <w:r w:rsidRPr="00D16A26">
                <w:rPr>
                  <w:b/>
                  <w:sz w:val="28"/>
                </w:rPr>
                <w:t>HTML5</w:t>
              </w:r>
            </w:ins>
          </w:p>
        </w:tc>
        <w:tc>
          <w:tcPr>
            <w:tcW w:w="0" w:type="auto"/>
            <w:vAlign w:val="center"/>
          </w:tcPr>
          <w:p w14:paraId="67EA2820" w14:textId="77777777" w:rsidR="008F7535" w:rsidRPr="00D16A26" w:rsidRDefault="008F7535">
            <w:pPr>
              <w:pStyle w:val="af9"/>
              <w:adjustRightInd w:val="0"/>
              <w:snapToGrid w:val="0"/>
              <w:rPr>
                <w:ins w:id="1607" w:author="Haraguroicha Hsu" w:date="2013-06-30T04:49:00Z"/>
                <w:b/>
                <w:sz w:val="28"/>
              </w:rPr>
              <w:pPrChange w:id="1608" w:author="Haraguroicha Hsu" w:date="2013-06-30T04:50:00Z">
                <w:pPr>
                  <w:pStyle w:val="af9"/>
                  <w:adjustRightInd w:val="0"/>
                  <w:snapToGrid w:val="0"/>
                  <w:ind w:firstLine="606"/>
                </w:pPr>
              </w:pPrChange>
            </w:pPr>
            <w:ins w:id="1609" w:author="Haraguroicha Hsu" w:date="2013-06-30T04:49:00Z">
              <w:r w:rsidRPr="00D16A26">
                <w:rPr>
                  <w:b/>
                  <w:sz w:val="28"/>
                </w:rPr>
                <w:t>Flash</w:t>
              </w:r>
            </w:ins>
          </w:p>
        </w:tc>
      </w:tr>
      <w:tr w:rsidR="008F7535" w:rsidRPr="00D16A26" w14:paraId="31B89422" w14:textId="77777777" w:rsidTr="0024703B">
        <w:trPr>
          <w:jc w:val="center"/>
          <w:ins w:id="1610" w:author="Haraguroicha Hsu" w:date="2013-06-30T04:49:00Z"/>
        </w:trPr>
        <w:tc>
          <w:tcPr>
            <w:tcW w:w="0" w:type="auto"/>
            <w:vAlign w:val="center"/>
          </w:tcPr>
          <w:p w14:paraId="60D97833" w14:textId="77777777" w:rsidR="008F7535" w:rsidRPr="00D16A26" w:rsidRDefault="008F7535">
            <w:pPr>
              <w:pStyle w:val="af9"/>
              <w:adjustRightInd w:val="0"/>
              <w:snapToGrid w:val="0"/>
              <w:rPr>
                <w:ins w:id="1611" w:author="Haraguroicha Hsu" w:date="2013-06-30T04:49:00Z"/>
                <w:sz w:val="28"/>
              </w:rPr>
              <w:pPrChange w:id="1612" w:author="Haraguroicha Hsu" w:date="2013-06-30T04:50:00Z">
                <w:pPr>
                  <w:pStyle w:val="af9"/>
                  <w:adjustRightInd w:val="0"/>
                  <w:snapToGrid w:val="0"/>
                  <w:ind w:firstLine="560"/>
                </w:pPr>
              </w:pPrChange>
            </w:pPr>
            <w:ins w:id="1613" w:author="Haraguroicha Hsu" w:date="2013-06-30T04:49:00Z">
              <w:r w:rsidRPr="00D16A26">
                <w:rPr>
                  <w:sz w:val="28"/>
                </w:rPr>
                <w:t>行動裝置支援</w:t>
              </w:r>
              <w:r w:rsidRPr="00D16A26">
                <w:rPr>
                  <w:sz w:val="28"/>
                </w:rPr>
                <w:t>×</w:t>
              </w:r>
            </w:ins>
          </w:p>
        </w:tc>
        <w:tc>
          <w:tcPr>
            <w:tcW w:w="0" w:type="auto"/>
            <w:vAlign w:val="center"/>
          </w:tcPr>
          <w:p w14:paraId="11E516BF" w14:textId="77777777" w:rsidR="008F7535" w:rsidRPr="00D16A26" w:rsidRDefault="008F7535">
            <w:pPr>
              <w:pStyle w:val="af9"/>
              <w:adjustRightInd w:val="0"/>
              <w:snapToGrid w:val="0"/>
              <w:rPr>
                <w:ins w:id="1614" w:author="Haraguroicha Hsu" w:date="2013-06-30T04:49:00Z"/>
                <w:sz w:val="28"/>
              </w:rPr>
              <w:pPrChange w:id="1615" w:author="Haraguroicha Hsu" w:date="2013-06-30T04:50:00Z">
                <w:pPr>
                  <w:pStyle w:val="af9"/>
                  <w:adjustRightInd w:val="0"/>
                  <w:snapToGrid w:val="0"/>
                  <w:ind w:firstLine="560"/>
                </w:pPr>
              </w:pPrChange>
            </w:pPr>
            <w:ins w:id="1616" w:author="Haraguroicha Hsu" w:date="2013-06-30T04:49:00Z">
              <w:r w:rsidRPr="00D16A26">
                <w:rPr>
                  <w:sz w:val="28"/>
                </w:rPr>
                <w:t>WAiSB</w:t>
              </w:r>
            </w:ins>
          </w:p>
        </w:tc>
        <w:tc>
          <w:tcPr>
            <w:tcW w:w="0" w:type="auto"/>
            <w:vAlign w:val="center"/>
          </w:tcPr>
          <w:p w14:paraId="1CA6452D" w14:textId="77777777" w:rsidR="008F7535" w:rsidRPr="00D16A26" w:rsidRDefault="008F7535">
            <w:pPr>
              <w:pStyle w:val="af9"/>
              <w:adjustRightInd w:val="0"/>
              <w:snapToGrid w:val="0"/>
              <w:rPr>
                <w:ins w:id="1617" w:author="Haraguroicha Hsu" w:date="2013-06-30T04:49:00Z"/>
                <w:sz w:val="28"/>
              </w:rPr>
              <w:pPrChange w:id="1618" w:author="Haraguroicha Hsu" w:date="2013-06-30T04:50:00Z">
                <w:pPr>
                  <w:pStyle w:val="af9"/>
                  <w:adjustRightInd w:val="0"/>
                  <w:snapToGrid w:val="0"/>
                  <w:ind w:firstLine="560"/>
                </w:pPr>
              </w:pPrChange>
            </w:pPr>
            <w:ins w:id="1619" w:author="Haraguroicha Hsu" w:date="2013-06-30T04:49:00Z">
              <w:r w:rsidRPr="00D16A26">
                <w:rPr>
                  <w:sz w:val="28"/>
                </w:rPr>
                <w:t>4</w:t>
              </w:r>
            </w:ins>
          </w:p>
        </w:tc>
      </w:tr>
      <w:tr w:rsidR="008F7535" w:rsidRPr="00D16A26" w14:paraId="7B9C5832" w14:textId="77777777" w:rsidTr="0024703B">
        <w:trPr>
          <w:jc w:val="center"/>
          <w:ins w:id="1620" w:author="Haraguroicha Hsu" w:date="2013-06-30T04:49:00Z"/>
        </w:trPr>
        <w:tc>
          <w:tcPr>
            <w:tcW w:w="0" w:type="auto"/>
            <w:vAlign w:val="center"/>
          </w:tcPr>
          <w:p w14:paraId="1117AC74" w14:textId="77777777" w:rsidR="008F7535" w:rsidRPr="00D16A26" w:rsidRDefault="008F7535">
            <w:pPr>
              <w:pStyle w:val="af9"/>
              <w:adjustRightInd w:val="0"/>
              <w:snapToGrid w:val="0"/>
              <w:rPr>
                <w:ins w:id="1621" w:author="Haraguroicha Hsu" w:date="2013-06-30T04:49:00Z"/>
                <w:sz w:val="28"/>
              </w:rPr>
              <w:pPrChange w:id="1622" w:author="Haraguroicha Hsu" w:date="2013-06-30T04:50:00Z">
                <w:pPr>
                  <w:pStyle w:val="af9"/>
                  <w:adjustRightInd w:val="0"/>
                  <w:snapToGrid w:val="0"/>
                  <w:ind w:firstLine="560"/>
                </w:pPr>
              </w:pPrChange>
            </w:pPr>
            <w:ins w:id="1623" w:author="Haraguroicha Hsu" w:date="2013-06-30T04:49:00Z">
              <w:r w:rsidRPr="00D16A26">
                <w:rPr>
                  <w:sz w:val="28"/>
                </w:rPr>
                <w:t>遊戲主機支援度</w:t>
              </w:r>
              <w:r w:rsidRPr="00D16A26">
                <w:rPr>
                  <w:sz w:val="28"/>
                </w:rPr>
                <w:t>××</w:t>
              </w:r>
            </w:ins>
          </w:p>
        </w:tc>
        <w:tc>
          <w:tcPr>
            <w:tcW w:w="0" w:type="auto"/>
            <w:vAlign w:val="center"/>
          </w:tcPr>
          <w:p w14:paraId="543F9849" w14:textId="77777777" w:rsidR="008F7535" w:rsidRPr="00D16A26" w:rsidRDefault="008F7535">
            <w:pPr>
              <w:pStyle w:val="af9"/>
              <w:adjustRightInd w:val="0"/>
              <w:snapToGrid w:val="0"/>
              <w:rPr>
                <w:ins w:id="1624" w:author="Haraguroicha Hsu" w:date="2013-06-30T04:49:00Z"/>
                <w:sz w:val="28"/>
              </w:rPr>
              <w:pPrChange w:id="1625" w:author="Haraguroicha Hsu" w:date="2013-06-30T04:50:00Z">
                <w:pPr>
                  <w:pStyle w:val="af9"/>
                  <w:adjustRightInd w:val="0"/>
                  <w:snapToGrid w:val="0"/>
                  <w:ind w:firstLine="560"/>
                </w:pPr>
              </w:pPrChange>
            </w:pPr>
            <w:ins w:id="1626" w:author="Haraguroicha Hsu" w:date="2013-06-30T04:49:00Z">
              <w:r w:rsidRPr="00D16A26">
                <w:rPr>
                  <w:sz w:val="28"/>
                </w:rPr>
                <w:t>XPW</w:t>
              </w:r>
            </w:ins>
          </w:p>
        </w:tc>
        <w:tc>
          <w:tcPr>
            <w:tcW w:w="0" w:type="auto"/>
            <w:vAlign w:val="center"/>
          </w:tcPr>
          <w:p w14:paraId="26C20090" w14:textId="77777777" w:rsidR="008F7535" w:rsidRPr="00D16A26" w:rsidRDefault="008F7535">
            <w:pPr>
              <w:pStyle w:val="af9"/>
              <w:adjustRightInd w:val="0"/>
              <w:snapToGrid w:val="0"/>
              <w:rPr>
                <w:ins w:id="1627" w:author="Haraguroicha Hsu" w:date="2013-06-30T04:49:00Z"/>
                <w:sz w:val="28"/>
              </w:rPr>
              <w:pPrChange w:id="1628" w:author="Haraguroicha Hsu" w:date="2013-06-30T04:50:00Z">
                <w:pPr>
                  <w:pStyle w:val="af9"/>
                  <w:adjustRightInd w:val="0"/>
                  <w:snapToGrid w:val="0"/>
                  <w:ind w:firstLine="560"/>
                </w:pPr>
              </w:pPrChange>
            </w:pPr>
            <w:ins w:id="1629" w:author="Haraguroicha Hsu" w:date="2013-06-30T04:49:00Z">
              <w:r w:rsidRPr="00D16A26">
                <w:rPr>
                  <w:sz w:val="28"/>
                </w:rPr>
                <w:t>PW×××</w:t>
              </w:r>
            </w:ins>
          </w:p>
        </w:tc>
      </w:tr>
      <w:tr w:rsidR="008F7535" w:rsidRPr="00D16A26" w14:paraId="53EBD850" w14:textId="77777777" w:rsidTr="0024703B">
        <w:trPr>
          <w:jc w:val="center"/>
          <w:ins w:id="1630" w:author="Haraguroicha Hsu" w:date="2013-06-30T04:49:00Z"/>
        </w:trPr>
        <w:tc>
          <w:tcPr>
            <w:tcW w:w="0" w:type="auto"/>
            <w:vAlign w:val="center"/>
          </w:tcPr>
          <w:p w14:paraId="37F065BC" w14:textId="77777777" w:rsidR="008F7535" w:rsidRPr="00D16A26" w:rsidRDefault="008F7535">
            <w:pPr>
              <w:pStyle w:val="af9"/>
              <w:adjustRightInd w:val="0"/>
              <w:snapToGrid w:val="0"/>
              <w:rPr>
                <w:ins w:id="1631" w:author="Haraguroicha Hsu" w:date="2013-06-30T04:49:00Z"/>
                <w:sz w:val="28"/>
              </w:rPr>
              <w:pPrChange w:id="1632" w:author="Haraguroicha Hsu" w:date="2013-06-30T04:50:00Z">
                <w:pPr>
                  <w:pStyle w:val="af9"/>
                  <w:adjustRightInd w:val="0"/>
                  <w:snapToGrid w:val="0"/>
                  <w:ind w:firstLine="560"/>
                </w:pPr>
              </w:pPrChange>
            </w:pPr>
            <w:ins w:id="1633" w:author="Haraguroicha Hsu" w:date="2013-06-30T04:49:00Z">
              <w:r w:rsidRPr="00D16A26">
                <w:rPr>
                  <w:sz w:val="28"/>
                </w:rPr>
                <w:t>周邊設備存取能力</w:t>
              </w:r>
            </w:ins>
          </w:p>
        </w:tc>
        <w:tc>
          <w:tcPr>
            <w:tcW w:w="0" w:type="auto"/>
            <w:vAlign w:val="center"/>
          </w:tcPr>
          <w:p w14:paraId="1C7BA29C" w14:textId="77777777" w:rsidR="008F7535" w:rsidRPr="00D16A26" w:rsidRDefault="008F7535">
            <w:pPr>
              <w:pStyle w:val="af9"/>
              <w:adjustRightInd w:val="0"/>
              <w:snapToGrid w:val="0"/>
              <w:rPr>
                <w:ins w:id="1634" w:author="Haraguroicha Hsu" w:date="2013-06-30T04:49:00Z"/>
                <w:sz w:val="28"/>
              </w:rPr>
              <w:pPrChange w:id="1635" w:author="Haraguroicha Hsu" w:date="2013-06-30T04:50:00Z">
                <w:pPr>
                  <w:pStyle w:val="af9"/>
                  <w:adjustRightInd w:val="0"/>
                  <w:snapToGrid w:val="0"/>
                  <w:ind w:firstLine="560"/>
                </w:pPr>
              </w:pPrChange>
            </w:pPr>
            <w:ins w:id="1636" w:author="Haraguroicha Hsu" w:date="2013-06-30T04:49:00Z">
              <w:r w:rsidRPr="00D16A26">
                <w:rPr>
                  <w:sz w:val="28"/>
                </w:rPr>
                <w:t>有限</w:t>
              </w:r>
            </w:ins>
          </w:p>
        </w:tc>
        <w:tc>
          <w:tcPr>
            <w:tcW w:w="0" w:type="auto"/>
            <w:vAlign w:val="center"/>
          </w:tcPr>
          <w:p w14:paraId="4E19EED2" w14:textId="77777777" w:rsidR="008F7535" w:rsidRPr="00D16A26" w:rsidRDefault="008F7535">
            <w:pPr>
              <w:pStyle w:val="af9"/>
              <w:adjustRightInd w:val="0"/>
              <w:snapToGrid w:val="0"/>
              <w:rPr>
                <w:ins w:id="1637" w:author="Haraguroicha Hsu" w:date="2013-06-30T04:49:00Z"/>
                <w:sz w:val="28"/>
              </w:rPr>
              <w:pPrChange w:id="1638" w:author="Haraguroicha Hsu" w:date="2013-06-30T04:50:00Z">
                <w:pPr>
                  <w:pStyle w:val="af9"/>
                  <w:adjustRightInd w:val="0"/>
                  <w:snapToGrid w:val="0"/>
                  <w:ind w:firstLine="560"/>
                </w:pPr>
              </w:pPrChange>
            </w:pPr>
            <w:ins w:id="1639" w:author="Haraguroicha Hsu" w:date="2013-06-30T04:49:00Z">
              <w:r w:rsidRPr="00D16A26">
                <w:rPr>
                  <w:sz w:val="28"/>
                </w:rPr>
                <w:t>全部</w:t>
              </w:r>
            </w:ins>
          </w:p>
        </w:tc>
      </w:tr>
      <w:tr w:rsidR="008F7535" w:rsidRPr="00D16A26" w14:paraId="45ADB058" w14:textId="77777777" w:rsidTr="0024703B">
        <w:trPr>
          <w:jc w:val="center"/>
          <w:ins w:id="1640" w:author="Haraguroicha Hsu" w:date="2013-06-30T04:49:00Z"/>
        </w:trPr>
        <w:tc>
          <w:tcPr>
            <w:tcW w:w="0" w:type="auto"/>
            <w:vAlign w:val="center"/>
          </w:tcPr>
          <w:p w14:paraId="19D64FBA" w14:textId="77777777" w:rsidR="008F7535" w:rsidRPr="00D16A26" w:rsidRDefault="008F7535">
            <w:pPr>
              <w:pStyle w:val="af9"/>
              <w:adjustRightInd w:val="0"/>
              <w:snapToGrid w:val="0"/>
              <w:rPr>
                <w:ins w:id="1641" w:author="Haraguroicha Hsu" w:date="2013-06-30T04:49:00Z"/>
                <w:sz w:val="28"/>
              </w:rPr>
              <w:pPrChange w:id="1642" w:author="Haraguroicha Hsu" w:date="2013-06-30T04:50:00Z">
                <w:pPr>
                  <w:pStyle w:val="af9"/>
                  <w:adjustRightInd w:val="0"/>
                  <w:snapToGrid w:val="0"/>
                  <w:ind w:firstLine="560"/>
                </w:pPr>
              </w:pPrChange>
            </w:pPr>
            <w:ins w:id="1643" w:author="Haraguroicha Hsu" w:date="2013-06-30T04:49:00Z">
              <w:r w:rsidRPr="00D16A26">
                <w:rPr>
                  <w:sz w:val="28"/>
                </w:rPr>
                <w:t>字體擴充能力</w:t>
              </w:r>
            </w:ins>
          </w:p>
        </w:tc>
        <w:tc>
          <w:tcPr>
            <w:tcW w:w="0" w:type="auto"/>
            <w:vAlign w:val="center"/>
          </w:tcPr>
          <w:p w14:paraId="4DBD642B" w14:textId="77777777" w:rsidR="008F7535" w:rsidRPr="00D16A26" w:rsidRDefault="008F7535">
            <w:pPr>
              <w:pStyle w:val="af9"/>
              <w:adjustRightInd w:val="0"/>
              <w:snapToGrid w:val="0"/>
              <w:rPr>
                <w:ins w:id="1644" w:author="Haraguroicha Hsu" w:date="2013-06-30T04:49:00Z"/>
                <w:sz w:val="28"/>
              </w:rPr>
              <w:pPrChange w:id="1645" w:author="Haraguroicha Hsu" w:date="2013-06-30T04:50:00Z">
                <w:pPr>
                  <w:pStyle w:val="af9"/>
                  <w:widowControl w:val="0"/>
                  <w:adjustRightInd w:val="0"/>
                  <w:snapToGrid w:val="0"/>
                  <w:ind w:firstLineChars="200" w:firstLine="560"/>
                </w:pPr>
              </w:pPrChange>
            </w:pPr>
            <w:ins w:id="1646" w:author="Haraguroicha Hsu" w:date="2013-06-30T04:49:00Z">
              <w:r w:rsidRPr="00D16A26">
                <w:rPr>
                  <w:sz w:val="28"/>
                </w:rPr>
                <w:t>CSS 3</w:t>
              </w:r>
            </w:ins>
          </w:p>
        </w:tc>
        <w:tc>
          <w:tcPr>
            <w:tcW w:w="0" w:type="auto"/>
            <w:vAlign w:val="center"/>
          </w:tcPr>
          <w:p w14:paraId="75B8980A" w14:textId="77777777" w:rsidR="008F7535" w:rsidRPr="00D16A26" w:rsidRDefault="008F7535">
            <w:pPr>
              <w:pStyle w:val="af9"/>
              <w:adjustRightInd w:val="0"/>
              <w:snapToGrid w:val="0"/>
              <w:rPr>
                <w:ins w:id="1647" w:author="Haraguroicha Hsu" w:date="2013-06-30T04:49:00Z"/>
                <w:sz w:val="28"/>
              </w:rPr>
              <w:pPrChange w:id="1648" w:author="Haraguroicha Hsu" w:date="2013-06-30T04:50:00Z">
                <w:pPr>
                  <w:pStyle w:val="af9"/>
                  <w:adjustRightInd w:val="0"/>
                  <w:snapToGrid w:val="0"/>
                  <w:ind w:firstLine="560"/>
                </w:pPr>
              </w:pPrChange>
            </w:pPr>
            <w:ins w:id="1649" w:author="Haraguroicha Hsu" w:date="2013-06-30T04:49:00Z">
              <w:r w:rsidRPr="00D16A26">
                <w:rPr>
                  <w:sz w:val="28"/>
                </w:rPr>
                <w:t>系統</w:t>
              </w:r>
              <w:r w:rsidRPr="00D16A26">
                <w:rPr>
                  <w:sz w:val="28"/>
                </w:rPr>
                <w:t>/</w:t>
              </w:r>
              <w:r w:rsidRPr="00D16A26">
                <w:rPr>
                  <w:sz w:val="28"/>
                </w:rPr>
                <w:t>內嵌</w:t>
              </w:r>
            </w:ins>
          </w:p>
        </w:tc>
      </w:tr>
      <w:tr w:rsidR="008F7535" w:rsidRPr="00D16A26" w14:paraId="4A56ADB6" w14:textId="77777777" w:rsidTr="0024703B">
        <w:trPr>
          <w:jc w:val="center"/>
          <w:ins w:id="1650" w:author="Haraguroicha Hsu" w:date="2013-06-30T04:49:00Z"/>
        </w:trPr>
        <w:tc>
          <w:tcPr>
            <w:tcW w:w="0" w:type="auto"/>
            <w:vAlign w:val="center"/>
          </w:tcPr>
          <w:p w14:paraId="3352EB6C" w14:textId="77777777" w:rsidR="008F7535" w:rsidRPr="00D16A26" w:rsidRDefault="008F7535">
            <w:pPr>
              <w:pStyle w:val="af9"/>
              <w:adjustRightInd w:val="0"/>
              <w:snapToGrid w:val="0"/>
              <w:jc w:val="left"/>
              <w:rPr>
                <w:ins w:id="1651" w:author="Haraguroicha Hsu" w:date="2013-06-30T04:49:00Z"/>
                <w:sz w:val="28"/>
              </w:rPr>
              <w:pPrChange w:id="1652" w:author="Haraguroicha Hsu" w:date="2013-06-30T04:50:00Z">
                <w:pPr>
                  <w:pStyle w:val="af9"/>
                  <w:widowControl w:val="0"/>
                  <w:adjustRightInd w:val="0"/>
                  <w:snapToGrid w:val="0"/>
                  <w:ind w:firstLineChars="200" w:firstLine="560"/>
                  <w:jc w:val="both"/>
                </w:pPr>
              </w:pPrChange>
            </w:pPr>
            <w:ins w:id="1653" w:author="Haraguroicha Hsu" w:date="2013-06-30T04:49:00Z">
              <w:r w:rsidRPr="00D16A26">
                <w:rPr>
                  <w:sz w:val="28"/>
                </w:rPr>
                <w:t>程式語言</w:t>
              </w:r>
              <w:r w:rsidRPr="00D16A26">
                <w:rPr>
                  <w:sz w:val="28"/>
                </w:rPr>
                <w:t>××××</w:t>
              </w:r>
            </w:ins>
          </w:p>
        </w:tc>
        <w:tc>
          <w:tcPr>
            <w:tcW w:w="0" w:type="auto"/>
            <w:vAlign w:val="center"/>
          </w:tcPr>
          <w:p w14:paraId="0F1E64B4" w14:textId="77777777" w:rsidR="008F7535" w:rsidRPr="00D16A26" w:rsidRDefault="008F7535">
            <w:pPr>
              <w:pStyle w:val="af9"/>
              <w:adjustRightInd w:val="0"/>
              <w:snapToGrid w:val="0"/>
              <w:rPr>
                <w:ins w:id="1654" w:author="Haraguroicha Hsu" w:date="2013-06-30T04:49:00Z"/>
                <w:sz w:val="28"/>
              </w:rPr>
              <w:pPrChange w:id="1655" w:author="Haraguroicha Hsu" w:date="2013-06-30T04:50:00Z">
                <w:pPr>
                  <w:pStyle w:val="af9"/>
                  <w:adjustRightInd w:val="0"/>
                  <w:snapToGrid w:val="0"/>
                  <w:ind w:firstLine="560"/>
                </w:pPr>
              </w:pPrChange>
            </w:pPr>
            <w:ins w:id="1656" w:author="Haraguroicha Hsu" w:date="2013-06-30T04:49:00Z">
              <w:r w:rsidRPr="00D16A26">
                <w:rPr>
                  <w:sz w:val="28"/>
                </w:rPr>
                <w:t>JS</w:t>
              </w:r>
            </w:ins>
          </w:p>
        </w:tc>
        <w:tc>
          <w:tcPr>
            <w:tcW w:w="0" w:type="auto"/>
            <w:vAlign w:val="center"/>
          </w:tcPr>
          <w:p w14:paraId="1C0A1865" w14:textId="77777777" w:rsidR="008F7535" w:rsidRPr="00D16A26" w:rsidRDefault="008F7535">
            <w:pPr>
              <w:pStyle w:val="af9"/>
              <w:adjustRightInd w:val="0"/>
              <w:snapToGrid w:val="0"/>
              <w:rPr>
                <w:ins w:id="1657" w:author="Haraguroicha Hsu" w:date="2013-06-30T04:49:00Z"/>
                <w:sz w:val="28"/>
              </w:rPr>
              <w:pPrChange w:id="1658" w:author="Haraguroicha Hsu" w:date="2013-06-30T04:50:00Z">
                <w:pPr>
                  <w:pStyle w:val="af9"/>
                  <w:adjustRightInd w:val="0"/>
                  <w:snapToGrid w:val="0"/>
                  <w:ind w:firstLine="560"/>
                </w:pPr>
              </w:pPrChange>
            </w:pPr>
            <w:ins w:id="1659" w:author="Haraguroicha Hsu" w:date="2013-06-30T04:49:00Z">
              <w:r w:rsidRPr="00D16A26">
                <w:rPr>
                  <w:sz w:val="28"/>
                </w:rPr>
                <w:t>AS, PB</w:t>
              </w:r>
            </w:ins>
          </w:p>
        </w:tc>
      </w:tr>
      <w:tr w:rsidR="008F7535" w:rsidRPr="00D16A26" w14:paraId="6D999AE4" w14:textId="77777777" w:rsidTr="0024703B">
        <w:trPr>
          <w:jc w:val="center"/>
          <w:ins w:id="1660" w:author="Haraguroicha Hsu" w:date="2013-06-30T04:49:00Z"/>
        </w:trPr>
        <w:tc>
          <w:tcPr>
            <w:tcW w:w="0" w:type="auto"/>
            <w:vAlign w:val="center"/>
          </w:tcPr>
          <w:p w14:paraId="7A5302D8" w14:textId="77777777" w:rsidR="008F7535" w:rsidRPr="00D16A26" w:rsidRDefault="008F7535">
            <w:pPr>
              <w:pStyle w:val="af9"/>
              <w:adjustRightInd w:val="0"/>
              <w:snapToGrid w:val="0"/>
              <w:rPr>
                <w:ins w:id="1661" w:author="Haraguroicha Hsu" w:date="2013-06-30T04:49:00Z"/>
                <w:sz w:val="28"/>
              </w:rPr>
              <w:pPrChange w:id="1662" w:author="Haraguroicha Hsu" w:date="2013-06-30T04:50:00Z">
                <w:pPr>
                  <w:pStyle w:val="af9"/>
                  <w:adjustRightInd w:val="0"/>
                  <w:snapToGrid w:val="0"/>
                  <w:ind w:firstLine="560"/>
                </w:pPr>
              </w:pPrChange>
            </w:pPr>
            <w:ins w:id="1663" w:author="Haraguroicha Hsu" w:date="2013-06-30T04:49:00Z">
              <w:r w:rsidRPr="00D16A26">
                <w:rPr>
                  <w:sz w:val="28"/>
                </w:rPr>
                <w:t>多媒體格式支援度</w:t>
              </w:r>
            </w:ins>
          </w:p>
        </w:tc>
        <w:tc>
          <w:tcPr>
            <w:tcW w:w="0" w:type="auto"/>
            <w:vAlign w:val="center"/>
          </w:tcPr>
          <w:p w14:paraId="5DA10F9A" w14:textId="77777777" w:rsidR="008F7535" w:rsidRPr="00D16A26" w:rsidRDefault="008F7535">
            <w:pPr>
              <w:pStyle w:val="af9"/>
              <w:adjustRightInd w:val="0"/>
              <w:snapToGrid w:val="0"/>
              <w:rPr>
                <w:ins w:id="1664" w:author="Haraguroicha Hsu" w:date="2013-06-30T04:49:00Z"/>
                <w:sz w:val="28"/>
              </w:rPr>
              <w:pPrChange w:id="1665" w:author="Haraguroicha Hsu" w:date="2013-06-30T04:50:00Z">
                <w:pPr>
                  <w:pStyle w:val="af9"/>
                  <w:adjustRightInd w:val="0"/>
                  <w:snapToGrid w:val="0"/>
                  <w:ind w:firstLine="560"/>
                </w:pPr>
              </w:pPrChange>
            </w:pPr>
            <w:ins w:id="1666" w:author="Haraguroicha Hsu" w:date="2013-06-30T04:49:00Z">
              <w:r w:rsidRPr="00D16A26">
                <w:rPr>
                  <w:sz w:val="28"/>
                </w:rPr>
                <w:t>受限</w:t>
              </w:r>
            </w:ins>
          </w:p>
        </w:tc>
        <w:tc>
          <w:tcPr>
            <w:tcW w:w="0" w:type="auto"/>
            <w:vAlign w:val="center"/>
          </w:tcPr>
          <w:p w14:paraId="06E07FF5" w14:textId="77777777" w:rsidR="008F7535" w:rsidRPr="00D16A26" w:rsidRDefault="008F7535">
            <w:pPr>
              <w:pStyle w:val="af9"/>
              <w:adjustRightInd w:val="0"/>
              <w:snapToGrid w:val="0"/>
              <w:rPr>
                <w:ins w:id="1667" w:author="Haraguroicha Hsu" w:date="2013-06-30T04:49:00Z"/>
                <w:sz w:val="28"/>
              </w:rPr>
              <w:pPrChange w:id="1668" w:author="Haraguroicha Hsu" w:date="2013-06-30T04:50:00Z">
                <w:pPr>
                  <w:pStyle w:val="af9"/>
                  <w:adjustRightInd w:val="0"/>
                  <w:snapToGrid w:val="0"/>
                  <w:ind w:firstLine="560"/>
                </w:pPr>
              </w:pPrChange>
            </w:pPr>
            <w:ins w:id="1669" w:author="Haraguroicha Hsu" w:date="2013-06-30T04:49:00Z">
              <w:r w:rsidRPr="00D16A26">
                <w:rPr>
                  <w:sz w:val="28"/>
                </w:rPr>
                <w:t>廣</w:t>
              </w:r>
            </w:ins>
          </w:p>
        </w:tc>
      </w:tr>
      <w:tr w:rsidR="008F7535" w:rsidRPr="00D16A26" w14:paraId="683A4E0E" w14:textId="77777777" w:rsidTr="0024703B">
        <w:trPr>
          <w:jc w:val="center"/>
          <w:ins w:id="1670" w:author="Haraguroicha Hsu" w:date="2013-06-30T04:49:00Z"/>
        </w:trPr>
        <w:tc>
          <w:tcPr>
            <w:tcW w:w="0" w:type="auto"/>
            <w:vAlign w:val="center"/>
          </w:tcPr>
          <w:p w14:paraId="38D80235" w14:textId="77777777" w:rsidR="008F7535" w:rsidRPr="00D16A26" w:rsidRDefault="008F7535">
            <w:pPr>
              <w:pStyle w:val="af9"/>
              <w:adjustRightInd w:val="0"/>
              <w:snapToGrid w:val="0"/>
              <w:rPr>
                <w:ins w:id="1671" w:author="Haraguroicha Hsu" w:date="2013-06-30T04:49:00Z"/>
                <w:sz w:val="28"/>
              </w:rPr>
              <w:pPrChange w:id="1672" w:author="Haraguroicha Hsu" w:date="2013-06-30T04:50:00Z">
                <w:pPr>
                  <w:pStyle w:val="af9"/>
                  <w:adjustRightInd w:val="0"/>
                  <w:snapToGrid w:val="0"/>
                  <w:ind w:firstLine="560"/>
                </w:pPr>
              </w:pPrChange>
            </w:pPr>
            <w:ins w:id="1673" w:author="Haraguroicha Hsu" w:date="2013-06-30T04:49:00Z">
              <w:r w:rsidRPr="00D16A26">
                <w:rPr>
                  <w:sz w:val="28"/>
                </w:rPr>
                <w:t>離線能力</w:t>
              </w:r>
            </w:ins>
          </w:p>
        </w:tc>
        <w:tc>
          <w:tcPr>
            <w:tcW w:w="0" w:type="auto"/>
            <w:vAlign w:val="center"/>
          </w:tcPr>
          <w:p w14:paraId="51D97BF3" w14:textId="77777777" w:rsidR="008F7535" w:rsidRPr="00D16A26" w:rsidRDefault="008F7535">
            <w:pPr>
              <w:pStyle w:val="af9"/>
              <w:adjustRightInd w:val="0"/>
              <w:snapToGrid w:val="0"/>
              <w:rPr>
                <w:ins w:id="1674" w:author="Haraguroicha Hsu" w:date="2013-06-30T04:49:00Z"/>
                <w:sz w:val="28"/>
              </w:rPr>
              <w:pPrChange w:id="1675" w:author="Haraguroicha Hsu" w:date="2013-06-30T04:50:00Z">
                <w:pPr>
                  <w:pStyle w:val="af9"/>
                  <w:adjustRightInd w:val="0"/>
                  <w:snapToGrid w:val="0"/>
                  <w:ind w:firstLine="560"/>
                </w:pPr>
              </w:pPrChange>
            </w:pPr>
            <w:ins w:id="1676" w:author="Haraguroicha Hsu" w:date="2013-06-30T04:49:00Z">
              <w:r w:rsidRPr="00D16A26">
                <w:rPr>
                  <w:sz w:val="28"/>
                </w:rPr>
                <w:t>依賴瀏覽器</w:t>
              </w:r>
            </w:ins>
          </w:p>
        </w:tc>
        <w:tc>
          <w:tcPr>
            <w:tcW w:w="0" w:type="auto"/>
            <w:vAlign w:val="center"/>
          </w:tcPr>
          <w:p w14:paraId="1F750B2C" w14:textId="77777777" w:rsidR="008F7535" w:rsidRPr="00D16A26" w:rsidRDefault="008F7535">
            <w:pPr>
              <w:pStyle w:val="af9"/>
              <w:adjustRightInd w:val="0"/>
              <w:snapToGrid w:val="0"/>
              <w:rPr>
                <w:ins w:id="1677" w:author="Haraguroicha Hsu" w:date="2013-06-30T04:49:00Z"/>
                <w:sz w:val="28"/>
              </w:rPr>
              <w:pPrChange w:id="1678" w:author="Haraguroicha Hsu" w:date="2013-06-30T04:50:00Z">
                <w:pPr>
                  <w:pStyle w:val="af9"/>
                  <w:adjustRightInd w:val="0"/>
                  <w:snapToGrid w:val="0"/>
                  <w:ind w:firstLine="560"/>
                </w:pPr>
              </w:pPrChange>
            </w:pPr>
            <w:ins w:id="1679" w:author="Haraguroicha Hsu" w:date="2013-06-30T04:49:00Z">
              <w:r w:rsidRPr="00D16A26">
                <w:rPr>
                  <w:sz w:val="28"/>
                </w:rPr>
                <w:t>系統儲存</w:t>
              </w:r>
            </w:ins>
          </w:p>
        </w:tc>
      </w:tr>
      <w:tr w:rsidR="008F7535" w:rsidRPr="00D16A26" w14:paraId="03C8F4C0" w14:textId="77777777" w:rsidTr="0024703B">
        <w:trPr>
          <w:jc w:val="center"/>
          <w:ins w:id="1680" w:author="Haraguroicha Hsu" w:date="2013-06-30T04:49:00Z"/>
        </w:trPr>
        <w:tc>
          <w:tcPr>
            <w:tcW w:w="0" w:type="auto"/>
            <w:vAlign w:val="center"/>
          </w:tcPr>
          <w:p w14:paraId="1FD15C55" w14:textId="77777777" w:rsidR="008F7535" w:rsidRPr="00D16A26" w:rsidRDefault="008F7535">
            <w:pPr>
              <w:pStyle w:val="af9"/>
              <w:adjustRightInd w:val="0"/>
              <w:snapToGrid w:val="0"/>
              <w:rPr>
                <w:ins w:id="1681" w:author="Haraguroicha Hsu" w:date="2013-06-30T04:49:00Z"/>
                <w:sz w:val="28"/>
              </w:rPr>
              <w:pPrChange w:id="1682" w:author="Haraguroicha Hsu" w:date="2013-06-30T04:50:00Z">
                <w:pPr>
                  <w:pStyle w:val="af9"/>
                  <w:adjustRightInd w:val="0"/>
                  <w:snapToGrid w:val="0"/>
                  <w:ind w:firstLine="560"/>
                </w:pPr>
              </w:pPrChange>
            </w:pPr>
            <w:ins w:id="1683" w:author="Haraguroicha Hsu" w:date="2013-06-30T04:49:00Z">
              <w:r w:rsidRPr="00D16A26">
                <w:rPr>
                  <w:sz w:val="28"/>
                </w:rPr>
                <w:t>大型資料處裡</w:t>
              </w:r>
            </w:ins>
          </w:p>
        </w:tc>
        <w:tc>
          <w:tcPr>
            <w:tcW w:w="0" w:type="auto"/>
            <w:vAlign w:val="center"/>
          </w:tcPr>
          <w:p w14:paraId="3DCFFC46" w14:textId="77777777" w:rsidR="008F7535" w:rsidRPr="00D16A26" w:rsidRDefault="008F7535">
            <w:pPr>
              <w:pStyle w:val="af9"/>
              <w:adjustRightInd w:val="0"/>
              <w:snapToGrid w:val="0"/>
              <w:rPr>
                <w:ins w:id="1684" w:author="Haraguroicha Hsu" w:date="2013-06-30T04:49:00Z"/>
                <w:sz w:val="28"/>
              </w:rPr>
              <w:pPrChange w:id="1685" w:author="Haraguroicha Hsu" w:date="2013-06-30T04:50:00Z">
                <w:pPr>
                  <w:pStyle w:val="af9"/>
                  <w:adjustRightInd w:val="0"/>
                  <w:snapToGrid w:val="0"/>
                  <w:ind w:firstLine="560"/>
                </w:pPr>
              </w:pPrChange>
            </w:pPr>
            <w:ins w:id="1686" w:author="Haraguroicha Hsu" w:date="2013-06-30T04:49:00Z">
              <w:r w:rsidRPr="00D16A26">
                <w:rPr>
                  <w:sz w:val="28"/>
                </w:rPr>
                <w:t>依賴瀏覽器</w:t>
              </w:r>
            </w:ins>
          </w:p>
        </w:tc>
        <w:tc>
          <w:tcPr>
            <w:tcW w:w="0" w:type="auto"/>
            <w:vAlign w:val="center"/>
          </w:tcPr>
          <w:p w14:paraId="6F0DE9A3" w14:textId="77777777" w:rsidR="008F7535" w:rsidRPr="00D16A26" w:rsidRDefault="008F7535">
            <w:pPr>
              <w:pStyle w:val="af9"/>
              <w:adjustRightInd w:val="0"/>
              <w:snapToGrid w:val="0"/>
              <w:rPr>
                <w:ins w:id="1687" w:author="Haraguroicha Hsu" w:date="2013-06-30T04:49:00Z"/>
                <w:sz w:val="28"/>
              </w:rPr>
              <w:pPrChange w:id="1688" w:author="Haraguroicha Hsu" w:date="2013-06-30T04:50:00Z">
                <w:pPr>
                  <w:pStyle w:val="af9"/>
                  <w:adjustRightInd w:val="0"/>
                  <w:snapToGrid w:val="0"/>
                  <w:ind w:firstLine="560"/>
                </w:pPr>
              </w:pPrChange>
            </w:pPr>
            <w:ins w:id="1689" w:author="Haraguroicha Hsu" w:date="2013-06-30T04:49:00Z">
              <w:r w:rsidRPr="00D16A26">
                <w:rPr>
                  <w:sz w:val="28"/>
                </w:rPr>
                <w:t>內建</w:t>
              </w:r>
              <w:r w:rsidRPr="00D16A26">
                <w:rPr>
                  <w:sz w:val="28"/>
                </w:rPr>
                <w:t>/</w:t>
              </w:r>
              <w:r w:rsidRPr="00D16A26">
                <w:rPr>
                  <w:sz w:val="28"/>
                </w:rPr>
                <w:t>串流</w:t>
              </w:r>
            </w:ins>
          </w:p>
        </w:tc>
      </w:tr>
      <w:tr w:rsidR="008F7535" w:rsidRPr="00D16A26" w14:paraId="6B448F22" w14:textId="77777777" w:rsidTr="0024703B">
        <w:trPr>
          <w:jc w:val="center"/>
          <w:ins w:id="1690" w:author="Haraguroicha Hsu" w:date="2013-06-30T04:49:00Z"/>
        </w:trPr>
        <w:tc>
          <w:tcPr>
            <w:tcW w:w="0" w:type="auto"/>
            <w:vAlign w:val="center"/>
          </w:tcPr>
          <w:p w14:paraId="4F6217D5" w14:textId="77777777" w:rsidR="008F7535" w:rsidRPr="00D16A26" w:rsidRDefault="008F7535">
            <w:pPr>
              <w:pStyle w:val="af9"/>
              <w:adjustRightInd w:val="0"/>
              <w:snapToGrid w:val="0"/>
              <w:rPr>
                <w:ins w:id="1691" w:author="Haraguroicha Hsu" w:date="2013-06-30T04:49:00Z"/>
                <w:sz w:val="28"/>
              </w:rPr>
              <w:pPrChange w:id="1692" w:author="Haraguroicha Hsu" w:date="2013-06-30T04:50:00Z">
                <w:pPr>
                  <w:pStyle w:val="af9"/>
                  <w:adjustRightInd w:val="0"/>
                  <w:snapToGrid w:val="0"/>
                  <w:ind w:firstLine="560"/>
                </w:pPr>
              </w:pPrChange>
            </w:pPr>
            <w:ins w:id="1693" w:author="Haraguroicha Hsu" w:date="2013-06-30T04:49:00Z">
              <w:r w:rsidRPr="00D16A26">
                <w:rPr>
                  <w:sz w:val="28"/>
                </w:rPr>
                <w:t>運算能力</w:t>
              </w:r>
            </w:ins>
          </w:p>
        </w:tc>
        <w:tc>
          <w:tcPr>
            <w:tcW w:w="0" w:type="auto"/>
            <w:vAlign w:val="center"/>
          </w:tcPr>
          <w:p w14:paraId="0139150F" w14:textId="77777777" w:rsidR="008F7535" w:rsidRPr="00D16A26" w:rsidRDefault="008F7535">
            <w:pPr>
              <w:pStyle w:val="af9"/>
              <w:adjustRightInd w:val="0"/>
              <w:snapToGrid w:val="0"/>
              <w:rPr>
                <w:ins w:id="1694" w:author="Haraguroicha Hsu" w:date="2013-06-30T04:49:00Z"/>
                <w:sz w:val="28"/>
              </w:rPr>
              <w:pPrChange w:id="1695" w:author="Haraguroicha Hsu" w:date="2013-06-30T04:50:00Z">
                <w:pPr>
                  <w:pStyle w:val="af9"/>
                  <w:adjustRightInd w:val="0"/>
                  <w:snapToGrid w:val="0"/>
                  <w:ind w:firstLine="560"/>
                </w:pPr>
              </w:pPrChange>
            </w:pPr>
            <w:ins w:id="1696" w:author="Haraguroicha Hsu" w:date="2013-06-30T04:49:00Z">
              <w:r w:rsidRPr="00D16A26">
                <w:rPr>
                  <w:sz w:val="28"/>
                </w:rPr>
                <w:t>依賴瀏覽器</w:t>
              </w:r>
            </w:ins>
          </w:p>
        </w:tc>
        <w:tc>
          <w:tcPr>
            <w:tcW w:w="0" w:type="auto"/>
            <w:vAlign w:val="center"/>
          </w:tcPr>
          <w:p w14:paraId="05E9894A" w14:textId="77777777" w:rsidR="008F7535" w:rsidRPr="00D16A26" w:rsidRDefault="008F7535">
            <w:pPr>
              <w:pStyle w:val="af9"/>
              <w:adjustRightInd w:val="0"/>
              <w:snapToGrid w:val="0"/>
              <w:rPr>
                <w:ins w:id="1697" w:author="Haraguroicha Hsu" w:date="2013-06-30T04:49:00Z"/>
                <w:sz w:val="28"/>
              </w:rPr>
              <w:pPrChange w:id="1698" w:author="Haraguroicha Hsu" w:date="2013-06-30T04:50:00Z">
                <w:pPr>
                  <w:pStyle w:val="af9"/>
                  <w:adjustRightInd w:val="0"/>
                  <w:snapToGrid w:val="0"/>
                  <w:ind w:firstLine="560"/>
                </w:pPr>
              </w:pPrChange>
            </w:pPr>
            <w:ins w:id="1699" w:author="Haraguroicha Hsu" w:date="2013-06-30T04:49:00Z">
              <w:r w:rsidRPr="00D16A26">
                <w:rPr>
                  <w:sz w:val="28"/>
                </w:rPr>
                <w:t>普</w:t>
              </w:r>
            </w:ins>
          </w:p>
        </w:tc>
      </w:tr>
      <w:tr w:rsidR="008F7535" w:rsidRPr="00D16A26" w14:paraId="516293CB" w14:textId="77777777" w:rsidTr="0024703B">
        <w:trPr>
          <w:jc w:val="center"/>
          <w:ins w:id="1700" w:author="Haraguroicha Hsu" w:date="2013-06-30T04:49:00Z"/>
        </w:trPr>
        <w:tc>
          <w:tcPr>
            <w:tcW w:w="0" w:type="auto"/>
            <w:vAlign w:val="center"/>
          </w:tcPr>
          <w:p w14:paraId="4033F9FB" w14:textId="77777777" w:rsidR="008F7535" w:rsidRPr="00D16A26" w:rsidRDefault="008F7535">
            <w:pPr>
              <w:pStyle w:val="af9"/>
              <w:adjustRightInd w:val="0"/>
              <w:snapToGrid w:val="0"/>
              <w:rPr>
                <w:ins w:id="1701" w:author="Haraguroicha Hsu" w:date="2013-06-30T04:49:00Z"/>
                <w:sz w:val="28"/>
              </w:rPr>
              <w:pPrChange w:id="1702" w:author="Haraguroicha Hsu" w:date="2013-06-30T04:50:00Z">
                <w:pPr>
                  <w:pStyle w:val="af9"/>
                  <w:adjustRightInd w:val="0"/>
                  <w:snapToGrid w:val="0"/>
                  <w:ind w:firstLine="560"/>
                </w:pPr>
              </w:pPrChange>
            </w:pPr>
            <w:ins w:id="1703" w:author="Haraguroicha Hsu" w:date="2013-06-30T04:49:00Z">
              <w:r w:rsidRPr="00D16A26">
                <w:rPr>
                  <w:sz w:val="28"/>
                </w:rPr>
                <w:t>電源續航力</w:t>
              </w:r>
            </w:ins>
          </w:p>
        </w:tc>
        <w:tc>
          <w:tcPr>
            <w:tcW w:w="0" w:type="auto"/>
            <w:vAlign w:val="center"/>
          </w:tcPr>
          <w:p w14:paraId="2509D8B1" w14:textId="77777777" w:rsidR="008F7535" w:rsidRPr="00D16A26" w:rsidRDefault="008F7535">
            <w:pPr>
              <w:pStyle w:val="af9"/>
              <w:adjustRightInd w:val="0"/>
              <w:snapToGrid w:val="0"/>
              <w:rPr>
                <w:ins w:id="1704" w:author="Haraguroicha Hsu" w:date="2013-06-30T04:49:00Z"/>
                <w:sz w:val="28"/>
              </w:rPr>
              <w:pPrChange w:id="1705" w:author="Haraguroicha Hsu" w:date="2013-06-30T04:50:00Z">
                <w:pPr>
                  <w:pStyle w:val="af9"/>
                  <w:adjustRightInd w:val="0"/>
                  <w:snapToGrid w:val="0"/>
                  <w:ind w:firstLine="560"/>
                </w:pPr>
              </w:pPrChange>
            </w:pPr>
            <w:ins w:id="1706" w:author="Haraguroicha Hsu" w:date="2013-06-30T04:49:00Z">
              <w:r w:rsidRPr="00D16A26">
                <w:rPr>
                  <w:sz w:val="28"/>
                </w:rPr>
                <w:t>佳</w:t>
              </w:r>
            </w:ins>
          </w:p>
        </w:tc>
        <w:tc>
          <w:tcPr>
            <w:tcW w:w="0" w:type="auto"/>
            <w:vAlign w:val="center"/>
          </w:tcPr>
          <w:p w14:paraId="05CAD539" w14:textId="77777777" w:rsidR="008F7535" w:rsidRPr="00D16A26" w:rsidRDefault="008F7535">
            <w:pPr>
              <w:pStyle w:val="af9"/>
              <w:adjustRightInd w:val="0"/>
              <w:snapToGrid w:val="0"/>
              <w:rPr>
                <w:ins w:id="1707" w:author="Haraguroicha Hsu" w:date="2013-06-30T04:49:00Z"/>
                <w:sz w:val="28"/>
              </w:rPr>
              <w:pPrChange w:id="1708" w:author="Haraguroicha Hsu" w:date="2013-06-30T04:50:00Z">
                <w:pPr>
                  <w:pStyle w:val="af9"/>
                  <w:adjustRightInd w:val="0"/>
                  <w:snapToGrid w:val="0"/>
                  <w:ind w:firstLine="560"/>
                </w:pPr>
              </w:pPrChange>
            </w:pPr>
            <w:ins w:id="1709" w:author="Haraguroicha Hsu" w:date="2013-06-30T04:49:00Z">
              <w:r w:rsidRPr="00D16A26">
                <w:rPr>
                  <w:sz w:val="28"/>
                </w:rPr>
                <w:t>差</w:t>
              </w:r>
            </w:ins>
          </w:p>
        </w:tc>
      </w:tr>
    </w:tbl>
    <w:p w14:paraId="4DCCB367" w14:textId="77777777" w:rsidR="008F7535" w:rsidRDefault="008F7535" w:rsidP="008F7535">
      <w:pPr>
        <w:pStyle w:val="af9"/>
        <w:ind w:firstLine="560"/>
        <w:rPr>
          <w:ins w:id="1710" w:author="Haraguroicha Hsu" w:date="2013-06-30T04:49:00Z"/>
        </w:rPr>
      </w:pPr>
      <w:ins w:id="1711"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8F7535">
      <w:pPr>
        <w:pStyle w:val="af9"/>
        <w:ind w:firstLine="560"/>
        <w:rPr>
          <w:ins w:id="1712" w:author="Haraguroicha Hsu" w:date="2013-06-30T04:49:00Z"/>
        </w:rPr>
      </w:pPr>
      <w:ins w:id="1713" w:author="Haraguroicha Hsu" w:date="2013-06-30T04:49:00Z">
        <w:r>
          <w:rPr>
            <w:rFonts w:hint="eastAsia"/>
          </w:rPr>
          <w:t>×</w:t>
        </w:r>
        <w:r>
          <w:rPr>
            <w:rFonts w:hint="eastAsia"/>
          </w:rPr>
          <w:t>: W=Windows Phone 8+, A=Android 2.3+, i=iOS 6+, S=Symbian Belle+, B=BlackBerry OS 7+, 4=Android 4.0</w:t>
        </w:r>
        <w:r>
          <w:rPr>
            <w:rFonts w:hint="eastAsia"/>
          </w:rPr>
          <w:t>以下</w:t>
        </w:r>
      </w:ins>
    </w:p>
    <w:p w14:paraId="6BE470B2" w14:textId="77777777" w:rsidR="008F7535" w:rsidRDefault="008F7535" w:rsidP="008F7535">
      <w:pPr>
        <w:pStyle w:val="af9"/>
        <w:ind w:firstLine="560"/>
        <w:rPr>
          <w:ins w:id="1714" w:author="Haraguroicha Hsu" w:date="2013-06-30T04:49:00Z"/>
        </w:rPr>
      </w:pPr>
      <w:ins w:id="1715" w:author="Haraguroicha Hsu" w:date="2013-06-30T04:49:00Z">
        <w:r>
          <w:rPr>
            <w:rFonts w:hint="eastAsia"/>
          </w:rPr>
          <w:t>××</w:t>
        </w:r>
        <w:r>
          <w:t>: X=Xbox 360, P=Play Station 3, W=Nintendo Wii</w:t>
        </w:r>
      </w:ins>
    </w:p>
    <w:p w14:paraId="35C44CFC" w14:textId="77777777" w:rsidR="008F7535" w:rsidRDefault="008F7535" w:rsidP="008F7535">
      <w:pPr>
        <w:pStyle w:val="af9"/>
        <w:ind w:firstLine="560"/>
        <w:rPr>
          <w:ins w:id="1716" w:author="Haraguroicha Hsu" w:date="2013-06-30T04:49:00Z"/>
        </w:rPr>
      </w:pPr>
      <w:ins w:id="1717"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rsidP="008F7535">
      <w:pPr>
        <w:pStyle w:val="af9"/>
        <w:ind w:firstLine="560"/>
        <w:rPr>
          <w:ins w:id="1718" w:author="Haraguroicha Hsu" w:date="2013-06-30T04:49:00Z"/>
        </w:rPr>
      </w:pPr>
      <w:ins w:id="1719" w:author="Haraguroicha Hsu" w:date="2013-06-30T04:49:00Z">
        <w:r>
          <w:rPr>
            <w:rFonts w:hint="eastAsia"/>
          </w:rPr>
          <w:t>××××</w:t>
        </w:r>
        <w:r>
          <w:t>: JS=JavaScript, AS=Action Script, PB= Pixel Bender</w:t>
        </w:r>
      </w:ins>
    </w:p>
    <w:p w14:paraId="52E68C3A" w14:textId="77777777" w:rsidR="008F7535" w:rsidRDefault="008F7535" w:rsidP="008F7535">
      <w:pPr>
        <w:pStyle w:val="3"/>
        <w:rPr>
          <w:ins w:id="1720" w:author="Haraguroicha Hsu" w:date="2013-06-30T04:49:00Z"/>
        </w:rPr>
      </w:pPr>
      <w:bookmarkStart w:id="1721" w:name="_Toc360323443"/>
      <w:bookmarkStart w:id="1722" w:name="_Toc234187890"/>
      <w:ins w:id="1723" w:author="Haraguroicha Hsu" w:date="2013-06-30T04:49:00Z">
        <w:r>
          <w:rPr>
            <w:rFonts w:hint="eastAsia"/>
          </w:rPr>
          <w:t>坊間雲端平台比較</w:t>
        </w:r>
        <w:bookmarkEnd w:id="1721"/>
        <w:bookmarkEnd w:id="1722"/>
      </w:ins>
    </w:p>
    <w:p w14:paraId="719E7AD6" w14:textId="77777777" w:rsidR="008F7535" w:rsidRPr="0058462A" w:rsidRDefault="008F7535" w:rsidP="008F7535">
      <w:pPr>
        <w:widowControl/>
        <w:ind w:firstLineChars="0" w:firstLine="0"/>
        <w:jc w:val="left"/>
        <w:rPr>
          <w:ins w:id="1724" w:author="Haraguroicha Hsu" w:date="2013-06-30T04:49:00Z"/>
          <w:lang w:val="x-none"/>
        </w:rPr>
      </w:pPr>
      <w:ins w:id="1725" w:author="Haraguroicha Hsu" w:date="2013-06-30T04:49:00Z">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以及國內的中華電信</w:t>
        </w:r>
        <w:r>
          <w:rPr>
            <w:rFonts w:hint="eastAsia"/>
            <w:lang w:val="x-none"/>
          </w:rPr>
          <w:t>hiCloud</w:t>
        </w:r>
        <w:r>
          <w:rPr>
            <w:rFonts w:hint="eastAsia"/>
            <w:lang w:val="x-none"/>
          </w:rPr>
          <w:t>與台灣大電訊</w:t>
        </w:r>
        <w:r w:rsidRPr="0058462A">
          <w:rPr>
            <w:rFonts w:hint="eastAsia"/>
            <w:lang w:val="x-none"/>
          </w:rPr>
          <w:t>等</w:t>
        </w:r>
        <w:r>
          <w:rPr>
            <w:rFonts w:hint="eastAsia"/>
            <w:lang w:val="x-none"/>
          </w:rPr>
          <w:t>均有提供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ins>
      <w:r>
        <w:rPr>
          <w:lang w:val="x-none"/>
        </w:rPr>
      </w:r>
      <w:ins w:id="1726" w:author="Haraguroicha Hsu" w:date="2013-06-30T04:49:00Z">
        <w:r>
          <w:rPr>
            <w:lang w:val="x-none"/>
          </w:rPr>
          <w:fldChar w:fldCharType="separate"/>
        </w:r>
      </w:ins>
      <w:ins w:id="1727" w:author="Haraguroicha Hsu" w:date="2013-06-30T05:01:00Z">
        <w:r w:rsidR="00BD20F5">
          <w:rPr>
            <w:rFonts w:hint="eastAsia"/>
          </w:rPr>
          <w:t>表</w:t>
        </w:r>
        <w:r w:rsidR="00BD20F5">
          <w:rPr>
            <w:rFonts w:hint="eastAsia"/>
          </w:rPr>
          <w:t xml:space="preserve"> </w:t>
        </w:r>
        <w:r w:rsidR="00BD20F5">
          <w:rPr>
            <w:noProof/>
          </w:rPr>
          <w:t>4</w:t>
        </w:r>
      </w:ins>
      <w:del w:id="1728" w:author="Haraguroicha Hsu" w:date="2013-06-30T04:52:00Z">
        <w:r w:rsidDel="004B7FC6">
          <w:rPr>
            <w:noProof/>
          </w:rPr>
          <w:delText>4</w:delText>
        </w:r>
      </w:del>
      <w:ins w:id="1729"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ins>
      <w:r>
        <w:rPr>
          <w:lang w:val="x-none"/>
        </w:rPr>
      </w:r>
      <w:ins w:id="1730" w:author="Haraguroicha Hsu" w:date="2013-06-30T04:49:00Z">
        <w:r>
          <w:rPr>
            <w:lang w:val="x-none"/>
          </w:rPr>
          <w:fldChar w:fldCharType="separate"/>
        </w:r>
      </w:ins>
      <w:ins w:id="1731" w:author="Haraguroicha Hsu" w:date="2013-06-30T05:01:00Z">
        <w:r w:rsidR="00BD20F5">
          <w:rPr>
            <w:rFonts w:hint="eastAsia"/>
          </w:rPr>
          <w:t>表</w:t>
        </w:r>
        <w:r w:rsidR="00BD20F5">
          <w:rPr>
            <w:rFonts w:hint="eastAsia"/>
          </w:rPr>
          <w:t xml:space="preserve"> </w:t>
        </w:r>
        <w:r w:rsidR="00BD20F5">
          <w:rPr>
            <w:noProof/>
          </w:rPr>
          <w:t>5</w:t>
        </w:r>
      </w:ins>
      <w:del w:id="1732" w:author="Haraguroicha Hsu" w:date="2013-06-30T04:52:00Z">
        <w:r w:rsidDel="004B7FC6">
          <w:rPr>
            <w:noProof/>
          </w:rPr>
          <w:delText>5</w:delText>
        </w:r>
      </w:del>
      <w:ins w:id="1733"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1734" w:author="Haraguroicha Hsu" w:date="2013-06-30T04:49:00Z"/>
          <w:rFonts w:asciiTheme="majorHAnsi" w:eastAsiaTheme="majorEastAsia" w:hAnsiTheme="majorHAnsi"/>
          <w:sz w:val="24"/>
        </w:rPr>
      </w:pPr>
      <w:bookmarkStart w:id="1735" w:name="_Ref359979321"/>
      <w:bookmarkEnd w:id="1473"/>
      <w:ins w:id="1736" w:author="Haraguroicha Hsu" w:date="2013-06-30T04:49:00Z">
        <w:r>
          <w:br w:type="page"/>
        </w:r>
      </w:ins>
    </w:p>
    <w:p w14:paraId="672E65BB" w14:textId="77777777" w:rsidR="008F7535" w:rsidRDefault="008F7535" w:rsidP="008F7535">
      <w:pPr>
        <w:pStyle w:val="ab"/>
        <w:rPr>
          <w:ins w:id="1737" w:author="Haraguroicha Hsu" w:date="2013-06-30T04:49:00Z"/>
          <w:lang w:val="x-none"/>
        </w:rPr>
      </w:pPr>
      <w:bookmarkStart w:id="1738" w:name="_Ref360107585"/>
      <w:bookmarkStart w:id="1739" w:name="_Toc360323497"/>
      <w:bookmarkStart w:id="1740" w:name="_Toc234187588"/>
      <w:bookmarkStart w:id="1741" w:name="_Toc234187939"/>
      <w:bookmarkEnd w:id="1735"/>
      <w:ins w:id="1742"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4</w:t>
      </w:r>
      <w:ins w:id="1743" w:author="Haraguroicha Hsu" w:date="2013-06-30T04:49:00Z">
        <w:r>
          <w:fldChar w:fldCharType="end"/>
        </w:r>
        <w:bookmarkEnd w:id="1738"/>
        <w:r>
          <w:rPr>
            <w:rFonts w:hint="eastAsia"/>
          </w:rPr>
          <w:t xml:space="preserve"> </w:t>
        </w:r>
        <w:r>
          <w:rPr>
            <w:rFonts w:hint="eastAsia"/>
          </w:rPr>
          <w:t>國外</w:t>
        </w:r>
        <w:r w:rsidRPr="0058462A">
          <w:rPr>
            <w:rFonts w:hint="eastAsia"/>
            <w:lang w:val="x-none"/>
          </w:rPr>
          <w:t>雲端平台比較</w:t>
        </w:r>
        <w:bookmarkEnd w:id="1739"/>
        <w:bookmarkEnd w:id="1740"/>
        <w:bookmarkEnd w:id="1741"/>
      </w:ins>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8F7535" w:rsidRPr="00D16A26" w14:paraId="6DA9D3D5" w14:textId="77777777" w:rsidTr="0024703B">
        <w:trPr>
          <w:jc w:val="center"/>
          <w:ins w:id="1744" w:author="Haraguroicha Hsu" w:date="2013-06-30T04:49:00Z"/>
        </w:trPr>
        <w:tc>
          <w:tcPr>
            <w:tcW w:w="0" w:type="auto"/>
          </w:tcPr>
          <w:p w14:paraId="7A019C15" w14:textId="77777777" w:rsidR="008F7535" w:rsidRPr="00D16A26" w:rsidRDefault="008F7535" w:rsidP="0024703B">
            <w:pPr>
              <w:pStyle w:val="ac"/>
              <w:adjustRightInd w:val="0"/>
              <w:snapToGrid w:val="0"/>
              <w:rPr>
                <w:ins w:id="1745" w:author="Haraguroicha Hsu" w:date="2013-06-30T04:49:00Z"/>
                <w:b/>
                <w:sz w:val="28"/>
                <w:lang w:val="x-none"/>
              </w:rPr>
            </w:pPr>
            <w:ins w:id="1746" w:author="Haraguroicha Hsu" w:date="2013-06-30T04:49:00Z">
              <w:r w:rsidRPr="00D16A26">
                <w:rPr>
                  <w:rFonts w:hint="eastAsia"/>
                  <w:b/>
                  <w:sz w:val="28"/>
                </w:rPr>
                <w:t>功能</w:t>
              </w:r>
            </w:ins>
          </w:p>
        </w:tc>
        <w:tc>
          <w:tcPr>
            <w:tcW w:w="0" w:type="auto"/>
          </w:tcPr>
          <w:p w14:paraId="2ACDDA13" w14:textId="77777777" w:rsidR="008F7535" w:rsidRPr="00D16A26" w:rsidRDefault="008F7535" w:rsidP="0024703B">
            <w:pPr>
              <w:pStyle w:val="ac"/>
              <w:adjustRightInd w:val="0"/>
              <w:snapToGrid w:val="0"/>
              <w:rPr>
                <w:ins w:id="1747" w:author="Haraguroicha Hsu" w:date="2013-06-30T04:49:00Z"/>
                <w:b/>
                <w:sz w:val="28"/>
                <w:lang w:val="x-none"/>
              </w:rPr>
            </w:pPr>
            <w:ins w:id="1748" w:author="Haraguroicha Hsu" w:date="2013-06-30T04:49:00Z">
              <w:r w:rsidRPr="00D16A26">
                <w:rPr>
                  <w:rFonts w:hint="eastAsia"/>
                  <w:b/>
                  <w:sz w:val="28"/>
                </w:rPr>
                <w:t>AppFog</w:t>
              </w:r>
            </w:ins>
          </w:p>
        </w:tc>
        <w:tc>
          <w:tcPr>
            <w:tcW w:w="0" w:type="auto"/>
          </w:tcPr>
          <w:p w14:paraId="3633DBE7" w14:textId="77777777" w:rsidR="008F7535" w:rsidRPr="00D16A26" w:rsidRDefault="008F7535" w:rsidP="0024703B">
            <w:pPr>
              <w:pStyle w:val="ac"/>
              <w:adjustRightInd w:val="0"/>
              <w:snapToGrid w:val="0"/>
              <w:rPr>
                <w:ins w:id="1749" w:author="Haraguroicha Hsu" w:date="2013-06-30T04:49:00Z"/>
                <w:b/>
                <w:sz w:val="28"/>
                <w:lang w:val="x-none"/>
              </w:rPr>
            </w:pPr>
            <w:ins w:id="1750" w:author="Haraguroicha Hsu" w:date="2013-06-30T04:49:00Z">
              <w:r w:rsidRPr="00D16A26">
                <w:rPr>
                  <w:rFonts w:hint="eastAsia"/>
                  <w:b/>
                  <w:sz w:val="28"/>
                </w:rPr>
                <w:t>Linode</w:t>
              </w:r>
            </w:ins>
          </w:p>
        </w:tc>
        <w:tc>
          <w:tcPr>
            <w:tcW w:w="0" w:type="auto"/>
          </w:tcPr>
          <w:p w14:paraId="7E87EDF4" w14:textId="77777777" w:rsidR="008F7535" w:rsidRPr="00D16A26" w:rsidRDefault="008F7535" w:rsidP="0024703B">
            <w:pPr>
              <w:pStyle w:val="ac"/>
              <w:adjustRightInd w:val="0"/>
              <w:snapToGrid w:val="0"/>
              <w:rPr>
                <w:ins w:id="1751" w:author="Haraguroicha Hsu" w:date="2013-06-30T04:49:00Z"/>
                <w:b/>
                <w:sz w:val="28"/>
                <w:lang w:val="x-none"/>
              </w:rPr>
            </w:pPr>
            <w:ins w:id="1752" w:author="Haraguroicha Hsu" w:date="2013-06-30T04:49:00Z">
              <w:r w:rsidRPr="00D16A26">
                <w:rPr>
                  <w:rFonts w:hint="eastAsia"/>
                  <w:b/>
                  <w:sz w:val="28"/>
                </w:rPr>
                <w:t>Heroku</w:t>
              </w:r>
            </w:ins>
          </w:p>
        </w:tc>
        <w:tc>
          <w:tcPr>
            <w:tcW w:w="0" w:type="auto"/>
          </w:tcPr>
          <w:p w14:paraId="3FC09CF5" w14:textId="77777777" w:rsidR="008F7535" w:rsidRPr="00D16A26" w:rsidRDefault="008F7535" w:rsidP="0024703B">
            <w:pPr>
              <w:pStyle w:val="ac"/>
              <w:adjustRightInd w:val="0"/>
              <w:snapToGrid w:val="0"/>
              <w:rPr>
                <w:ins w:id="1753" w:author="Haraguroicha Hsu" w:date="2013-06-30T04:49:00Z"/>
                <w:b/>
                <w:sz w:val="28"/>
                <w:lang w:val="x-none"/>
              </w:rPr>
            </w:pPr>
            <w:ins w:id="1754" w:author="Haraguroicha Hsu" w:date="2013-06-30T04:49:00Z">
              <w:r w:rsidRPr="00D16A26">
                <w:rPr>
                  <w:rFonts w:hint="eastAsia"/>
                  <w:b/>
                  <w:sz w:val="28"/>
                </w:rPr>
                <w:t>Windows Azure</w:t>
              </w:r>
            </w:ins>
          </w:p>
        </w:tc>
        <w:tc>
          <w:tcPr>
            <w:tcW w:w="0" w:type="auto"/>
          </w:tcPr>
          <w:p w14:paraId="5B522B75" w14:textId="77777777" w:rsidR="008F7535" w:rsidRPr="00D16A26" w:rsidRDefault="008F7535" w:rsidP="0024703B">
            <w:pPr>
              <w:pStyle w:val="ac"/>
              <w:adjustRightInd w:val="0"/>
              <w:snapToGrid w:val="0"/>
              <w:rPr>
                <w:ins w:id="1755" w:author="Haraguroicha Hsu" w:date="2013-06-30T04:49:00Z"/>
                <w:b/>
                <w:sz w:val="28"/>
                <w:lang w:val="x-none"/>
              </w:rPr>
            </w:pPr>
            <w:ins w:id="1756" w:author="Haraguroicha Hsu" w:date="2013-06-30T04:49:00Z">
              <w:r w:rsidRPr="00D16A26">
                <w:rPr>
                  <w:rFonts w:hint="eastAsia"/>
                  <w:b/>
                  <w:sz w:val="28"/>
                </w:rPr>
                <w:t>EC2</w:t>
              </w:r>
            </w:ins>
          </w:p>
        </w:tc>
        <w:tc>
          <w:tcPr>
            <w:tcW w:w="0" w:type="auto"/>
          </w:tcPr>
          <w:p w14:paraId="7A5A1A24" w14:textId="77777777" w:rsidR="008F7535" w:rsidRPr="00D16A26" w:rsidRDefault="008F7535" w:rsidP="0024703B">
            <w:pPr>
              <w:pStyle w:val="ac"/>
              <w:adjustRightInd w:val="0"/>
              <w:snapToGrid w:val="0"/>
              <w:rPr>
                <w:ins w:id="1757" w:author="Haraguroicha Hsu" w:date="2013-06-30T04:49:00Z"/>
                <w:b/>
                <w:sz w:val="28"/>
                <w:lang w:val="x-none"/>
              </w:rPr>
            </w:pPr>
            <w:ins w:id="1758" w:author="Haraguroicha Hsu" w:date="2013-06-30T04:49:00Z">
              <w:r w:rsidRPr="00D16A26">
                <w:rPr>
                  <w:rFonts w:hint="eastAsia"/>
                  <w:b/>
                  <w:sz w:val="28"/>
                </w:rPr>
                <w:t>GAE</w:t>
              </w:r>
            </w:ins>
          </w:p>
        </w:tc>
      </w:tr>
      <w:tr w:rsidR="008F7535" w:rsidRPr="00D16A26" w14:paraId="28FB0B16" w14:textId="77777777" w:rsidTr="0024703B">
        <w:trPr>
          <w:jc w:val="center"/>
          <w:ins w:id="1759" w:author="Haraguroicha Hsu" w:date="2013-06-30T04:49:00Z"/>
        </w:trPr>
        <w:tc>
          <w:tcPr>
            <w:tcW w:w="0" w:type="auto"/>
          </w:tcPr>
          <w:p w14:paraId="27307CDB" w14:textId="77777777" w:rsidR="008F7535" w:rsidRPr="00D16A26" w:rsidRDefault="008F7535" w:rsidP="0024703B">
            <w:pPr>
              <w:pStyle w:val="ac"/>
              <w:adjustRightInd w:val="0"/>
              <w:snapToGrid w:val="0"/>
              <w:rPr>
                <w:ins w:id="1760" w:author="Haraguroicha Hsu" w:date="2013-06-30T04:49:00Z"/>
                <w:sz w:val="28"/>
                <w:lang w:val="x-none"/>
              </w:rPr>
            </w:pPr>
            <w:ins w:id="1761" w:author="Haraguroicha Hsu" w:date="2013-06-30T04:49:00Z">
              <w:r w:rsidRPr="00D16A26">
                <w:rPr>
                  <w:rFonts w:hint="eastAsia"/>
                  <w:sz w:val="28"/>
                </w:rPr>
                <w:t>服務</w:t>
              </w:r>
            </w:ins>
          </w:p>
        </w:tc>
        <w:tc>
          <w:tcPr>
            <w:tcW w:w="0" w:type="auto"/>
          </w:tcPr>
          <w:p w14:paraId="0A329562" w14:textId="77777777" w:rsidR="008F7535" w:rsidRPr="00D16A26" w:rsidRDefault="008F7535" w:rsidP="0024703B">
            <w:pPr>
              <w:pStyle w:val="ac"/>
              <w:adjustRightInd w:val="0"/>
              <w:snapToGrid w:val="0"/>
              <w:rPr>
                <w:ins w:id="1762" w:author="Haraguroicha Hsu" w:date="2013-06-30T04:49:00Z"/>
                <w:sz w:val="28"/>
                <w:lang w:val="x-none"/>
              </w:rPr>
            </w:pPr>
            <w:ins w:id="1763" w:author="Haraguroicha Hsu" w:date="2013-06-30T04:49:00Z">
              <w:r w:rsidRPr="00D16A26">
                <w:rPr>
                  <w:rFonts w:hint="eastAsia"/>
                  <w:sz w:val="28"/>
                </w:rPr>
                <w:t>SaaS</w:t>
              </w:r>
            </w:ins>
          </w:p>
        </w:tc>
        <w:tc>
          <w:tcPr>
            <w:tcW w:w="0" w:type="auto"/>
          </w:tcPr>
          <w:p w14:paraId="51999071" w14:textId="77777777" w:rsidR="008F7535" w:rsidRPr="00D16A26" w:rsidRDefault="008F7535" w:rsidP="0024703B">
            <w:pPr>
              <w:pStyle w:val="ac"/>
              <w:adjustRightInd w:val="0"/>
              <w:snapToGrid w:val="0"/>
              <w:rPr>
                <w:ins w:id="1764" w:author="Haraguroicha Hsu" w:date="2013-06-30T04:49:00Z"/>
                <w:sz w:val="28"/>
                <w:lang w:val="x-none"/>
              </w:rPr>
            </w:pPr>
            <w:ins w:id="1765" w:author="Haraguroicha Hsu" w:date="2013-06-30T04:49:00Z">
              <w:r w:rsidRPr="00D16A26">
                <w:rPr>
                  <w:rFonts w:hint="eastAsia"/>
                  <w:sz w:val="28"/>
                </w:rPr>
                <w:t>PaaS</w:t>
              </w:r>
            </w:ins>
          </w:p>
        </w:tc>
        <w:tc>
          <w:tcPr>
            <w:tcW w:w="0" w:type="auto"/>
          </w:tcPr>
          <w:p w14:paraId="0B470F9A" w14:textId="77777777" w:rsidR="008F7535" w:rsidRPr="00D16A26" w:rsidRDefault="008F7535" w:rsidP="0024703B">
            <w:pPr>
              <w:pStyle w:val="ac"/>
              <w:adjustRightInd w:val="0"/>
              <w:snapToGrid w:val="0"/>
              <w:rPr>
                <w:ins w:id="1766" w:author="Haraguroicha Hsu" w:date="2013-06-30T04:49:00Z"/>
                <w:sz w:val="28"/>
                <w:lang w:val="x-none"/>
              </w:rPr>
            </w:pPr>
            <w:ins w:id="1767" w:author="Haraguroicha Hsu" w:date="2013-06-30T04:49:00Z">
              <w:r w:rsidRPr="00D16A26">
                <w:rPr>
                  <w:rFonts w:hint="eastAsia"/>
                  <w:sz w:val="28"/>
                </w:rPr>
                <w:t>PaaS</w:t>
              </w:r>
            </w:ins>
          </w:p>
        </w:tc>
        <w:tc>
          <w:tcPr>
            <w:tcW w:w="0" w:type="auto"/>
          </w:tcPr>
          <w:p w14:paraId="402E4489" w14:textId="77777777" w:rsidR="008F7535" w:rsidRPr="00D16A26" w:rsidRDefault="008F7535" w:rsidP="0024703B">
            <w:pPr>
              <w:pStyle w:val="ac"/>
              <w:adjustRightInd w:val="0"/>
              <w:snapToGrid w:val="0"/>
              <w:rPr>
                <w:ins w:id="1768" w:author="Haraguroicha Hsu" w:date="2013-06-30T04:49:00Z"/>
                <w:sz w:val="28"/>
                <w:lang w:val="x-none"/>
              </w:rPr>
            </w:pPr>
            <w:ins w:id="1769" w:author="Haraguroicha Hsu" w:date="2013-06-30T04:49:00Z">
              <w:r w:rsidRPr="00D16A26">
                <w:rPr>
                  <w:rFonts w:hint="eastAsia"/>
                  <w:sz w:val="28"/>
                </w:rPr>
                <w:t>PaaS</w:t>
              </w:r>
            </w:ins>
          </w:p>
        </w:tc>
        <w:tc>
          <w:tcPr>
            <w:tcW w:w="0" w:type="auto"/>
          </w:tcPr>
          <w:p w14:paraId="4A082172" w14:textId="77777777" w:rsidR="008F7535" w:rsidRPr="00D16A26" w:rsidRDefault="008F7535" w:rsidP="0024703B">
            <w:pPr>
              <w:pStyle w:val="ac"/>
              <w:adjustRightInd w:val="0"/>
              <w:snapToGrid w:val="0"/>
              <w:rPr>
                <w:ins w:id="1770" w:author="Haraguroicha Hsu" w:date="2013-06-30T04:49:00Z"/>
                <w:sz w:val="28"/>
                <w:lang w:val="x-none"/>
              </w:rPr>
            </w:pPr>
            <w:ins w:id="1771" w:author="Haraguroicha Hsu" w:date="2013-06-30T04:49:00Z">
              <w:r w:rsidRPr="00D16A26">
                <w:rPr>
                  <w:rFonts w:hint="eastAsia"/>
                  <w:sz w:val="28"/>
                </w:rPr>
                <w:t>PaaS</w:t>
              </w:r>
            </w:ins>
          </w:p>
        </w:tc>
        <w:tc>
          <w:tcPr>
            <w:tcW w:w="0" w:type="auto"/>
          </w:tcPr>
          <w:p w14:paraId="34F7FEE9" w14:textId="77777777" w:rsidR="008F7535" w:rsidRPr="00D16A26" w:rsidRDefault="008F7535" w:rsidP="0024703B">
            <w:pPr>
              <w:pStyle w:val="ac"/>
              <w:adjustRightInd w:val="0"/>
              <w:snapToGrid w:val="0"/>
              <w:rPr>
                <w:ins w:id="1772" w:author="Haraguroicha Hsu" w:date="2013-06-30T04:49:00Z"/>
                <w:sz w:val="28"/>
                <w:lang w:val="x-none"/>
              </w:rPr>
            </w:pPr>
            <w:ins w:id="1773" w:author="Haraguroicha Hsu" w:date="2013-06-30T04:49:00Z">
              <w:r w:rsidRPr="00D16A26">
                <w:rPr>
                  <w:rFonts w:hint="eastAsia"/>
                  <w:sz w:val="28"/>
                </w:rPr>
                <w:t>SaaS</w:t>
              </w:r>
            </w:ins>
          </w:p>
        </w:tc>
      </w:tr>
      <w:tr w:rsidR="008F7535" w:rsidRPr="00D16A26" w14:paraId="4D54FE92" w14:textId="77777777" w:rsidTr="0024703B">
        <w:trPr>
          <w:jc w:val="center"/>
          <w:ins w:id="1774" w:author="Haraguroicha Hsu" w:date="2013-06-30T04:49:00Z"/>
        </w:trPr>
        <w:tc>
          <w:tcPr>
            <w:tcW w:w="0" w:type="auto"/>
          </w:tcPr>
          <w:p w14:paraId="41E507AF" w14:textId="77777777" w:rsidR="008F7535" w:rsidRPr="00D16A26" w:rsidRDefault="008F7535" w:rsidP="0024703B">
            <w:pPr>
              <w:pStyle w:val="ac"/>
              <w:adjustRightInd w:val="0"/>
              <w:snapToGrid w:val="0"/>
              <w:rPr>
                <w:ins w:id="1775" w:author="Haraguroicha Hsu" w:date="2013-06-30T04:49:00Z"/>
                <w:sz w:val="28"/>
                <w:lang w:val="x-none"/>
              </w:rPr>
            </w:pPr>
            <w:ins w:id="1776" w:author="Haraguroicha Hsu" w:date="2013-06-30T04:49:00Z">
              <w:r w:rsidRPr="00D16A26">
                <w:rPr>
                  <w:rFonts w:hint="eastAsia"/>
                  <w:sz w:val="28"/>
                </w:rPr>
                <w:t>基本月流量</w:t>
              </w:r>
            </w:ins>
          </w:p>
        </w:tc>
        <w:tc>
          <w:tcPr>
            <w:tcW w:w="0" w:type="auto"/>
          </w:tcPr>
          <w:p w14:paraId="0A64A35D" w14:textId="77777777" w:rsidR="008F7535" w:rsidRPr="00D16A26" w:rsidRDefault="008F7535" w:rsidP="0024703B">
            <w:pPr>
              <w:pStyle w:val="ac"/>
              <w:adjustRightInd w:val="0"/>
              <w:snapToGrid w:val="0"/>
              <w:rPr>
                <w:ins w:id="1777" w:author="Haraguroicha Hsu" w:date="2013-06-30T04:49:00Z"/>
                <w:sz w:val="28"/>
                <w:lang w:val="x-none"/>
              </w:rPr>
            </w:pPr>
            <w:ins w:id="1778" w:author="Haraguroicha Hsu" w:date="2013-06-30T04:49:00Z">
              <w:r w:rsidRPr="00D16A26">
                <w:rPr>
                  <w:rFonts w:hint="eastAsia"/>
                  <w:sz w:val="28"/>
                </w:rPr>
                <w:t>5G</w:t>
              </w:r>
            </w:ins>
          </w:p>
        </w:tc>
        <w:tc>
          <w:tcPr>
            <w:tcW w:w="0" w:type="auto"/>
          </w:tcPr>
          <w:p w14:paraId="51DBD1A5" w14:textId="77777777" w:rsidR="008F7535" w:rsidRPr="00D16A26" w:rsidRDefault="008F7535" w:rsidP="0024703B">
            <w:pPr>
              <w:pStyle w:val="ac"/>
              <w:adjustRightInd w:val="0"/>
              <w:snapToGrid w:val="0"/>
              <w:rPr>
                <w:ins w:id="1779" w:author="Haraguroicha Hsu" w:date="2013-06-30T04:49:00Z"/>
                <w:sz w:val="28"/>
                <w:lang w:val="x-none"/>
              </w:rPr>
            </w:pPr>
            <w:ins w:id="1780" w:author="Haraguroicha Hsu" w:date="2013-06-30T04:49:00Z">
              <w:r w:rsidRPr="00D16A26">
                <w:rPr>
                  <w:rFonts w:hint="eastAsia"/>
                  <w:sz w:val="28"/>
                </w:rPr>
                <w:t>2T</w:t>
              </w:r>
            </w:ins>
          </w:p>
        </w:tc>
        <w:tc>
          <w:tcPr>
            <w:tcW w:w="0" w:type="auto"/>
          </w:tcPr>
          <w:p w14:paraId="79067CE2" w14:textId="77777777" w:rsidR="008F7535" w:rsidRPr="00D16A26" w:rsidRDefault="008F7535" w:rsidP="0024703B">
            <w:pPr>
              <w:pStyle w:val="ac"/>
              <w:adjustRightInd w:val="0"/>
              <w:snapToGrid w:val="0"/>
              <w:rPr>
                <w:ins w:id="1781" w:author="Haraguroicha Hsu" w:date="2013-06-30T04:49:00Z"/>
                <w:sz w:val="28"/>
              </w:rPr>
            </w:pPr>
          </w:p>
        </w:tc>
        <w:tc>
          <w:tcPr>
            <w:tcW w:w="0" w:type="auto"/>
          </w:tcPr>
          <w:p w14:paraId="08F1D10F" w14:textId="77777777" w:rsidR="008F7535" w:rsidRPr="00D16A26" w:rsidRDefault="008F7535" w:rsidP="0024703B">
            <w:pPr>
              <w:pStyle w:val="ac"/>
              <w:adjustRightInd w:val="0"/>
              <w:snapToGrid w:val="0"/>
              <w:rPr>
                <w:ins w:id="1782" w:author="Haraguroicha Hsu" w:date="2013-06-30T04:49:00Z"/>
                <w:sz w:val="28"/>
                <w:lang w:val="x-none"/>
              </w:rPr>
            </w:pPr>
            <w:ins w:id="1783" w:author="Haraguroicha Hsu" w:date="2013-06-30T04:49:00Z">
              <w:r w:rsidRPr="00D16A26">
                <w:rPr>
                  <w:rFonts w:hint="eastAsia"/>
                  <w:sz w:val="28"/>
                </w:rPr>
                <w:t>5G</w:t>
              </w:r>
            </w:ins>
          </w:p>
        </w:tc>
        <w:tc>
          <w:tcPr>
            <w:tcW w:w="0" w:type="auto"/>
          </w:tcPr>
          <w:p w14:paraId="3FEDCFBE" w14:textId="77777777" w:rsidR="008F7535" w:rsidRPr="00D16A26" w:rsidRDefault="008F7535" w:rsidP="0024703B">
            <w:pPr>
              <w:pStyle w:val="ac"/>
              <w:adjustRightInd w:val="0"/>
              <w:snapToGrid w:val="0"/>
              <w:rPr>
                <w:ins w:id="1784" w:author="Haraguroicha Hsu" w:date="2013-06-30T04:49:00Z"/>
                <w:sz w:val="28"/>
                <w:lang w:val="x-none"/>
              </w:rPr>
            </w:pPr>
            <w:ins w:id="1785" w:author="Haraguroicha Hsu" w:date="2013-06-30T04:49:00Z">
              <w:r w:rsidRPr="00D16A26">
                <w:rPr>
                  <w:rFonts w:hint="eastAsia"/>
                  <w:sz w:val="28"/>
                </w:rPr>
                <w:t>15G</w:t>
              </w:r>
            </w:ins>
          </w:p>
        </w:tc>
        <w:tc>
          <w:tcPr>
            <w:tcW w:w="0" w:type="auto"/>
          </w:tcPr>
          <w:p w14:paraId="214774B5" w14:textId="77777777" w:rsidR="008F7535" w:rsidRPr="00D16A26" w:rsidRDefault="008F7535" w:rsidP="0024703B">
            <w:pPr>
              <w:pStyle w:val="ac"/>
              <w:adjustRightInd w:val="0"/>
              <w:snapToGrid w:val="0"/>
              <w:rPr>
                <w:ins w:id="1786" w:author="Haraguroicha Hsu" w:date="2013-06-30T04:49:00Z"/>
                <w:sz w:val="28"/>
                <w:lang w:val="x-none"/>
              </w:rPr>
            </w:pPr>
            <w:ins w:id="1787" w:author="Haraguroicha Hsu" w:date="2013-06-30T04:49:00Z">
              <w:r w:rsidRPr="00D16A26">
                <w:rPr>
                  <w:rFonts w:hint="eastAsia"/>
                  <w:sz w:val="28"/>
                </w:rPr>
                <w:t>1G</w:t>
              </w:r>
            </w:ins>
          </w:p>
        </w:tc>
      </w:tr>
      <w:tr w:rsidR="008F7535" w:rsidRPr="00D16A26" w14:paraId="2D2700B8" w14:textId="77777777" w:rsidTr="0024703B">
        <w:trPr>
          <w:jc w:val="center"/>
          <w:ins w:id="1788" w:author="Haraguroicha Hsu" w:date="2013-06-30T04:49:00Z"/>
        </w:trPr>
        <w:tc>
          <w:tcPr>
            <w:tcW w:w="0" w:type="auto"/>
          </w:tcPr>
          <w:p w14:paraId="50B7176E" w14:textId="77777777" w:rsidR="008F7535" w:rsidRPr="00D16A26" w:rsidRDefault="008F7535" w:rsidP="0024703B">
            <w:pPr>
              <w:pStyle w:val="ac"/>
              <w:adjustRightInd w:val="0"/>
              <w:snapToGrid w:val="0"/>
              <w:rPr>
                <w:ins w:id="1789" w:author="Haraguroicha Hsu" w:date="2013-06-30T04:49:00Z"/>
                <w:sz w:val="28"/>
                <w:lang w:val="x-none"/>
              </w:rPr>
            </w:pPr>
            <w:ins w:id="1790" w:author="Haraguroicha Hsu" w:date="2013-06-30T04:49:00Z">
              <w:r w:rsidRPr="00D16A26">
                <w:rPr>
                  <w:rFonts w:hint="eastAsia"/>
                  <w:sz w:val="28"/>
                </w:rPr>
                <w:t>基本記憶體</w:t>
              </w:r>
            </w:ins>
          </w:p>
        </w:tc>
        <w:tc>
          <w:tcPr>
            <w:tcW w:w="0" w:type="auto"/>
          </w:tcPr>
          <w:p w14:paraId="1B0AC27C" w14:textId="77777777" w:rsidR="008F7535" w:rsidRPr="00D16A26" w:rsidRDefault="008F7535" w:rsidP="0024703B">
            <w:pPr>
              <w:pStyle w:val="ac"/>
              <w:adjustRightInd w:val="0"/>
              <w:snapToGrid w:val="0"/>
              <w:rPr>
                <w:ins w:id="1791" w:author="Haraguroicha Hsu" w:date="2013-06-30T04:49:00Z"/>
                <w:sz w:val="28"/>
                <w:lang w:val="x-none"/>
              </w:rPr>
            </w:pPr>
            <w:ins w:id="1792" w:author="Haraguroicha Hsu" w:date="2013-06-30T04:49:00Z">
              <w:r w:rsidRPr="00D16A26">
                <w:rPr>
                  <w:rFonts w:hint="eastAsia"/>
                  <w:sz w:val="28"/>
                </w:rPr>
                <w:t>2G</w:t>
              </w:r>
            </w:ins>
          </w:p>
        </w:tc>
        <w:tc>
          <w:tcPr>
            <w:tcW w:w="0" w:type="auto"/>
          </w:tcPr>
          <w:p w14:paraId="06D3DBA1" w14:textId="77777777" w:rsidR="008F7535" w:rsidRPr="00D16A26" w:rsidRDefault="008F7535" w:rsidP="0024703B">
            <w:pPr>
              <w:pStyle w:val="ac"/>
              <w:adjustRightInd w:val="0"/>
              <w:snapToGrid w:val="0"/>
              <w:rPr>
                <w:ins w:id="1793" w:author="Haraguroicha Hsu" w:date="2013-06-30T04:49:00Z"/>
                <w:sz w:val="28"/>
                <w:lang w:val="x-none"/>
              </w:rPr>
            </w:pPr>
            <w:ins w:id="1794" w:author="Haraguroicha Hsu" w:date="2013-06-30T04:49:00Z">
              <w:r w:rsidRPr="00D16A26">
                <w:rPr>
                  <w:rFonts w:hint="eastAsia"/>
                  <w:sz w:val="28"/>
                </w:rPr>
                <w:t>1G</w:t>
              </w:r>
            </w:ins>
          </w:p>
        </w:tc>
        <w:tc>
          <w:tcPr>
            <w:tcW w:w="0" w:type="auto"/>
          </w:tcPr>
          <w:p w14:paraId="089D5508" w14:textId="77777777" w:rsidR="008F7535" w:rsidRPr="00D16A26" w:rsidRDefault="008F7535" w:rsidP="0024703B">
            <w:pPr>
              <w:pStyle w:val="ac"/>
              <w:adjustRightInd w:val="0"/>
              <w:snapToGrid w:val="0"/>
              <w:rPr>
                <w:ins w:id="1795" w:author="Haraguroicha Hsu" w:date="2013-06-30T04:49:00Z"/>
                <w:sz w:val="28"/>
                <w:lang w:val="x-none"/>
              </w:rPr>
            </w:pPr>
            <w:ins w:id="1796" w:author="Haraguroicha Hsu" w:date="2013-06-30T04:49:00Z">
              <w:r w:rsidRPr="00D16A26">
                <w:rPr>
                  <w:rFonts w:hint="eastAsia"/>
                  <w:sz w:val="28"/>
                </w:rPr>
                <w:t>400M</w:t>
              </w:r>
            </w:ins>
          </w:p>
        </w:tc>
        <w:tc>
          <w:tcPr>
            <w:tcW w:w="0" w:type="auto"/>
          </w:tcPr>
          <w:p w14:paraId="16D3C776" w14:textId="77777777" w:rsidR="008F7535" w:rsidRPr="00D16A26" w:rsidRDefault="008F7535" w:rsidP="0024703B">
            <w:pPr>
              <w:pStyle w:val="ac"/>
              <w:adjustRightInd w:val="0"/>
              <w:snapToGrid w:val="0"/>
              <w:rPr>
                <w:ins w:id="1797" w:author="Haraguroicha Hsu" w:date="2013-06-30T04:49:00Z"/>
                <w:sz w:val="28"/>
              </w:rPr>
            </w:pPr>
          </w:p>
        </w:tc>
        <w:tc>
          <w:tcPr>
            <w:tcW w:w="0" w:type="auto"/>
          </w:tcPr>
          <w:p w14:paraId="5597AC25" w14:textId="77777777" w:rsidR="008F7535" w:rsidRPr="00D16A26" w:rsidRDefault="008F7535" w:rsidP="0024703B">
            <w:pPr>
              <w:pStyle w:val="ac"/>
              <w:adjustRightInd w:val="0"/>
              <w:snapToGrid w:val="0"/>
              <w:rPr>
                <w:ins w:id="1798" w:author="Haraguroicha Hsu" w:date="2013-06-30T04:49:00Z"/>
                <w:sz w:val="28"/>
                <w:lang w:val="x-none"/>
              </w:rPr>
            </w:pPr>
            <w:ins w:id="1799" w:author="Haraguroicha Hsu" w:date="2013-06-30T04:49:00Z">
              <w:r w:rsidRPr="00D16A26">
                <w:rPr>
                  <w:rFonts w:hint="eastAsia"/>
                  <w:sz w:val="28"/>
                </w:rPr>
                <w:t>613M</w:t>
              </w:r>
            </w:ins>
          </w:p>
        </w:tc>
        <w:tc>
          <w:tcPr>
            <w:tcW w:w="0" w:type="auto"/>
          </w:tcPr>
          <w:p w14:paraId="36B3DCB6" w14:textId="77777777" w:rsidR="008F7535" w:rsidRPr="00D16A26" w:rsidRDefault="008F7535" w:rsidP="0024703B">
            <w:pPr>
              <w:pStyle w:val="ac"/>
              <w:adjustRightInd w:val="0"/>
              <w:snapToGrid w:val="0"/>
              <w:rPr>
                <w:ins w:id="1800" w:author="Haraguroicha Hsu" w:date="2013-06-30T04:49:00Z"/>
                <w:sz w:val="28"/>
              </w:rPr>
            </w:pPr>
          </w:p>
        </w:tc>
      </w:tr>
      <w:tr w:rsidR="008F7535" w:rsidRPr="00D16A26" w14:paraId="526E5BD5" w14:textId="77777777" w:rsidTr="0024703B">
        <w:trPr>
          <w:jc w:val="center"/>
          <w:ins w:id="1801" w:author="Haraguroicha Hsu" w:date="2013-06-30T04:49:00Z"/>
        </w:trPr>
        <w:tc>
          <w:tcPr>
            <w:tcW w:w="0" w:type="auto"/>
          </w:tcPr>
          <w:p w14:paraId="4C535B13" w14:textId="77777777" w:rsidR="008F7535" w:rsidRPr="00D16A26" w:rsidRDefault="008F7535" w:rsidP="0024703B">
            <w:pPr>
              <w:pStyle w:val="ac"/>
              <w:adjustRightInd w:val="0"/>
              <w:snapToGrid w:val="0"/>
              <w:rPr>
                <w:ins w:id="1802" w:author="Haraguroicha Hsu" w:date="2013-06-30T04:49:00Z"/>
                <w:sz w:val="28"/>
                <w:lang w:val="x-none"/>
              </w:rPr>
            </w:pPr>
            <w:ins w:id="1803" w:author="Haraguroicha Hsu" w:date="2013-06-30T04:49:00Z">
              <w:r w:rsidRPr="00D16A26">
                <w:rPr>
                  <w:rFonts w:hint="eastAsia"/>
                  <w:sz w:val="28"/>
                </w:rPr>
                <w:t>基本空間</w:t>
              </w:r>
            </w:ins>
          </w:p>
        </w:tc>
        <w:tc>
          <w:tcPr>
            <w:tcW w:w="0" w:type="auto"/>
          </w:tcPr>
          <w:p w14:paraId="34D9C5A3" w14:textId="77777777" w:rsidR="008F7535" w:rsidRPr="00D16A26" w:rsidRDefault="008F7535" w:rsidP="0024703B">
            <w:pPr>
              <w:pStyle w:val="ac"/>
              <w:adjustRightInd w:val="0"/>
              <w:snapToGrid w:val="0"/>
              <w:rPr>
                <w:ins w:id="1804" w:author="Haraguroicha Hsu" w:date="2013-06-30T04:49:00Z"/>
                <w:sz w:val="28"/>
                <w:lang w:val="x-none"/>
              </w:rPr>
            </w:pPr>
            <w:ins w:id="1805" w:author="Haraguroicha Hsu" w:date="2013-06-30T04:49:00Z">
              <w:r w:rsidRPr="00D16A26">
                <w:rPr>
                  <w:rFonts w:hint="eastAsia"/>
                  <w:sz w:val="28"/>
                </w:rPr>
                <w:t>1G</w:t>
              </w:r>
            </w:ins>
          </w:p>
        </w:tc>
        <w:tc>
          <w:tcPr>
            <w:tcW w:w="0" w:type="auto"/>
          </w:tcPr>
          <w:p w14:paraId="217FE0F9" w14:textId="77777777" w:rsidR="008F7535" w:rsidRPr="00D16A26" w:rsidRDefault="008F7535" w:rsidP="0024703B">
            <w:pPr>
              <w:pStyle w:val="ac"/>
              <w:adjustRightInd w:val="0"/>
              <w:snapToGrid w:val="0"/>
              <w:rPr>
                <w:ins w:id="1806" w:author="Haraguroicha Hsu" w:date="2013-06-30T04:49:00Z"/>
                <w:sz w:val="28"/>
                <w:lang w:val="x-none"/>
              </w:rPr>
            </w:pPr>
            <w:ins w:id="1807" w:author="Haraguroicha Hsu" w:date="2013-06-30T04:49:00Z">
              <w:r w:rsidRPr="00D16A26">
                <w:rPr>
                  <w:rFonts w:hint="eastAsia"/>
                  <w:sz w:val="28"/>
                </w:rPr>
                <w:t>24G</w:t>
              </w:r>
            </w:ins>
          </w:p>
        </w:tc>
        <w:tc>
          <w:tcPr>
            <w:tcW w:w="0" w:type="auto"/>
          </w:tcPr>
          <w:p w14:paraId="41E6735E" w14:textId="77777777" w:rsidR="008F7535" w:rsidRPr="00D16A26" w:rsidRDefault="008F7535" w:rsidP="0024703B">
            <w:pPr>
              <w:pStyle w:val="ac"/>
              <w:adjustRightInd w:val="0"/>
              <w:snapToGrid w:val="0"/>
              <w:rPr>
                <w:ins w:id="1808" w:author="Haraguroicha Hsu" w:date="2013-06-30T04:49:00Z"/>
                <w:sz w:val="28"/>
              </w:rPr>
            </w:pPr>
          </w:p>
        </w:tc>
        <w:tc>
          <w:tcPr>
            <w:tcW w:w="0" w:type="auto"/>
          </w:tcPr>
          <w:p w14:paraId="40E4BEDB" w14:textId="77777777" w:rsidR="008F7535" w:rsidRPr="00D16A26" w:rsidRDefault="008F7535" w:rsidP="0024703B">
            <w:pPr>
              <w:pStyle w:val="ac"/>
              <w:adjustRightInd w:val="0"/>
              <w:snapToGrid w:val="0"/>
              <w:rPr>
                <w:ins w:id="1809" w:author="Haraguroicha Hsu" w:date="2013-06-30T04:49:00Z"/>
                <w:sz w:val="28"/>
                <w:lang w:val="x-none"/>
              </w:rPr>
            </w:pPr>
            <w:ins w:id="1810" w:author="Haraguroicha Hsu" w:date="2013-06-30T04:49:00Z">
              <w:r w:rsidRPr="00D16A26">
                <w:rPr>
                  <w:rFonts w:hint="eastAsia"/>
                  <w:sz w:val="28"/>
                </w:rPr>
                <w:t>1G</w:t>
              </w:r>
            </w:ins>
          </w:p>
        </w:tc>
        <w:tc>
          <w:tcPr>
            <w:tcW w:w="0" w:type="auto"/>
          </w:tcPr>
          <w:p w14:paraId="227AAC01" w14:textId="77777777" w:rsidR="008F7535" w:rsidRPr="00D16A26" w:rsidRDefault="008F7535" w:rsidP="0024703B">
            <w:pPr>
              <w:pStyle w:val="ac"/>
              <w:adjustRightInd w:val="0"/>
              <w:snapToGrid w:val="0"/>
              <w:rPr>
                <w:ins w:id="1811" w:author="Haraguroicha Hsu" w:date="2013-06-30T04:49:00Z"/>
                <w:sz w:val="28"/>
                <w:lang w:val="x-none"/>
              </w:rPr>
            </w:pPr>
            <w:ins w:id="1812" w:author="Haraguroicha Hsu" w:date="2013-06-30T04:49:00Z">
              <w:r w:rsidRPr="00D16A26">
                <w:rPr>
                  <w:rFonts w:hint="eastAsia"/>
                  <w:sz w:val="28"/>
                </w:rPr>
                <w:t>30G</w:t>
              </w:r>
            </w:ins>
          </w:p>
        </w:tc>
        <w:tc>
          <w:tcPr>
            <w:tcW w:w="0" w:type="auto"/>
          </w:tcPr>
          <w:p w14:paraId="57257109" w14:textId="77777777" w:rsidR="008F7535" w:rsidRPr="00D16A26" w:rsidRDefault="008F7535" w:rsidP="0024703B">
            <w:pPr>
              <w:pStyle w:val="ac"/>
              <w:adjustRightInd w:val="0"/>
              <w:snapToGrid w:val="0"/>
              <w:rPr>
                <w:ins w:id="1813" w:author="Haraguroicha Hsu" w:date="2013-06-30T04:49:00Z"/>
                <w:sz w:val="28"/>
                <w:lang w:val="x-none"/>
              </w:rPr>
            </w:pPr>
            <w:ins w:id="1814" w:author="Haraguroicha Hsu" w:date="2013-06-30T04:49:00Z">
              <w:r w:rsidRPr="00D16A26">
                <w:rPr>
                  <w:rFonts w:hint="eastAsia"/>
                  <w:sz w:val="28"/>
                </w:rPr>
                <w:t>1G</w:t>
              </w:r>
            </w:ins>
          </w:p>
        </w:tc>
      </w:tr>
      <w:tr w:rsidR="008F7535" w:rsidRPr="00D16A26" w14:paraId="7E77BA8A" w14:textId="77777777" w:rsidTr="0024703B">
        <w:trPr>
          <w:jc w:val="center"/>
          <w:ins w:id="1815" w:author="Haraguroicha Hsu" w:date="2013-06-30T04:49:00Z"/>
        </w:trPr>
        <w:tc>
          <w:tcPr>
            <w:tcW w:w="0" w:type="auto"/>
          </w:tcPr>
          <w:p w14:paraId="6EC5D3FE" w14:textId="77777777" w:rsidR="008F7535" w:rsidRPr="00D16A26" w:rsidRDefault="008F7535" w:rsidP="0024703B">
            <w:pPr>
              <w:pStyle w:val="ac"/>
              <w:adjustRightInd w:val="0"/>
              <w:snapToGrid w:val="0"/>
              <w:rPr>
                <w:ins w:id="1816" w:author="Haraguroicha Hsu" w:date="2013-06-30T04:49:00Z"/>
                <w:sz w:val="28"/>
                <w:lang w:val="x-none"/>
              </w:rPr>
            </w:pPr>
            <w:ins w:id="1817" w:author="Haraguroicha Hsu" w:date="2013-06-30T04:49:00Z">
              <w:r w:rsidRPr="00D16A26">
                <w:rPr>
                  <w:rFonts w:hint="eastAsia"/>
                  <w:sz w:val="28"/>
                </w:rPr>
                <w:t>基本網域</w:t>
              </w:r>
            </w:ins>
          </w:p>
        </w:tc>
        <w:tc>
          <w:tcPr>
            <w:tcW w:w="0" w:type="auto"/>
          </w:tcPr>
          <w:p w14:paraId="36629A68" w14:textId="77777777" w:rsidR="008F7535" w:rsidRPr="00D16A26" w:rsidRDefault="008F7535" w:rsidP="0024703B">
            <w:pPr>
              <w:pStyle w:val="ac"/>
              <w:adjustRightInd w:val="0"/>
              <w:snapToGrid w:val="0"/>
              <w:rPr>
                <w:ins w:id="1818" w:author="Haraguroicha Hsu" w:date="2013-06-30T04:49:00Z"/>
                <w:sz w:val="28"/>
                <w:lang w:val="x-none"/>
              </w:rPr>
            </w:pPr>
            <w:ins w:id="1819" w:author="Haraguroicha Hsu" w:date="2013-06-30T04:49:00Z">
              <w:r w:rsidRPr="00D16A26">
                <w:rPr>
                  <w:rFonts w:hint="eastAsia"/>
                  <w:sz w:val="28"/>
                </w:rPr>
                <w:t>提供</w:t>
              </w:r>
            </w:ins>
          </w:p>
        </w:tc>
        <w:tc>
          <w:tcPr>
            <w:tcW w:w="0" w:type="auto"/>
          </w:tcPr>
          <w:p w14:paraId="7FCA473E" w14:textId="77777777" w:rsidR="008F7535" w:rsidRPr="00D16A26" w:rsidRDefault="008F7535" w:rsidP="0024703B">
            <w:pPr>
              <w:pStyle w:val="ac"/>
              <w:adjustRightInd w:val="0"/>
              <w:snapToGrid w:val="0"/>
              <w:rPr>
                <w:ins w:id="1820" w:author="Haraguroicha Hsu" w:date="2013-06-30T04:49:00Z"/>
                <w:sz w:val="28"/>
              </w:rPr>
            </w:pPr>
          </w:p>
        </w:tc>
        <w:tc>
          <w:tcPr>
            <w:tcW w:w="0" w:type="auto"/>
          </w:tcPr>
          <w:p w14:paraId="0E1C0FF6" w14:textId="77777777" w:rsidR="008F7535" w:rsidRPr="00D16A26" w:rsidRDefault="008F7535" w:rsidP="0024703B">
            <w:pPr>
              <w:pStyle w:val="ac"/>
              <w:adjustRightInd w:val="0"/>
              <w:snapToGrid w:val="0"/>
              <w:rPr>
                <w:ins w:id="1821" w:author="Haraguroicha Hsu" w:date="2013-06-30T04:49:00Z"/>
                <w:sz w:val="28"/>
              </w:rPr>
            </w:pPr>
          </w:p>
        </w:tc>
        <w:tc>
          <w:tcPr>
            <w:tcW w:w="0" w:type="auto"/>
          </w:tcPr>
          <w:p w14:paraId="659CFC59" w14:textId="77777777" w:rsidR="008F7535" w:rsidRPr="00D16A26" w:rsidRDefault="008F7535" w:rsidP="0024703B">
            <w:pPr>
              <w:pStyle w:val="ac"/>
              <w:adjustRightInd w:val="0"/>
              <w:snapToGrid w:val="0"/>
              <w:rPr>
                <w:ins w:id="1822" w:author="Haraguroicha Hsu" w:date="2013-06-30T04:49:00Z"/>
                <w:sz w:val="28"/>
              </w:rPr>
            </w:pPr>
          </w:p>
        </w:tc>
        <w:tc>
          <w:tcPr>
            <w:tcW w:w="0" w:type="auto"/>
          </w:tcPr>
          <w:p w14:paraId="5289D413" w14:textId="77777777" w:rsidR="008F7535" w:rsidRPr="00D16A26" w:rsidRDefault="008F7535" w:rsidP="0024703B">
            <w:pPr>
              <w:pStyle w:val="ac"/>
              <w:adjustRightInd w:val="0"/>
              <w:snapToGrid w:val="0"/>
              <w:rPr>
                <w:ins w:id="1823" w:author="Haraguroicha Hsu" w:date="2013-06-30T04:49:00Z"/>
                <w:sz w:val="28"/>
                <w:lang w:val="x-none"/>
              </w:rPr>
            </w:pPr>
            <w:ins w:id="1824" w:author="Haraguroicha Hsu" w:date="2013-06-30T04:49:00Z">
              <w:r w:rsidRPr="00D16A26">
                <w:rPr>
                  <w:rFonts w:hint="eastAsia"/>
                  <w:sz w:val="28"/>
                </w:rPr>
                <w:t>有</w:t>
              </w:r>
            </w:ins>
          </w:p>
        </w:tc>
        <w:tc>
          <w:tcPr>
            <w:tcW w:w="0" w:type="auto"/>
          </w:tcPr>
          <w:p w14:paraId="0C99AC68" w14:textId="77777777" w:rsidR="008F7535" w:rsidRPr="00D16A26" w:rsidRDefault="008F7535" w:rsidP="0024703B">
            <w:pPr>
              <w:pStyle w:val="ac"/>
              <w:adjustRightInd w:val="0"/>
              <w:snapToGrid w:val="0"/>
              <w:rPr>
                <w:ins w:id="1825" w:author="Haraguroicha Hsu" w:date="2013-06-30T04:49:00Z"/>
                <w:sz w:val="28"/>
                <w:lang w:val="x-none"/>
              </w:rPr>
            </w:pPr>
            <w:ins w:id="1826" w:author="Haraguroicha Hsu" w:date="2013-06-30T04:49:00Z">
              <w:r w:rsidRPr="00D16A26">
                <w:rPr>
                  <w:rFonts w:hint="eastAsia"/>
                  <w:sz w:val="28"/>
                </w:rPr>
                <w:t>有</w:t>
              </w:r>
            </w:ins>
          </w:p>
        </w:tc>
      </w:tr>
      <w:tr w:rsidR="008F7535" w:rsidRPr="00D16A26" w14:paraId="043194BD" w14:textId="77777777" w:rsidTr="0024703B">
        <w:trPr>
          <w:jc w:val="center"/>
          <w:ins w:id="1827" w:author="Haraguroicha Hsu" w:date="2013-06-30T04:49:00Z"/>
        </w:trPr>
        <w:tc>
          <w:tcPr>
            <w:tcW w:w="0" w:type="auto"/>
          </w:tcPr>
          <w:p w14:paraId="523C3924" w14:textId="77777777" w:rsidR="008F7535" w:rsidRPr="00D16A26" w:rsidRDefault="008F7535" w:rsidP="0024703B">
            <w:pPr>
              <w:pStyle w:val="ac"/>
              <w:adjustRightInd w:val="0"/>
              <w:snapToGrid w:val="0"/>
              <w:rPr>
                <w:ins w:id="1828" w:author="Haraguroicha Hsu" w:date="2013-06-30T04:49:00Z"/>
                <w:sz w:val="28"/>
                <w:lang w:val="x-none"/>
              </w:rPr>
            </w:pPr>
            <w:ins w:id="1829" w:author="Haraguroicha Hsu" w:date="2013-06-30T04:49:00Z">
              <w:r w:rsidRPr="00D16A26">
                <w:rPr>
                  <w:rFonts w:hint="eastAsia"/>
                  <w:sz w:val="28"/>
                </w:rPr>
                <w:t>擴充網域</w:t>
              </w:r>
            </w:ins>
          </w:p>
        </w:tc>
        <w:tc>
          <w:tcPr>
            <w:tcW w:w="0" w:type="auto"/>
          </w:tcPr>
          <w:p w14:paraId="6B690167" w14:textId="77777777" w:rsidR="008F7535" w:rsidRPr="00D16A26" w:rsidRDefault="008F7535" w:rsidP="0024703B">
            <w:pPr>
              <w:pStyle w:val="ac"/>
              <w:adjustRightInd w:val="0"/>
              <w:snapToGrid w:val="0"/>
              <w:rPr>
                <w:ins w:id="1830" w:author="Haraguroicha Hsu" w:date="2013-06-30T04:49:00Z"/>
                <w:sz w:val="28"/>
                <w:lang w:val="x-none"/>
              </w:rPr>
            </w:pPr>
            <w:ins w:id="1831" w:author="Haraguroicha Hsu" w:date="2013-06-30T04:49:00Z">
              <w:r w:rsidRPr="00D16A26">
                <w:rPr>
                  <w:rFonts w:hint="eastAsia"/>
                  <w:sz w:val="28"/>
                </w:rPr>
                <w:t>付費</w:t>
              </w:r>
            </w:ins>
          </w:p>
        </w:tc>
        <w:tc>
          <w:tcPr>
            <w:tcW w:w="0" w:type="auto"/>
          </w:tcPr>
          <w:p w14:paraId="3667B8C4" w14:textId="77777777" w:rsidR="008F7535" w:rsidRPr="00D16A26" w:rsidRDefault="008F7535" w:rsidP="0024703B">
            <w:pPr>
              <w:pStyle w:val="ac"/>
              <w:adjustRightInd w:val="0"/>
              <w:snapToGrid w:val="0"/>
              <w:rPr>
                <w:ins w:id="1832" w:author="Haraguroicha Hsu" w:date="2013-06-30T04:49:00Z"/>
                <w:sz w:val="28"/>
              </w:rPr>
            </w:pPr>
          </w:p>
        </w:tc>
        <w:tc>
          <w:tcPr>
            <w:tcW w:w="0" w:type="auto"/>
          </w:tcPr>
          <w:p w14:paraId="442803DB" w14:textId="77777777" w:rsidR="008F7535" w:rsidRPr="00D16A26" w:rsidRDefault="008F7535" w:rsidP="0024703B">
            <w:pPr>
              <w:pStyle w:val="ac"/>
              <w:adjustRightInd w:val="0"/>
              <w:snapToGrid w:val="0"/>
              <w:rPr>
                <w:ins w:id="1833" w:author="Haraguroicha Hsu" w:date="2013-06-30T04:49:00Z"/>
                <w:sz w:val="28"/>
              </w:rPr>
            </w:pPr>
          </w:p>
        </w:tc>
        <w:tc>
          <w:tcPr>
            <w:tcW w:w="0" w:type="auto"/>
          </w:tcPr>
          <w:p w14:paraId="4E28BB6E" w14:textId="77777777" w:rsidR="008F7535" w:rsidRPr="00D16A26" w:rsidRDefault="008F7535" w:rsidP="0024703B">
            <w:pPr>
              <w:pStyle w:val="ac"/>
              <w:adjustRightInd w:val="0"/>
              <w:snapToGrid w:val="0"/>
              <w:rPr>
                <w:ins w:id="1834" w:author="Haraguroicha Hsu" w:date="2013-06-30T04:49:00Z"/>
                <w:sz w:val="28"/>
              </w:rPr>
            </w:pPr>
          </w:p>
        </w:tc>
        <w:tc>
          <w:tcPr>
            <w:tcW w:w="0" w:type="auto"/>
          </w:tcPr>
          <w:p w14:paraId="0BAB40C2" w14:textId="77777777" w:rsidR="008F7535" w:rsidRPr="00D16A26" w:rsidRDefault="008F7535" w:rsidP="0024703B">
            <w:pPr>
              <w:pStyle w:val="ac"/>
              <w:adjustRightInd w:val="0"/>
              <w:snapToGrid w:val="0"/>
              <w:rPr>
                <w:ins w:id="1835" w:author="Haraguroicha Hsu" w:date="2013-06-30T04:49:00Z"/>
                <w:sz w:val="28"/>
              </w:rPr>
            </w:pPr>
          </w:p>
        </w:tc>
        <w:tc>
          <w:tcPr>
            <w:tcW w:w="0" w:type="auto"/>
          </w:tcPr>
          <w:p w14:paraId="43E00521" w14:textId="77777777" w:rsidR="008F7535" w:rsidRPr="00D16A26" w:rsidRDefault="008F7535" w:rsidP="0024703B">
            <w:pPr>
              <w:pStyle w:val="ac"/>
              <w:adjustRightInd w:val="0"/>
              <w:snapToGrid w:val="0"/>
              <w:rPr>
                <w:ins w:id="1836" w:author="Haraguroicha Hsu" w:date="2013-06-30T04:49:00Z"/>
                <w:sz w:val="28"/>
              </w:rPr>
            </w:pPr>
          </w:p>
        </w:tc>
      </w:tr>
      <w:tr w:rsidR="008F7535" w:rsidRPr="00D16A26" w14:paraId="2080563D" w14:textId="77777777" w:rsidTr="0024703B">
        <w:trPr>
          <w:jc w:val="center"/>
          <w:ins w:id="1837" w:author="Haraguroicha Hsu" w:date="2013-06-30T04:49:00Z"/>
        </w:trPr>
        <w:tc>
          <w:tcPr>
            <w:tcW w:w="0" w:type="auto"/>
          </w:tcPr>
          <w:p w14:paraId="7D23D0A7" w14:textId="77777777" w:rsidR="008F7535" w:rsidRPr="00D16A26" w:rsidRDefault="008F7535" w:rsidP="0024703B">
            <w:pPr>
              <w:pStyle w:val="ac"/>
              <w:adjustRightInd w:val="0"/>
              <w:snapToGrid w:val="0"/>
              <w:rPr>
                <w:ins w:id="1838" w:author="Haraguroicha Hsu" w:date="2013-06-30T04:49:00Z"/>
                <w:sz w:val="28"/>
                <w:lang w:val="x-none"/>
              </w:rPr>
            </w:pPr>
            <w:ins w:id="1839" w:author="Haraguroicha Hsu" w:date="2013-06-30T04:49:00Z">
              <w:r w:rsidRPr="00D16A26">
                <w:rPr>
                  <w:rFonts w:hint="eastAsia"/>
                  <w:sz w:val="28"/>
                </w:rPr>
                <w:t>資料庫</w:t>
              </w:r>
            </w:ins>
          </w:p>
        </w:tc>
        <w:tc>
          <w:tcPr>
            <w:tcW w:w="0" w:type="auto"/>
          </w:tcPr>
          <w:p w14:paraId="62088722" w14:textId="77777777" w:rsidR="008F7535" w:rsidRPr="00D16A26" w:rsidRDefault="008F7535" w:rsidP="0024703B">
            <w:pPr>
              <w:pStyle w:val="ac"/>
              <w:adjustRightInd w:val="0"/>
              <w:snapToGrid w:val="0"/>
              <w:rPr>
                <w:ins w:id="1840" w:author="Haraguroicha Hsu" w:date="2013-06-30T04:49:00Z"/>
                <w:sz w:val="28"/>
                <w:lang w:val="x-none"/>
              </w:rPr>
            </w:pPr>
            <w:ins w:id="1841" w:author="Haraguroicha Hsu" w:date="2013-06-30T04:49:00Z">
              <w:r w:rsidRPr="00D16A26">
                <w:rPr>
                  <w:rFonts w:hint="eastAsia"/>
                  <w:sz w:val="28"/>
                </w:rPr>
                <w:t>100M</w:t>
              </w:r>
            </w:ins>
          </w:p>
        </w:tc>
        <w:tc>
          <w:tcPr>
            <w:tcW w:w="0" w:type="auto"/>
          </w:tcPr>
          <w:p w14:paraId="7C3515EA" w14:textId="77777777" w:rsidR="008F7535" w:rsidRPr="00D16A26" w:rsidRDefault="008F7535" w:rsidP="0024703B">
            <w:pPr>
              <w:pStyle w:val="ac"/>
              <w:adjustRightInd w:val="0"/>
              <w:snapToGrid w:val="0"/>
              <w:rPr>
                <w:ins w:id="1842" w:author="Haraguroicha Hsu" w:date="2013-06-30T04:49:00Z"/>
                <w:sz w:val="28"/>
              </w:rPr>
            </w:pPr>
          </w:p>
        </w:tc>
        <w:tc>
          <w:tcPr>
            <w:tcW w:w="0" w:type="auto"/>
          </w:tcPr>
          <w:p w14:paraId="1B96A7CC" w14:textId="77777777" w:rsidR="008F7535" w:rsidRPr="00D16A26" w:rsidRDefault="008F7535" w:rsidP="0024703B">
            <w:pPr>
              <w:pStyle w:val="ac"/>
              <w:adjustRightInd w:val="0"/>
              <w:snapToGrid w:val="0"/>
              <w:rPr>
                <w:ins w:id="1843" w:author="Haraguroicha Hsu" w:date="2013-06-30T04:49:00Z"/>
                <w:sz w:val="28"/>
                <w:lang w:val="x-none"/>
              </w:rPr>
            </w:pPr>
            <w:ins w:id="1844" w:author="Haraguroicha Hsu" w:date="2013-06-30T04:49:00Z">
              <w:r w:rsidRPr="00D16A26">
                <w:rPr>
                  <w:rFonts w:hint="eastAsia"/>
                  <w:sz w:val="28"/>
                </w:rPr>
                <w:t>1T</w:t>
              </w:r>
            </w:ins>
          </w:p>
        </w:tc>
        <w:tc>
          <w:tcPr>
            <w:tcW w:w="0" w:type="auto"/>
          </w:tcPr>
          <w:p w14:paraId="7DB00543" w14:textId="77777777" w:rsidR="008F7535" w:rsidRPr="00D16A26" w:rsidRDefault="008F7535" w:rsidP="0024703B">
            <w:pPr>
              <w:pStyle w:val="ac"/>
              <w:adjustRightInd w:val="0"/>
              <w:snapToGrid w:val="0"/>
              <w:rPr>
                <w:ins w:id="1845" w:author="Haraguroicha Hsu" w:date="2013-06-30T04:49:00Z"/>
                <w:sz w:val="28"/>
                <w:lang w:val="x-none"/>
              </w:rPr>
            </w:pPr>
            <w:ins w:id="1846" w:author="Haraguroicha Hsu" w:date="2013-06-30T04:49:00Z">
              <w:r w:rsidRPr="00D16A26">
                <w:rPr>
                  <w:rFonts w:hint="eastAsia"/>
                  <w:sz w:val="28"/>
                </w:rPr>
                <w:t>20M</w:t>
              </w:r>
            </w:ins>
          </w:p>
        </w:tc>
        <w:tc>
          <w:tcPr>
            <w:tcW w:w="0" w:type="auto"/>
          </w:tcPr>
          <w:p w14:paraId="64C6D878" w14:textId="77777777" w:rsidR="008F7535" w:rsidRPr="00D16A26" w:rsidRDefault="008F7535" w:rsidP="0024703B">
            <w:pPr>
              <w:pStyle w:val="ac"/>
              <w:adjustRightInd w:val="0"/>
              <w:snapToGrid w:val="0"/>
              <w:rPr>
                <w:ins w:id="1847" w:author="Haraguroicha Hsu" w:date="2013-06-30T04:49:00Z"/>
                <w:sz w:val="28"/>
                <w:lang w:val="x-none"/>
              </w:rPr>
            </w:pPr>
            <w:ins w:id="1848" w:author="Haraguroicha Hsu" w:date="2013-06-30T04:49:00Z">
              <w:r w:rsidRPr="00D16A26">
                <w:rPr>
                  <w:rFonts w:hint="eastAsia"/>
                  <w:sz w:val="28"/>
                </w:rPr>
                <w:t>100M</w:t>
              </w:r>
            </w:ins>
          </w:p>
        </w:tc>
        <w:tc>
          <w:tcPr>
            <w:tcW w:w="0" w:type="auto"/>
          </w:tcPr>
          <w:p w14:paraId="3B6B5A9F" w14:textId="77777777" w:rsidR="008F7535" w:rsidRPr="00D16A26" w:rsidRDefault="008F7535" w:rsidP="0024703B">
            <w:pPr>
              <w:pStyle w:val="ac"/>
              <w:adjustRightInd w:val="0"/>
              <w:snapToGrid w:val="0"/>
              <w:rPr>
                <w:ins w:id="1849" w:author="Haraguroicha Hsu" w:date="2013-06-30T04:49:00Z"/>
                <w:sz w:val="28"/>
                <w:lang w:val="x-none"/>
              </w:rPr>
            </w:pPr>
            <w:ins w:id="1850" w:author="Haraguroicha Hsu" w:date="2013-06-30T04:49:00Z">
              <w:r w:rsidRPr="00D16A26">
                <w:rPr>
                  <w:rFonts w:hint="eastAsia"/>
                  <w:sz w:val="28"/>
                </w:rPr>
                <w:t>1G</w:t>
              </w:r>
            </w:ins>
          </w:p>
        </w:tc>
      </w:tr>
      <w:tr w:rsidR="008F7535" w:rsidRPr="00D16A26" w14:paraId="2C9E9FA0" w14:textId="77777777" w:rsidTr="0024703B">
        <w:trPr>
          <w:jc w:val="center"/>
          <w:ins w:id="1851" w:author="Haraguroicha Hsu" w:date="2013-06-30T04:49:00Z"/>
        </w:trPr>
        <w:tc>
          <w:tcPr>
            <w:tcW w:w="0" w:type="auto"/>
          </w:tcPr>
          <w:p w14:paraId="767918C8" w14:textId="77777777" w:rsidR="008F7535" w:rsidRPr="00D16A26" w:rsidRDefault="008F7535" w:rsidP="0024703B">
            <w:pPr>
              <w:pStyle w:val="ac"/>
              <w:adjustRightInd w:val="0"/>
              <w:snapToGrid w:val="0"/>
              <w:rPr>
                <w:ins w:id="1852" w:author="Haraguroicha Hsu" w:date="2013-06-30T04:49:00Z"/>
                <w:sz w:val="28"/>
                <w:lang w:val="x-none"/>
              </w:rPr>
            </w:pPr>
            <w:ins w:id="1853" w:author="Haraguroicha Hsu" w:date="2013-06-30T04:49:00Z">
              <w:r w:rsidRPr="00D16A26">
                <w:rPr>
                  <w:rFonts w:hint="eastAsia"/>
                  <w:sz w:val="28"/>
                </w:rPr>
                <w:t>要求限制</w:t>
              </w:r>
            </w:ins>
          </w:p>
        </w:tc>
        <w:tc>
          <w:tcPr>
            <w:tcW w:w="0" w:type="auto"/>
          </w:tcPr>
          <w:p w14:paraId="1EB89A75" w14:textId="77777777" w:rsidR="008F7535" w:rsidRPr="00D16A26" w:rsidRDefault="008F7535" w:rsidP="0024703B">
            <w:pPr>
              <w:pStyle w:val="ac"/>
              <w:adjustRightInd w:val="0"/>
              <w:snapToGrid w:val="0"/>
              <w:rPr>
                <w:ins w:id="1854" w:author="Haraguroicha Hsu" w:date="2013-06-30T04:49:00Z"/>
                <w:sz w:val="28"/>
                <w:lang w:val="x-none"/>
              </w:rPr>
            </w:pPr>
            <w:ins w:id="1855" w:author="Haraguroicha Hsu" w:date="2013-06-30T04:49:00Z">
              <w:r w:rsidRPr="00D16A26">
                <w:rPr>
                  <w:rFonts w:hint="eastAsia"/>
                  <w:sz w:val="28"/>
                </w:rPr>
                <w:t>100/s</w:t>
              </w:r>
            </w:ins>
          </w:p>
        </w:tc>
        <w:tc>
          <w:tcPr>
            <w:tcW w:w="0" w:type="auto"/>
          </w:tcPr>
          <w:p w14:paraId="2B0A4044" w14:textId="77777777" w:rsidR="008F7535" w:rsidRPr="00D16A26" w:rsidRDefault="008F7535" w:rsidP="0024703B">
            <w:pPr>
              <w:pStyle w:val="ac"/>
              <w:adjustRightInd w:val="0"/>
              <w:snapToGrid w:val="0"/>
              <w:rPr>
                <w:ins w:id="1856" w:author="Haraguroicha Hsu" w:date="2013-06-30T04:49:00Z"/>
                <w:sz w:val="28"/>
              </w:rPr>
            </w:pPr>
          </w:p>
        </w:tc>
        <w:tc>
          <w:tcPr>
            <w:tcW w:w="0" w:type="auto"/>
          </w:tcPr>
          <w:p w14:paraId="4350284D" w14:textId="77777777" w:rsidR="008F7535" w:rsidRPr="00D16A26" w:rsidRDefault="008F7535" w:rsidP="0024703B">
            <w:pPr>
              <w:pStyle w:val="ac"/>
              <w:adjustRightInd w:val="0"/>
              <w:snapToGrid w:val="0"/>
              <w:rPr>
                <w:ins w:id="1857" w:author="Haraguroicha Hsu" w:date="2013-06-30T04:49:00Z"/>
                <w:sz w:val="28"/>
              </w:rPr>
            </w:pPr>
          </w:p>
        </w:tc>
        <w:tc>
          <w:tcPr>
            <w:tcW w:w="0" w:type="auto"/>
          </w:tcPr>
          <w:p w14:paraId="7526E344" w14:textId="77777777" w:rsidR="008F7535" w:rsidRPr="00D16A26" w:rsidRDefault="008F7535" w:rsidP="0024703B">
            <w:pPr>
              <w:pStyle w:val="ac"/>
              <w:adjustRightInd w:val="0"/>
              <w:snapToGrid w:val="0"/>
              <w:rPr>
                <w:ins w:id="1858" w:author="Haraguroicha Hsu" w:date="2013-06-30T04:49:00Z"/>
                <w:sz w:val="28"/>
              </w:rPr>
            </w:pPr>
          </w:p>
        </w:tc>
        <w:tc>
          <w:tcPr>
            <w:tcW w:w="0" w:type="auto"/>
          </w:tcPr>
          <w:p w14:paraId="6FE9AAFA" w14:textId="77777777" w:rsidR="008F7535" w:rsidRPr="00D16A26" w:rsidRDefault="008F7535" w:rsidP="0024703B">
            <w:pPr>
              <w:pStyle w:val="ac"/>
              <w:adjustRightInd w:val="0"/>
              <w:snapToGrid w:val="0"/>
              <w:rPr>
                <w:ins w:id="1859" w:author="Haraguroicha Hsu" w:date="2013-06-30T04:49:00Z"/>
                <w:sz w:val="28"/>
                <w:lang w:val="x-none"/>
              </w:rPr>
            </w:pPr>
            <w:ins w:id="1860" w:author="Haraguroicha Hsu" w:date="2013-06-30T04:49:00Z">
              <w:r w:rsidRPr="00D16A26">
                <w:rPr>
                  <w:rFonts w:hint="eastAsia"/>
                  <w:sz w:val="28"/>
                </w:rPr>
                <w:t>10M/mo</w:t>
              </w:r>
            </w:ins>
          </w:p>
        </w:tc>
        <w:tc>
          <w:tcPr>
            <w:tcW w:w="0" w:type="auto"/>
          </w:tcPr>
          <w:p w14:paraId="72511BA6" w14:textId="77777777" w:rsidR="008F7535" w:rsidRPr="00D16A26" w:rsidRDefault="008F7535" w:rsidP="0024703B">
            <w:pPr>
              <w:pStyle w:val="ac"/>
              <w:adjustRightInd w:val="0"/>
              <w:snapToGrid w:val="0"/>
              <w:rPr>
                <w:ins w:id="1861" w:author="Haraguroicha Hsu" w:date="2013-06-30T04:49:00Z"/>
                <w:sz w:val="28"/>
                <w:lang w:val="x-none"/>
              </w:rPr>
            </w:pPr>
            <w:ins w:id="1862" w:author="Haraguroicha Hsu" w:date="2013-06-30T04:49:00Z">
              <w:r w:rsidRPr="00D16A26">
                <w:rPr>
                  <w:rFonts w:hint="eastAsia"/>
                  <w:sz w:val="28"/>
                </w:rPr>
                <w:t>100/d</w:t>
              </w:r>
            </w:ins>
          </w:p>
        </w:tc>
      </w:tr>
      <w:tr w:rsidR="008F7535" w:rsidRPr="00D16A26" w14:paraId="424034F7" w14:textId="77777777" w:rsidTr="0024703B">
        <w:trPr>
          <w:jc w:val="center"/>
          <w:ins w:id="1863" w:author="Haraguroicha Hsu" w:date="2013-06-30T04:49:00Z"/>
        </w:trPr>
        <w:tc>
          <w:tcPr>
            <w:tcW w:w="0" w:type="auto"/>
          </w:tcPr>
          <w:p w14:paraId="5C5E7B64" w14:textId="77777777" w:rsidR="008F7535" w:rsidRPr="00D16A26" w:rsidRDefault="008F7535" w:rsidP="0024703B">
            <w:pPr>
              <w:pStyle w:val="ac"/>
              <w:adjustRightInd w:val="0"/>
              <w:snapToGrid w:val="0"/>
              <w:rPr>
                <w:ins w:id="1864" w:author="Haraguroicha Hsu" w:date="2013-06-30T04:49:00Z"/>
                <w:sz w:val="28"/>
                <w:lang w:val="x-none"/>
              </w:rPr>
            </w:pPr>
            <w:ins w:id="1865" w:author="Haraguroicha Hsu" w:date="2013-06-30T04:49:00Z">
              <w:r w:rsidRPr="00D16A26">
                <w:rPr>
                  <w:rFonts w:hint="eastAsia"/>
                  <w:sz w:val="28"/>
                </w:rPr>
                <w:t>基本價格</w:t>
              </w:r>
            </w:ins>
          </w:p>
        </w:tc>
        <w:tc>
          <w:tcPr>
            <w:tcW w:w="0" w:type="auto"/>
          </w:tcPr>
          <w:p w14:paraId="2FB082FF" w14:textId="77777777" w:rsidR="008F7535" w:rsidRPr="00D16A26" w:rsidRDefault="008F7535" w:rsidP="0024703B">
            <w:pPr>
              <w:pStyle w:val="ac"/>
              <w:adjustRightInd w:val="0"/>
              <w:snapToGrid w:val="0"/>
              <w:rPr>
                <w:ins w:id="1866" w:author="Haraguroicha Hsu" w:date="2013-06-30T04:49:00Z"/>
                <w:sz w:val="28"/>
                <w:lang w:val="x-none"/>
              </w:rPr>
            </w:pPr>
            <w:ins w:id="1867" w:author="Haraguroicha Hsu" w:date="2013-06-30T04:49:00Z">
              <w:r w:rsidRPr="00D16A26">
                <w:rPr>
                  <w:rFonts w:hint="eastAsia"/>
                  <w:sz w:val="28"/>
                </w:rPr>
                <w:t>免費</w:t>
              </w:r>
            </w:ins>
          </w:p>
        </w:tc>
        <w:tc>
          <w:tcPr>
            <w:tcW w:w="0" w:type="auto"/>
          </w:tcPr>
          <w:p w14:paraId="219E380C" w14:textId="77777777" w:rsidR="008F7535" w:rsidRPr="00D16A26" w:rsidRDefault="008F7535" w:rsidP="0024703B">
            <w:pPr>
              <w:pStyle w:val="ac"/>
              <w:adjustRightInd w:val="0"/>
              <w:snapToGrid w:val="0"/>
              <w:rPr>
                <w:ins w:id="1868" w:author="Haraguroicha Hsu" w:date="2013-06-30T04:49:00Z"/>
                <w:sz w:val="28"/>
                <w:lang w:val="x-none"/>
              </w:rPr>
            </w:pPr>
            <w:ins w:id="1869" w:author="Haraguroicha Hsu" w:date="2013-06-30T04:49:00Z">
              <w:r w:rsidRPr="00D16A26">
                <w:rPr>
                  <w:rFonts w:hint="eastAsia"/>
                  <w:sz w:val="28"/>
                </w:rPr>
                <w:t>$20/</w:t>
              </w:r>
              <w:r w:rsidRPr="00D16A26">
                <w:rPr>
                  <w:rFonts w:hint="eastAsia"/>
                  <w:sz w:val="28"/>
                </w:rPr>
                <w:t>月</w:t>
              </w:r>
            </w:ins>
          </w:p>
        </w:tc>
        <w:tc>
          <w:tcPr>
            <w:tcW w:w="0" w:type="auto"/>
          </w:tcPr>
          <w:p w14:paraId="4DD8DBCE" w14:textId="77777777" w:rsidR="008F7535" w:rsidRPr="00D16A26" w:rsidRDefault="008F7535" w:rsidP="0024703B">
            <w:pPr>
              <w:pStyle w:val="ac"/>
              <w:adjustRightInd w:val="0"/>
              <w:snapToGrid w:val="0"/>
              <w:rPr>
                <w:ins w:id="1870" w:author="Haraguroicha Hsu" w:date="2013-06-30T04:49:00Z"/>
                <w:sz w:val="28"/>
                <w:lang w:val="x-none"/>
              </w:rPr>
            </w:pPr>
            <w:ins w:id="1871" w:author="Haraguroicha Hsu" w:date="2013-06-30T04:49:00Z">
              <w:r w:rsidRPr="00D16A26">
                <w:rPr>
                  <w:rFonts w:hint="eastAsia"/>
                  <w:sz w:val="28"/>
                </w:rPr>
                <w:t>免費</w:t>
              </w:r>
            </w:ins>
          </w:p>
        </w:tc>
        <w:tc>
          <w:tcPr>
            <w:tcW w:w="0" w:type="auto"/>
          </w:tcPr>
          <w:p w14:paraId="13755790" w14:textId="77777777" w:rsidR="008F7535" w:rsidRPr="00D16A26" w:rsidRDefault="008F7535" w:rsidP="0024703B">
            <w:pPr>
              <w:pStyle w:val="ac"/>
              <w:adjustRightInd w:val="0"/>
              <w:snapToGrid w:val="0"/>
              <w:rPr>
                <w:ins w:id="1872" w:author="Haraguroicha Hsu" w:date="2013-06-30T04:49:00Z"/>
                <w:sz w:val="28"/>
                <w:lang w:val="x-none"/>
              </w:rPr>
            </w:pPr>
            <w:ins w:id="1873" w:author="Haraguroicha Hsu" w:date="2013-06-30T04:49:00Z">
              <w:r w:rsidRPr="00D16A26">
                <w:rPr>
                  <w:rFonts w:hint="eastAsia"/>
                  <w:sz w:val="28"/>
                </w:rPr>
                <w:t>免費</w:t>
              </w:r>
            </w:ins>
          </w:p>
        </w:tc>
        <w:tc>
          <w:tcPr>
            <w:tcW w:w="0" w:type="auto"/>
          </w:tcPr>
          <w:p w14:paraId="17ACEE1B" w14:textId="77777777" w:rsidR="008F7535" w:rsidRPr="00D16A26" w:rsidRDefault="008F7535" w:rsidP="0024703B">
            <w:pPr>
              <w:pStyle w:val="ac"/>
              <w:adjustRightInd w:val="0"/>
              <w:snapToGrid w:val="0"/>
              <w:rPr>
                <w:ins w:id="1874" w:author="Haraguroicha Hsu" w:date="2013-06-30T04:49:00Z"/>
                <w:sz w:val="28"/>
                <w:lang w:val="x-none"/>
              </w:rPr>
            </w:pPr>
            <w:ins w:id="1875" w:author="Haraguroicha Hsu" w:date="2013-06-30T04:49:00Z">
              <w:r w:rsidRPr="00D16A26">
                <w:rPr>
                  <w:rFonts w:hint="eastAsia"/>
                  <w:sz w:val="28"/>
                </w:rPr>
                <w:t>免費一年</w:t>
              </w:r>
            </w:ins>
          </w:p>
        </w:tc>
        <w:tc>
          <w:tcPr>
            <w:tcW w:w="0" w:type="auto"/>
          </w:tcPr>
          <w:p w14:paraId="60373D86" w14:textId="77777777" w:rsidR="008F7535" w:rsidRPr="00D16A26" w:rsidRDefault="008F7535" w:rsidP="0024703B">
            <w:pPr>
              <w:pStyle w:val="ac"/>
              <w:adjustRightInd w:val="0"/>
              <w:snapToGrid w:val="0"/>
              <w:rPr>
                <w:ins w:id="1876" w:author="Haraguroicha Hsu" w:date="2013-06-30T04:49:00Z"/>
                <w:sz w:val="28"/>
                <w:lang w:val="x-none"/>
              </w:rPr>
            </w:pPr>
            <w:ins w:id="1877" w:author="Haraguroicha Hsu" w:date="2013-06-30T04:49:00Z">
              <w:r w:rsidRPr="00D16A26">
                <w:rPr>
                  <w:rFonts w:hint="eastAsia"/>
                  <w:sz w:val="28"/>
                </w:rPr>
                <w:t>免費</w:t>
              </w:r>
            </w:ins>
          </w:p>
        </w:tc>
      </w:tr>
      <w:tr w:rsidR="008F7535" w:rsidRPr="00D16A26" w14:paraId="5B0B8D9D" w14:textId="77777777" w:rsidTr="0024703B">
        <w:trPr>
          <w:jc w:val="center"/>
          <w:ins w:id="1878" w:author="Haraguroicha Hsu" w:date="2013-06-30T04:49:00Z"/>
        </w:trPr>
        <w:tc>
          <w:tcPr>
            <w:tcW w:w="0" w:type="auto"/>
          </w:tcPr>
          <w:p w14:paraId="343CC82A" w14:textId="77777777" w:rsidR="008F7535" w:rsidRPr="00D16A26" w:rsidRDefault="008F7535" w:rsidP="0024703B">
            <w:pPr>
              <w:pStyle w:val="ac"/>
              <w:adjustRightInd w:val="0"/>
              <w:snapToGrid w:val="0"/>
              <w:rPr>
                <w:ins w:id="1879" w:author="Haraguroicha Hsu" w:date="2013-06-30T04:49:00Z"/>
                <w:sz w:val="28"/>
                <w:lang w:val="x-none"/>
              </w:rPr>
            </w:pPr>
            <w:ins w:id="1880" w:author="Haraguroicha Hsu" w:date="2013-06-30T04:49:00Z">
              <w:r w:rsidRPr="00D16A26">
                <w:rPr>
                  <w:rFonts w:hint="eastAsia"/>
                  <w:sz w:val="28"/>
                </w:rPr>
                <w:t>基礎架構</w:t>
              </w:r>
            </w:ins>
          </w:p>
        </w:tc>
        <w:tc>
          <w:tcPr>
            <w:tcW w:w="0" w:type="auto"/>
          </w:tcPr>
          <w:p w14:paraId="1AD7C455" w14:textId="77777777" w:rsidR="008F7535" w:rsidRPr="00D16A26" w:rsidRDefault="008F7535" w:rsidP="0024703B">
            <w:pPr>
              <w:pStyle w:val="ac"/>
              <w:adjustRightInd w:val="0"/>
              <w:snapToGrid w:val="0"/>
              <w:rPr>
                <w:ins w:id="1881" w:author="Haraguroicha Hsu" w:date="2013-06-30T04:49:00Z"/>
                <w:sz w:val="28"/>
                <w:lang w:val="x-none"/>
              </w:rPr>
            </w:pPr>
            <w:ins w:id="1882" w:author="Haraguroicha Hsu" w:date="2013-06-30T04:49:00Z">
              <w:r w:rsidRPr="00D16A26">
                <w:rPr>
                  <w:rFonts w:hint="eastAsia"/>
                  <w:sz w:val="28"/>
                </w:rPr>
                <w:t>AWS</w:t>
              </w:r>
            </w:ins>
          </w:p>
        </w:tc>
        <w:tc>
          <w:tcPr>
            <w:tcW w:w="0" w:type="auto"/>
          </w:tcPr>
          <w:p w14:paraId="6293B8E2" w14:textId="77777777" w:rsidR="008F7535" w:rsidRPr="00D16A26" w:rsidRDefault="008F7535" w:rsidP="0024703B">
            <w:pPr>
              <w:pStyle w:val="ac"/>
              <w:adjustRightInd w:val="0"/>
              <w:snapToGrid w:val="0"/>
              <w:rPr>
                <w:ins w:id="1883" w:author="Haraguroicha Hsu" w:date="2013-06-30T04:49:00Z"/>
                <w:sz w:val="28"/>
                <w:lang w:val="x-none"/>
              </w:rPr>
            </w:pPr>
            <w:ins w:id="1884" w:author="Haraguroicha Hsu" w:date="2013-06-30T04:49:00Z">
              <w:r w:rsidRPr="00D16A26">
                <w:rPr>
                  <w:rFonts w:hint="eastAsia"/>
                  <w:sz w:val="28"/>
                </w:rPr>
                <w:t>Linux</w:t>
              </w:r>
            </w:ins>
          </w:p>
        </w:tc>
        <w:tc>
          <w:tcPr>
            <w:tcW w:w="0" w:type="auto"/>
          </w:tcPr>
          <w:p w14:paraId="5828A54B" w14:textId="77777777" w:rsidR="008F7535" w:rsidRPr="00D16A26" w:rsidRDefault="008F7535" w:rsidP="0024703B">
            <w:pPr>
              <w:pStyle w:val="ac"/>
              <w:adjustRightInd w:val="0"/>
              <w:snapToGrid w:val="0"/>
              <w:rPr>
                <w:ins w:id="1885" w:author="Haraguroicha Hsu" w:date="2013-06-30T04:49:00Z"/>
                <w:sz w:val="28"/>
              </w:rPr>
            </w:pPr>
          </w:p>
        </w:tc>
        <w:tc>
          <w:tcPr>
            <w:tcW w:w="0" w:type="auto"/>
          </w:tcPr>
          <w:p w14:paraId="2A5A1D5E" w14:textId="77777777" w:rsidR="008F7535" w:rsidRPr="00D16A26" w:rsidRDefault="008F7535" w:rsidP="0024703B">
            <w:pPr>
              <w:pStyle w:val="ac"/>
              <w:adjustRightInd w:val="0"/>
              <w:snapToGrid w:val="0"/>
              <w:rPr>
                <w:ins w:id="1886" w:author="Haraguroicha Hsu" w:date="2013-06-30T04:49:00Z"/>
                <w:sz w:val="28"/>
                <w:lang w:val="x-none"/>
              </w:rPr>
            </w:pPr>
            <w:ins w:id="1887" w:author="Haraguroicha Hsu" w:date="2013-06-30T04:49:00Z">
              <w:r w:rsidRPr="00D16A26">
                <w:rPr>
                  <w:rFonts w:hint="eastAsia"/>
                  <w:sz w:val="28"/>
                </w:rPr>
                <w:t>Windows</w:t>
              </w:r>
            </w:ins>
          </w:p>
        </w:tc>
        <w:tc>
          <w:tcPr>
            <w:tcW w:w="0" w:type="auto"/>
          </w:tcPr>
          <w:p w14:paraId="5E2560EF" w14:textId="77777777" w:rsidR="008F7535" w:rsidRPr="00D16A26" w:rsidRDefault="008F7535" w:rsidP="0024703B">
            <w:pPr>
              <w:pStyle w:val="ac"/>
              <w:adjustRightInd w:val="0"/>
              <w:snapToGrid w:val="0"/>
              <w:rPr>
                <w:ins w:id="1888" w:author="Haraguroicha Hsu" w:date="2013-06-30T04:49:00Z"/>
                <w:sz w:val="28"/>
                <w:lang w:val="x-none"/>
              </w:rPr>
            </w:pPr>
            <w:ins w:id="1889" w:author="Haraguroicha Hsu" w:date="2013-06-30T04:49:00Z">
              <w:r w:rsidRPr="00D16A26">
                <w:rPr>
                  <w:rFonts w:hint="eastAsia"/>
                  <w:sz w:val="28"/>
                </w:rPr>
                <w:t>任意</w:t>
              </w:r>
            </w:ins>
          </w:p>
        </w:tc>
        <w:tc>
          <w:tcPr>
            <w:tcW w:w="0" w:type="auto"/>
          </w:tcPr>
          <w:p w14:paraId="5B049D18" w14:textId="77777777" w:rsidR="008F7535" w:rsidRPr="00D16A26" w:rsidRDefault="008F7535" w:rsidP="0024703B">
            <w:pPr>
              <w:pStyle w:val="ac"/>
              <w:adjustRightInd w:val="0"/>
              <w:snapToGrid w:val="0"/>
              <w:rPr>
                <w:ins w:id="1890" w:author="Haraguroicha Hsu" w:date="2013-06-30T04:49:00Z"/>
                <w:sz w:val="28"/>
              </w:rPr>
            </w:pPr>
          </w:p>
        </w:tc>
      </w:tr>
      <w:tr w:rsidR="008F7535" w:rsidRPr="00D16A26" w14:paraId="03F5E087" w14:textId="77777777" w:rsidTr="0024703B">
        <w:trPr>
          <w:jc w:val="center"/>
          <w:ins w:id="1891" w:author="Haraguroicha Hsu" w:date="2013-06-30T04:49:00Z"/>
        </w:trPr>
        <w:tc>
          <w:tcPr>
            <w:tcW w:w="0" w:type="auto"/>
          </w:tcPr>
          <w:p w14:paraId="6544AF74" w14:textId="77777777" w:rsidR="008F7535" w:rsidRPr="00D16A26" w:rsidRDefault="008F7535" w:rsidP="0024703B">
            <w:pPr>
              <w:pStyle w:val="ac"/>
              <w:adjustRightInd w:val="0"/>
              <w:snapToGrid w:val="0"/>
              <w:rPr>
                <w:ins w:id="1892" w:author="Haraguroicha Hsu" w:date="2013-06-30T04:49:00Z"/>
                <w:sz w:val="28"/>
                <w:lang w:val="x-none"/>
              </w:rPr>
            </w:pPr>
            <w:ins w:id="1893" w:author="Haraguroicha Hsu" w:date="2013-06-30T04:49:00Z">
              <w:r w:rsidRPr="00D16A26">
                <w:rPr>
                  <w:rFonts w:hint="eastAsia"/>
                  <w:sz w:val="28"/>
                </w:rPr>
                <w:t>程式語言×</w:t>
              </w:r>
            </w:ins>
          </w:p>
        </w:tc>
        <w:tc>
          <w:tcPr>
            <w:tcW w:w="0" w:type="auto"/>
          </w:tcPr>
          <w:p w14:paraId="170BD2CE" w14:textId="77777777" w:rsidR="008F7535" w:rsidRPr="00D16A26" w:rsidRDefault="008F7535" w:rsidP="0024703B">
            <w:pPr>
              <w:pStyle w:val="ac"/>
              <w:adjustRightInd w:val="0"/>
              <w:snapToGrid w:val="0"/>
              <w:rPr>
                <w:ins w:id="1894" w:author="Haraguroicha Hsu" w:date="2013-06-30T04:49:00Z"/>
                <w:sz w:val="28"/>
                <w:lang w:val="x-none"/>
              </w:rPr>
            </w:pPr>
            <w:ins w:id="1895" w:author="Haraguroicha Hsu" w:date="2013-06-30T04:49:00Z">
              <w:r w:rsidRPr="00D16A26">
                <w:rPr>
                  <w:rFonts w:hint="eastAsia"/>
                  <w:sz w:val="28"/>
                </w:rPr>
                <w:t>JNRYP</w:t>
              </w:r>
            </w:ins>
          </w:p>
        </w:tc>
        <w:tc>
          <w:tcPr>
            <w:tcW w:w="0" w:type="auto"/>
          </w:tcPr>
          <w:p w14:paraId="3BA2DE43" w14:textId="77777777" w:rsidR="008F7535" w:rsidRPr="00D16A26" w:rsidRDefault="008F7535" w:rsidP="0024703B">
            <w:pPr>
              <w:pStyle w:val="ac"/>
              <w:adjustRightInd w:val="0"/>
              <w:snapToGrid w:val="0"/>
              <w:rPr>
                <w:ins w:id="1896" w:author="Haraguroicha Hsu" w:date="2013-06-30T04:49:00Z"/>
                <w:sz w:val="28"/>
              </w:rPr>
            </w:pPr>
          </w:p>
        </w:tc>
        <w:tc>
          <w:tcPr>
            <w:tcW w:w="0" w:type="auto"/>
          </w:tcPr>
          <w:p w14:paraId="7235775E" w14:textId="77777777" w:rsidR="008F7535" w:rsidRPr="00D16A26" w:rsidRDefault="008F7535" w:rsidP="0024703B">
            <w:pPr>
              <w:pStyle w:val="ac"/>
              <w:adjustRightInd w:val="0"/>
              <w:snapToGrid w:val="0"/>
              <w:rPr>
                <w:ins w:id="1897" w:author="Haraguroicha Hsu" w:date="2013-06-30T04:49:00Z"/>
                <w:sz w:val="28"/>
                <w:lang w:val="x-none"/>
              </w:rPr>
            </w:pPr>
            <w:ins w:id="1898" w:author="Haraguroicha Hsu" w:date="2013-06-30T04:49:00Z">
              <w:r w:rsidRPr="00D16A26">
                <w:rPr>
                  <w:rFonts w:hint="eastAsia"/>
                  <w:sz w:val="28"/>
                </w:rPr>
                <w:t>JNRYCS</w:t>
              </w:r>
            </w:ins>
          </w:p>
        </w:tc>
        <w:tc>
          <w:tcPr>
            <w:tcW w:w="0" w:type="auto"/>
          </w:tcPr>
          <w:p w14:paraId="083158D9" w14:textId="77777777" w:rsidR="008F7535" w:rsidRPr="00D16A26" w:rsidRDefault="008F7535" w:rsidP="0024703B">
            <w:pPr>
              <w:pStyle w:val="ac"/>
              <w:adjustRightInd w:val="0"/>
              <w:snapToGrid w:val="0"/>
              <w:rPr>
                <w:ins w:id="1899" w:author="Haraguroicha Hsu" w:date="2013-06-30T04:49:00Z"/>
                <w:sz w:val="28"/>
                <w:lang w:val="x-none"/>
              </w:rPr>
            </w:pPr>
            <w:ins w:id="1900" w:author="Haraguroicha Hsu" w:date="2013-06-30T04:49:00Z">
              <w:r w:rsidRPr="00D16A26">
                <w:rPr>
                  <w:rFonts w:hint="eastAsia"/>
                  <w:sz w:val="28"/>
                </w:rPr>
                <w:t>JNRYPD</w:t>
              </w:r>
            </w:ins>
          </w:p>
        </w:tc>
        <w:tc>
          <w:tcPr>
            <w:tcW w:w="0" w:type="auto"/>
          </w:tcPr>
          <w:p w14:paraId="682A2E82" w14:textId="77777777" w:rsidR="008F7535" w:rsidRPr="00D16A26" w:rsidRDefault="008F7535" w:rsidP="0024703B">
            <w:pPr>
              <w:pStyle w:val="ac"/>
              <w:adjustRightInd w:val="0"/>
              <w:snapToGrid w:val="0"/>
              <w:rPr>
                <w:ins w:id="1901" w:author="Haraguroicha Hsu" w:date="2013-06-30T04:49:00Z"/>
                <w:sz w:val="28"/>
                <w:lang w:val="x-none"/>
              </w:rPr>
            </w:pPr>
            <w:ins w:id="1902" w:author="Haraguroicha Hsu" w:date="2013-06-30T04:49:00Z">
              <w:r w:rsidRPr="00D16A26">
                <w:rPr>
                  <w:rFonts w:hint="eastAsia"/>
                  <w:sz w:val="28"/>
                </w:rPr>
                <w:t>任意</w:t>
              </w:r>
            </w:ins>
          </w:p>
        </w:tc>
        <w:tc>
          <w:tcPr>
            <w:tcW w:w="0" w:type="auto"/>
          </w:tcPr>
          <w:p w14:paraId="35471B7A" w14:textId="77777777" w:rsidR="008F7535" w:rsidRPr="00D16A26" w:rsidRDefault="008F7535" w:rsidP="0024703B">
            <w:pPr>
              <w:pStyle w:val="ac"/>
              <w:adjustRightInd w:val="0"/>
              <w:snapToGrid w:val="0"/>
              <w:rPr>
                <w:ins w:id="1903" w:author="Haraguroicha Hsu" w:date="2013-06-30T04:49:00Z"/>
                <w:sz w:val="28"/>
                <w:lang w:val="x-none"/>
              </w:rPr>
            </w:pPr>
            <w:ins w:id="1904" w:author="Haraguroicha Hsu" w:date="2013-06-30T04:49:00Z">
              <w:r w:rsidRPr="00D16A26">
                <w:rPr>
                  <w:rFonts w:hint="eastAsia"/>
                  <w:sz w:val="28"/>
                </w:rPr>
                <w:t>JRYPG</w:t>
              </w:r>
            </w:ins>
          </w:p>
        </w:tc>
      </w:tr>
      <w:tr w:rsidR="008F7535" w:rsidRPr="00D16A26" w14:paraId="1CE3C018" w14:textId="77777777" w:rsidTr="0024703B">
        <w:trPr>
          <w:jc w:val="center"/>
          <w:ins w:id="1905" w:author="Haraguroicha Hsu" w:date="2013-06-30T04:49:00Z"/>
        </w:trPr>
        <w:tc>
          <w:tcPr>
            <w:tcW w:w="0" w:type="auto"/>
          </w:tcPr>
          <w:p w14:paraId="0AB36048" w14:textId="77777777" w:rsidR="008F7535" w:rsidRPr="00D16A26" w:rsidRDefault="008F7535" w:rsidP="0024703B">
            <w:pPr>
              <w:pStyle w:val="ac"/>
              <w:adjustRightInd w:val="0"/>
              <w:snapToGrid w:val="0"/>
              <w:rPr>
                <w:ins w:id="1906" w:author="Haraguroicha Hsu" w:date="2013-06-30T04:49:00Z"/>
                <w:sz w:val="28"/>
              </w:rPr>
            </w:pPr>
            <w:ins w:id="1907" w:author="Haraguroicha Hsu" w:date="2013-06-30T04:49:00Z">
              <w:r>
                <w:rPr>
                  <w:rFonts w:hint="eastAsia"/>
                  <w:sz w:val="28"/>
                </w:rPr>
                <w:t>複製影像檔</w:t>
              </w:r>
            </w:ins>
          </w:p>
        </w:tc>
        <w:tc>
          <w:tcPr>
            <w:tcW w:w="0" w:type="auto"/>
          </w:tcPr>
          <w:p w14:paraId="1E815757" w14:textId="77777777" w:rsidR="008F7535" w:rsidRPr="00D16A26" w:rsidRDefault="008F7535" w:rsidP="0024703B">
            <w:pPr>
              <w:pStyle w:val="ac"/>
              <w:adjustRightInd w:val="0"/>
              <w:snapToGrid w:val="0"/>
              <w:rPr>
                <w:ins w:id="1908" w:author="Haraguroicha Hsu" w:date="2013-06-30T04:49:00Z"/>
                <w:sz w:val="28"/>
              </w:rPr>
            </w:pPr>
            <w:ins w:id="1909" w:author="Haraguroicha Hsu" w:date="2013-06-30T04:49:00Z">
              <w:r>
                <w:rPr>
                  <w:rFonts w:hint="eastAsia"/>
                  <w:sz w:val="28"/>
                </w:rPr>
                <w:t>有</w:t>
              </w:r>
            </w:ins>
          </w:p>
        </w:tc>
        <w:tc>
          <w:tcPr>
            <w:tcW w:w="0" w:type="auto"/>
          </w:tcPr>
          <w:p w14:paraId="63006C63" w14:textId="77777777" w:rsidR="008F7535" w:rsidRPr="00D16A26" w:rsidRDefault="008F7535" w:rsidP="0024703B">
            <w:pPr>
              <w:pStyle w:val="ac"/>
              <w:adjustRightInd w:val="0"/>
              <w:snapToGrid w:val="0"/>
              <w:rPr>
                <w:ins w:id="1910" w:author="Haraguroicha Hsu" w:date="2013-06-30T04:49:00Z"/>
                <w:sz w:val="28"/>
              </w:rPr>
            </w:pPr>
            <w:ins w:id="1911" w:author="Haraguroicha Hsu" w:date="2013-06-30T04:49:00Z">
              <w:r>
                <w:rPr>
                  <w:rFonts w:hint="eastAsia"/>
                  <w:sz w:val="28"/>
                </w:rPr>
                <w:t>有</w:t>
              </w:r>
            </w:ins>
          </w:p>
        </w:tc>
        <w:tc>
          <w:tcPr>
            <w:tcW w:w="0" w:type="auto"/>
          </w:tcPr>
          <w:p w14:paraId="224AEC41" w14:textId="77777777" w:rsidR="008F7535" w:rsidRPr="00D16A26" w:rsidRDefault="008F7535" w:rsidP="0024703B">
            <w:pPr>
              <w:pStyle w:val="ac"/>
              <w:adjustRightInd w:val="0"/>
              <w:snapToGrid w:val="0"/>
              <w:rPr>
                <w:ins w:id="1912" w:author="Haraguroicha Hsu" w:date="2013-06-30T04:49:00Z"/>
                <w:sz w:val="28"/>
              </w:rPr>
            </w:pPr>
            <w:ins w:id="1913" w:author="Haraguroicha Hsu" w:date="2013-06-30T04:49:00Z">
              <w:r>
                <w:rPr>
                  <w:rFonts w:hint="eastAsia"/>
                  <w:sz w:val="28"/>
                </w:rPr>
                <w:t>有</w:t>
              </w:r>
            </w:ins>
          </w:p>
        </w:tc>
        <w:tc>
          <w:tcPr>
            <w:tcW w:w="0" w:type="auto"/>
          </w:tcPr>
          <w:p w14:paraId="2F564EBC" w14:textId="77777777" w:rsidR="008F7535" w:rsidRPr="00D16A26" w:rsidRDefault="008F7535" w:rsidP="0024703B">
            <w:pPr>
              <w:pStyle w:val="ac"/>
              <w:adjustRightInd w:val="0"/>
              <w:snapToGrid w:val="0"/>
              <w:rPr>
                <w:ins w:id="1914" w:author="Haraguroicha Hsu" w:date="2013-06-30T04:49:00Z"/>
                <w:sz w:val="28"/>
              </w:rPr>
            </w:pPr>
            <w:ins w:id="1915" w:author="Haraguroicha Hsu" w:date="2013-06-30T04:49:00Z">
              <w:r>
                <w:rPr>
                  <w:rFonts w:hint="eastAsia"/>
                  <w:sz w:val="28"/>
                </w:rPr>
                <w:t>有</w:t>
              </w:r>
            </w:ins>
          </w:p>
        </w:tc>
        <w:tc>
          <w:tcPr>
            <w:tcW w:w="0" w:type="auto"/>
          </w:tcPr>
          <w:p w14:paraId="1D1742F6" w14:textId="77777777" w:rsidR="008F7535" w:rsidRPr="00D16A26" w:rsidRDefault="008F7535" w:rsidP="0024703B">
            <w:pPr>
              <w:pStyle w:val="ac"/>
              <w:adjustRightInd w:val="0"/>
              <w:snapToGrid w:val="0"/>
              <w:rPr>
                <w:ins w:id="1916" w:author="Haraguroicha Hsu" w:date="2013-06-30T04:49:00Z"/>
                <w:sz w:val="28"/>
              </w:rPr>
            </w:pPr>
            <w:ins w:id="1917" w:author="Haraguroicha Hsu" w:date="2013-06-30T04:49:00Z">
              <w:r>
                <w:rPr>
                  <w:rFonts w:hint="eastAsia"/>
                  <w:sz w:val="28"/>
                </w:rPr>
                <w:t>有</w:t>
              </w:r>
            </w:ins>
          </w:p>
        </w:tc>
        <w:tc>
          <w:tcPr>
            <w:tcW w:w="0" w:type="auto"/>
          </w:tcPr>
          <w:p w14:paraId="2070A7D8" w14:textId="77777777" w:rsidR="008F7535" w:rsidRPr="00D16A26" w:rsidRDefault="008F7535" w:rsidP="0024703B">
            <w:pPr>
              <w:pStyle w:val="ac"/>
              <w:adjustRightInd w:val="0"/>
              <w:snapToGrid w:val="0"/>
              <w:rPr>
                <w:ins w:id="1918" w:author="Haraguroicha Hsu" w:date="2013-06-30T04:49:00Z"/>
                <w:sz w:val="28"/>
              </w:rPr>
            </w:pPr>
            <w:ins w:id="1919" w:author="Haraguroicha Hsu" w:date="2013-06-30T04:49:00Z">
              <w:r>
                <w:rPr>
                  <w:rFonts w:hint="eastAsia"/>
                  <w:sz w:val="28"/>
                </w:rPr>
                <w:t>無</w:t>
              </w:r>
            </w:ins>
          </w:p>
        </w:tc>
      </w:tr>
    </w:tbl>
    <w:p w14:paraId="684D1C27" w14:textId="77777777" w:rsidR="008F7535" w:rsidRDefault="008F7535" w:rsidP="008F7535">
      <w:pPr>
        <w:pStyle w:val="ac"/>
        <w:rPr>
          <w:ins w:id="1920" w:author="Haraguroicha Hsu" w:date="2013-06-30T04:49:00Z"/>
        </w:rPr>
      </w:pPr>
      <w:ins w:id="1921"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8F7535">
      <w:pPr>
        <w:pStyle w:val="ac"/>
        <w:rPr>
          <w:ins w:id="1922" w:author="Haraguroicha Hsu" w:date="2013-06-30T04:49:00Z"/>
        </w:rPr>
      </w:pPr>
      <w:ins w:id="1923" w:author="Haraguroicha Hsu" w:date="2013-06-30T04:49:00Z">
        <w:r>
          <w:rPr>
            <w:rFonts w:hint="eastAsia"/>
          </w:rPr>
          <w:t>×</w:t>
        </w:r>
        <w:r>
          <w:t>: J=Java, N=Node, R=Ruby, Y=Python, P=PHP, C=Clojure, S=Scala, D=.NET Framework, G=Go</w:t>
        </w:r>
      </w:ins>
    </w:p>
    <w:p w14:paraId="703824D7" w14:textId="77777777" w:rsidR="008F7535" w:rsidRDefault="008F7535" w:rsidP="008F7535">
      <w:pPr>
        <w:widowControl/>
        <w:ind w:firstLineChars="0" w:firstLine="0"/>
        <w:jc w:val="left"/>
        <w:rPr>
          <w:ins w:id="1924" w:author="Haraguroicha Hsu" w:date="2013-06-30T04:49:00Z"/>
          <w:rFonts w:asciiTheme="majorHAnsi" w:eastAsiaTheme="majorEastAsia" w:hAnsiTheme="majorHAnsi"/>
          <w:sz w:val="24"/>
        </w:rPr>
      </w:pPr>
      <w:bookmarkStart w:id="1925" w:name="_Ref360112506"/>
      <w:ins w:id="1926" w:author="Haraguroicha Hsu" w:date="2013-06-30T04:49:00Z">
        <w:r>
          <w:br w:type="page"/>
        </w:r>
      </w:ins>
    </w:p>
    <w:p w14:paraId="34EA43EB" w14:textId="77777777" w:rsidR="008F7535" w:rsidRDefault="008F7535" w:rsidP="008F7535">
      <w:pPr>
        <w:pStyle w:val="ab"/>
        <w:rPr>
          <w:ins w:id="1927" w:author="Haraguroicha Hsu" w:date="2013-06-30T04:49:00Z"/>
        </w:rPr>
      </w:pPr>
      <w:bookmarkStart w:id="1928" w:name="_Ref360124902"/>
      <w:bookmarkStart w:id="1929" w:name="_Ref360124899"/>
      <w:bookmarkStart w:id="1930" w:name="_Toc360323498"/>
      <w:bookmarkStart w:id="1931" w:name="_Toc234187589"/>
      <w:bookmarkStart w:id="1932" w:name="_Toc234187940"/>
      <w:bookmarkEnd w:id="1925"/>
      <w:ins w:id="1933"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BD20F5">
        <w:rPr>
          <w:noProof/>
        </w:rPr>
        <w:t>5</w:t>
      </w:r>
      <w:ins w:id="1934" w:author="Haraguroicha Hsu" w:date="2013-06-30T04:49:00Z">
        <w:r>
          <w:fldChar w:fldCharType="end"/>
        </w:r>
        <w:bookmarkEnd w:id="1928"/>
        <w:r>
          <w:rPr>
            <w:rFonts w:hint="eastAsia"/>
          </w:rPr>
          <w:t xml:space="preserve"> </w:t>
        </w:r>
        <w:r>
          <w:rPr>
            <w:rFonts w:hint="eastAsia"/>
          </w:rPr>
          <w:t>國內外雲端平台比較</w:t>
        </w:r>
        <w:bookmarkEnd w:id="1929"/>
        <w:bookmarkEnd w:id="1930"/>
        <w:bookmarkEnd w:id="1931"/>
        <w:bookmarkEnd w:id="1932"/>
      </w:ins>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8F7535" w:rsidRPr="00C20C62" w14:paraId="30E42FFE" w14:textId="77777777" w:rsidTr="0024703B">
        <w:trPr>
          <w:ins w:id="1935" w:author="Haraguroicha Hsu" w:date="2013-06-30T04:49:00Z"/>
        </w:trPr>
        <w:tc>
          <w:tcPr>
            <w:tcW w:w="1985" w:type="dxa"/>
            <w:vMerge w:val="restart"/>
            <w:vAlign w:val="center"/>
          </w:tcPr>
          <w:p w14:paraId="1A3C52EF" w14:textId="77777777" w:rsidR="008F7535" w:rsidRPr="00C20C62" w:rsidRDefault="008F7535" w:rsidP="0024703B">
            <w:pPr>
              <w:adjustRightInd w:val="0"/>
              <w:snapToGrid w:val="0"/>
              <w:ind w:firstLineChars="0" w:firstLine="0"/>
              <w:jc w:val="center"/>
              <w:rPr>
                <w:ins w:id="1936" w:author="Haraguroicha Hsu" w:date="2013-06-30T04:49:00Z"/>
              </w:rPr>
            </w:pPr>
            <w:ins w:id="1937" w:author="Haraguroicha Hsu" w:date="2013-06-30T04:49:00Z">
              <w:r w:rsidRPr="00C20C62">
                <w:rPr>
                  <w:rFonts w:hint="eastAsia"/>
                </w:rPr>
                <w:t>功能</w:t>
              </w:r>
              <w:r>
                <w:rPr>
                  <w:rFonts w:hint="eastAsia"/>
                </w:rPr>
                <w:t>或項目</w:t>
              </w:r>
            </w:ins>
          </w:p>
        </w:tc>
        <w:tc>
          <w:tcPr>
            <w:tcW w:w="4962" w:type="dxa"/>
            <w:gridSpan w:val="2"/>
            <w:vAlign w:val="center"/>
          </w:tcPr>
          <w:p w14:paraId="17465605" w14:textId="77777777" w:rsidR="008F7535" w:rsidRPr="00C20C62" w:rsidRDefault="008F7535" w:rsidP="0024703B">
            <w:pPr>
              <w:adjustRightInd w:val="0"/>
              <w:snapToGrid w:val="0"/>
              <w:ind w:firstLineChars="0" w:firstLine="0"/>
              <w:jc w:val="center"/>
              <w:rPr>
                <w:ins w:id="1938" w:author="Haraguroicha Hsu" w:date="2013-06-30T04:49:00Z"/>
              </w:rPr>
            </w:pPr>
            <w:ins w:id="1939" w:author="Haraguroicha Hsu" w:date="2013-06-30T04:49:00Z">
              <w:r w:rsidRPr="00C20C62">
                <w:rPr>
                  <w:rFonts w:hint="eastAsia"/>
                </w:rPr>
                <w:t>國內</w:t>
              </w:r>
            </w:ins>
          </w:p>
        </w:tc>
        <w:tc>
          <w:tcPr>
            <w:tcW w:w="2693" w:type="dxa"/>
            <w:gridSpan w:val="2"/>
            <w:vAlign w:val="center"/>
          </w:tcPr>
          <w:p w14:paraId="005EC454" w14:textId="77777777" w:rsidR="008F7535" w:rsidRPr="00C20C62" w:rsidRDefault="008F7535" w:rsidP="0024703B">
            <w:pPr>
              <w:adjustRightInd w:val="0"/>
              <w:snapToGrid w:val="0"/>
              <w:ind w:firstLineChars="0" w:firstLine="0"/>
              <w:jc w:val="center"/>
              <w:rPr>
                <w:ins w:id="1940" w:author="Haraguroicha Hsu" w:date="2013-06-30T04:49:00Z"/>
              </w:rPr>
            </w:pPr>
            <w:ins w:id="1941" w:author="Haraguroicha Hsu" w:date="2013-06-30T04:49:00Z">
              <w:r w:rsidRPr="00C20C62">
                <w:rPr>
                  <w:rFonts w:hint="eastAsia"/>
                </w:rPr>
                <w:t>國外</w:t>
              </w:r>
            </w:ins>
          </w:p>
        </w:tc>
        <w:tc>
          <w:tcPr>
            <w:tcW w:w="1701" w:type="dxa"/>
            <w:vAlign w:val="center"/>
          </w:tcPr>
          <w:p w14:paraId="4E9E7B12" w14:textId="77777777" w:rsidR="008F7535" w:rsidRPr="00C20C62" w:rsidRDefault="008F7535" w:rsidP="0024703B">
            <w:pPr>
              <w:adjustRightInd w:val="0"/>
              <w:snapToGrid w:val="0"/>
              <w:ind w:firstLineChars="0" w:firstLine="0"/>
              <w:jc w:val="center"/>
              <w:rPr>
                <w:ins w:id="1942" w:author="Haraguroicha Hsu" w:date="2013-06-30T04:49:00Z"/>
              </w:rPr>
            </w:pPr>
            <w:ins w:id="1943" w:author="Haraguroicha Hsu" w:date="2013-06-30T04:49:00Z">
              <w:r w:rsidRPr="00C20C62">
                <w:rPr>
                  <w:rFonts w:hint="eastAsia"/>
                </w:rPr>
                <w:t>自架</w:t>
              </w:r>
            </w:ins>
          </w:p>
        </w:tc>
      </w:tr>
      <w:tr w:rsidR="008F7535" w:rsidRPr="00C20C62" w14:paraId="42BD6CB5" w14:textId="77777777" w:rsidTr="0024703B">
        <w:trPr>
          <w:ins w:id="1944" w:author="Haraguroicha Hsu" w:date="2013-06-30T04:49:00Z"/>
        </w:trPr>
        <w:tc>
          <w:tcPr>
            <w:tcW w:w="1985" w:type="dxa"/>
            <w:vMerge/>
          </w:tcPr>
          <w:p w14:paraId="3D11EBF4" w14:textId="77777777" w:rsidR="008F7535" w:rsidRPr="00C20C62" w:rsidRDefault="008F7535" w:rsidP="0024703B">
            <w:pPr>
              <w:adjustRightInd w:val="0"/>
              <w:snapToGrid w:val="0"/>
              <w:ind w:firstLineChars="0" w:firstLine="0"/>
              <w:jc w:val="left"/>
              <w:rPr>
                <w:ins w:id="1945" w:author="Haraguroicha Hsu" w:date="2013-06-30T04:49:00Z"/>
              </w:rPr>
            </w:pPr>
          </w:p>
        </w:tc>
        <w:tc>
          <w:tcPr>
            <w:tcW w:w="2410" w:type="dxa"/>
            <w:vAlign w:val="center"/>
          </w:tcPr>
          <w:p w14:paraId="7395D0D2" w14:textId="77777777" w:rsidR="008F7535" w:rsidRPr="00C20C62" w:rsidRDefault="008F7535" w:rsidP="0024703B">
            <w:pPr>
              <w:adjustRightInd w:val="0"/>
              <w:snapToGrid w:val="0"/>
              <w:ind w:firstLineChars="0" w:firstLine="0"/>
              <w:jc w:val="center"/>
              <w:rPr>
                <w:ins w:id="1946" w:author="Haraguroicha Hsu" w:date="2013-06-30T04:49:00Z"/>
              </w:rPr>
            </w:pPr>
            <w:proofErr w:type="gramStart"/>
            <w:ins w:id="1947" w:author="Haraguroicha Hsu" w:date="2013-06-30T04:49:00Z">
              <w:r w:rsidRPr="00C20C62">
                <w:rPr>
                  <w:rFonts w:hint="eastAsia"/>
                </w:rPr>
                <w:t>hiCloud</w:t>
              </w:r>
              <w:proofErr w:type="gramEnd"/>
            </w:ins>
          </w:p>
        </w:tc>
        <w:tc>
          <w:tcPr>
            <w:tcW w:w="2552" w:type="dxa"/>
            <w:vAlign w:val="center"/>
          </w:tcPr>
          <w:p w14:paraId="5578F8AE" w14:textId="77777777" w:rsidR="008F7535" w:rsidRPr="00C20C62" w:rsidRDefault="008F7535" w:rsidP="0024703B">
            <w:pPr>
              <w:adjustRightInd w:val="0"/>
              <w:snapToGrid w:val="0"/>
              <w:ind w:firstLineChars="0" w:firstLine="0"/>
              <w:jc w:val="center"/>
              <w:rPr>
                <w:ins w:id="1948" w:author="Haraguroicha Hsu" w:date="2013-06-30T04:49:00Z"/>
              </w:rPr>
            </w:pPr>
            <w:ins w:id="1949" w:author="Haraguroicha Hsu" w:date="2013-06-30T04:49:00Z">
              <w:r w:rsidRPr="00C20C62">
                <w:rPr>
                  <w:rFonts w:hint="eastAsia"/>
                </w:rPr>
                <w:t>台灣大電訊</w:t>
              </w:r>
            </w:ins>
          </w:p>
        </w:tc>
        <w:tc>
          <w:tcPr>
            <w:tcW w:w="1275" w:type="dxa"/>
            <w:vAlign w:val="center"/>
          </w:tcPr>
          <w:p w14:paraId="1CE916BC" w14:textId="77777777" w:rsidR="008F7535" w:rsidRPr="00C20C62" w:rsidRDefault="008F7535" w:rsidP="0024703B">
            <w:pPr>
              <w:adjustRightInd w:val="0"/>
              <w:snapToGrid w:val="0"/>
              <w:ind w:firstLineChars="0" w:firstLine="0"/>
              <w:jc w:val="center"/>
              <w:rPr>
                <w:ins w:id="1950" w:author="Haraguroicha Hsu" w:date="2013-06-30T04:49:00Z"/>
              </w:rPr>
            </w:pPr>
            <w:ins w:id="1951" w:author="Haraguroicha Hsu" w:date="2013-06-30T04:49:00Z">
              <w:r w:rsidRPr="00C20C62">
                <w:rPr>
                  <w:rFonts w:hint="eastAsia"/>
                </w:rPr>
                <w:t>Linode</w:t>
              </w:r>
            </w:ins>
          </w:p>
        </w:tc>
        <w:tc>
          <w:tcPr>
            <w:tcW w:w="1418" w:type="dxa"/>
            <w:vAlign w:val="center"/>
          </w:tcPr>
          <w:p w14:paraId="3519F6E0" w14:textId="77777777" w:rsidR="008F7535" w:rsidRPr="00C20C62" w:rsidRDefault="008F7535" w:rsidP="0024703B">
            <w:pPr>
              <w:adjustRightInd w:val="0"/>
              <w:snapToGrid w:val="0"/>
              <w:ind w:firstLineChars="0" w:firstLine="0"/>
              <w:jc w:val="center"/>
              <w:rPr>
                <w:ins w:id="1952" w:author="Haraguroicha Hsu" w:date="2013-06-30T04:49:00Z"/>
              </w:rPr>
            </w:pPr>
            <w:ins w:id="1953" w:author="Haraguroicha Hsu" w:date="2013-06-30T04:49:00Z">
              <w:r w:rsidRPr="00C20C62">
                <w:rPr>
                  <w:rFonts w:hint="eastAsia"/>
                </w:rPr>
                <w:t>EC2</w:t>
              </w:r>
            </w:ins>
          </w:p>
        </w:tc>
        <w:tc>
          <w:tcPr>
            <w:tcW w:w="1701" w:type="dxa"/>
            <w:vAlign w:val="center"/>
          </w:tcPr>
          <w:p w14:paraId="4020BB47" w14:textId="77777777" w:rsidR="008F7535" w:rsidRPr="00C20C62" w:rsidRDefault="008F7535" w:rsidP="0024703B">
            <w:pPr>
              <w:adjustRightInd w:val="0"/>
              <w:snapToGrid w:val="0"/>
              <w:ind w:firstLineChars="0" w:firstLine="0"/>
              <w:jc w:val="center"/>
              <w:rPr>
                <w:ins w:id="1954" w:author="Haraguroicha Hsu" w:date="2013-06-30T04:49:00Z"/>
              </w:rPr>
            </w:pPr>
            <w:ins w:id="1955" w:author="Haraguroicha Hsu" w:date="2013-06-30T04:49:00Z">
              <w:r w:rsidRPr="00C20C62">
                <w:t xml:space="preserve">Hinet </w:t>
              </w:r>
              <w:r w:rsidRPr="00C20C62">
                <w:rPr>
                  <w:rFonts w:hint="eastAsia"/>
                </w:rPr>
                <w:t>FTTB</w:t>
              </w:r>
            </w:ins>
          </w:p>
        </w:tc>
      </w:tr>
      <w:tr w:rsidR="008F7535" w:rsidRPr="00C20C62" w14:paraId="34969BCF" w14:textId="77777777" w:rsidTr="0024703B">
        <w:trPr>
          <w:ins w:id="1956" w:author="Haraguroicha Hsu" w:date="2013-06-30T04:49:00Z"/>
        </w:trPr>
        <w:tc>
          <w:tcPr>
            <w:tcW w:w="1985" w:type="dxa"/>
            <w:vAlign w:val="center"/>
          </w:tcPr>
          <w:p w14:paraId="78003464" w14:textId="77777777" w:rsidR="008F7535" w:rsidRPr="00C20C62" w:rsidRDefault="008F7535" w:rsidP="0024703B">
            <w:pPr>
              <w:adjustRightInd w:val="0"/>
              <w:snapToGrid w:val="0"/>
              <w:ind w:firstLineChars="0" w:firstLine="0"/>
              <w:rPr>
                <w:ins w:id="1957" w:author="Haraguroicha Hsu" w:date="2013-06-30T04:49:00Z"/>
              </w:rPr>
            </w:pPr>
            <w:ins w:id="1958" w:author="Haraguroicha Hsu" w:date="2013-06-30T04:49:00Z">
              <w:r>
                <w:t>C</w:t>
              </w:r>
              <w:r w:rsidRPr="00C20C62">
                <w:rPr>
                  <w:rFonts w:hint="eastAsia"/>
                </w:rPr>
                <w:t>onsole</w:t>
              </w:r>
            </w:ins>
          </w:p>
        </w:tc>
        <w:tc>
          <w:tcPr>
            <w:tcW w:w="2410" w:type="dxa"/>
            <w:vAlign w:val="center"/>
          </w:tcPr>
          <w:p w14:paraId="3AE6DBF6" w14:textId="77777777" w:rsidR="008F7535" w:rsidRPr="00C20C62" w:rsidRDefault="008F7535" w:rsidP="0024703B">
            <w:pPr>
              <w:adjustRightInd w:val="0"/>
              <w:snapToGrid w:val="0"/>
              <w:ind w:firstLineChars="0" w:firstLine="0"/>
              <w:jc w:val="center"/>
              <w:rPr>
                <w:ins w:id="1959" w:author="Haraguroicha Hsu" w:date="2013-06-30T04:49:00Z"/>
              </w:rPr>
            </w:pPr>
            <w:ins w:id="1960"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1961" w:author="Haraguroicha Hsu" w:date="2013-06-30T04:49:00Z"/>
              </w:rPr>
            </w:pPr>
            <w:ins w:id="1962"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
          <w:p w14:paraId="6F95C410" w14:textId="77777777" w:rsidR="008F7535" w:rsidRPr="00C20C62" w:rsidRDefault="008F7535" w:rsidP="0024703B">
            <w:pPr>
              <w:adjustRightInd w:val="0"/>
              <w:snapToGrid w:val="0"/>
              <w:ind w:firstLineChars="0" w:firstLine="0"/>
              <w:jc w:val="center"/>
              <w:rPr>
                <w:ins w:id="1963" w:author="Haraguroicha Hsu" w:date="2013-06-30T04:49:00Z"/>
              </w:rPr>
            </w:pPr>
            <w:ins w:id="1964" w:author="Haraguroicha Hsu" w:date="2013-06-30T04:49:00Z">
              <w:r w:rsidRPr="00C20C62">
                <w:rPr>
                  <w:rFonts w:hint="eastAsia"/>
                </w:rPr>
                <w:t>vCenter</w:t>
              </w:r>
              <w:r w:rsidRPr="00C20C62">
                <w:rPr>
                  <w:rFonts w:hint="eastAsia"/>
                </w:rPr>
                <w:t>介面</w:t>
              </w:r>
            </w:ins>
          </w:p>
        </w:tc>
        <w:tc>
          <w:tcPr>
            <w:tcW w:w="1275" w:type="dxa"/>
            <w:vAlign w:val="center"/>
          </w:tcPr>
          <w:p w14:paraId="5F8F95AB" w14:textId="77777777" w:rsidR="008F7535" w:rsidRPr="00C20C62" w:rsidRDefault="008F7535" w:rsidP="0024703B">
            <w:pPr>
              <w:adjustRightInd w:val="0"/>
              <w:snapToGrid w:val="0"/>
              <w:ind w:firstLineChars="0" w:firstLine="0"/>
              <w:jc w:val="center"/>
              <w:rPr>
                <w:ins w:id="1965" w:author="Haraguroicha Hsu" w:date="2013-06-30T04:49:00Z"/>
              </w:rPr>
            </w:pPr>
            <w:ins w:id="1966" w:author="Haraguroicha Hsu" w:date="2013-06-30T04:49:00Z">
              <w:r w:rsidRPr="00C20C62">
                <w:rPr>
                  <w:rFonts w:hint="eastAsia"/>
                </w:rPr>
                <w:t>有</w:t>
              </w:r>
            </w:ins>
          </w:p>
        </w:tc>
        <w:tc>
          <w:tcPr>
            <w:tcW w:w="1418" w:type="dxa"/>
            <w:vAlign w:val="center"/>
          </w:tcPr>
          <w:p w14:paraId="226DA4B4" w14:textId="77777777" w:rsidR="008F7535" w:rsidRPr="00C20C62" w:rsidRDefault="008F7535" w:rsidP="0024703B">
            <w:pPr>
              <w:adjustRightInd w:val="0"/>
              <w:snapToGrid w:val="0"/>
              <w:ind w:firstLineChars="0" w:firstLine="0"/>
              <w:jc w:val="center"/>
              <w:rPr>
                <w:ins w:id="1967" w:author="Haraguroicha Hsu" w:date="2013-06-30T04:49:00Z"/>
              </w:rPr>
            </w:pPr>
            <w:ins w:id="1968" w:author="Haraguroicha Hsu" w:date="2013-06-30T04:49:00Z">
              <w:r w:rsidRPr="00C20C62">
                <w:rPr>
                  <w:rFonts w:hint="eastAsia"/>
                </w:rPr>
                <w:t>有</w:t>
              </w:r>
            </w:ins>
          </w:p>
        </w:tc>
        <w:tc>
          <w:tcPr>
            <w:tcW w:w="1701" w:type="dxa"/>
            <w:vAlign w:val="center"/>
          </w:tcPr>
          <w:p w14:paraId="6354503A" w14:textId="77777777" w:rsidR="008F7535" w:rsidRPr="00C20C62" w:rsidRDefault="008F7535" w:rsidP="0024703B">
            <w:pPr>
              <w:adjustRightInd w:val="0"/>
              <w:snapToGrid w:val="0"/>
              <w:ind w:firstLineChars="0" w:firstLine="0"/>
              <w:jc w:val="center"/>
              <w:rPr>
                <w:ins w:id="1969" w:author="Haraguroicha Hsu" w:date="2013-06-30T04:49:00Z"/>
              </w:rPr>
            </w:pPr>
            <w:proofErr w:type="gramStart"/>
            <w:ins w:id="1970" w:author="Haraguroicha Hsu" w:date="2013-06-30T04:49:00Z">
              <w:r>
                <w:t>vSphere</w:t>
              </w:r>
              <w:proofErr w:type="gramEnd"/>
              <w:r>
                <w:rPr>
                  <w:rFonts w:hint="eastAsia"/>
                </w:rPr>
                <w:t xml:space="preserve"> (ESXi)</w:t>
              </w:r>
            </w:ins>
          </w:p>
        </w:tc>
      </w:tr>
      <w:tr w:rsidR="008F7535" w:rsidRPr="00C20C62" w14:paraId="6E54E4AB" w14:textId="77777777" w:rsidTr="0024703B">
        <w:trPr>
          <w:ins w:id="1971" w:author="Haraguroicha Hsu" w:date="2013-06-30T04:49:00Z"/>
        </w:trPr>
        <w:tc>
          <w:tcPr>
            <w:tcW w:w="1985" w:type="dxa"/>
            <w:vAlign w:val="center"/>
          </w:tcPr>
          <w:p w14:paraId="10E42CC5" w14:textId="77777777" w:rsidR="008F7535" w:rsidRPr="00C20C62" w:rsidRDefault="008F7535" w:rsidP="0024703B">
            <w:pPr>
              <w:adjustRightInd w:val="0"/>
              <w:snapToGrid w:val="0"/>
              <w:ind w:firstLineChars="0" w:firstLine="0"/>
              <w:rPr>
                <w:ins w:id="1972" w:author="Haraguroicha Hsu" w:date="2013-06-30T04:49:00Z"/>
              </w:rPr>
            </w:pPr>
            <w:ins w:id="1973" w:author="Haraguroicha Hsu" w:date="2013-06-30T04:49:00Z">
              <w:r w:rsidRPr="00C20C62">
                <w:t>C</w:t>
              </w:r>
              <w:r w:rsidRPr="00C20C62">
                <w:rPr>
                  <w:rFonts w:hint="eastAsia"/>
                </w:rPr>
                <w:t xml:space="preserve">lone </w:t>
              </w:r>
              <w:r w:rsidRPr="00C20C62">
                <w:t>image</w:t>
              </w:r>
            </w:ins>
          </w:p>
        </w:tc>
        <w:tc>
          <w:tcPr>
            <w:tcW w:w="2410" w:type="dxa"/>
            <w:vAlign w:val="center"/>
          </w:tcPr>
          <w:p w14:paraId="1C962981" w14:textId="77777777" w:rsidR="008F7535" w:rsidRPr="00C20C62" w:rsidRDefault="008F7535" w:rsidP="0024703B">
            <w:pPr>
              <w:adjustRightInd w:val="0"/>
              <w:snapToGrid w:val="0"/>
              <w:ind w:firstLineChars="0" w:firstLine="0"/>
              <w:jc w:val="center"/>
              <w:rPr>
                <w:ins w:id="1974" w:author="Haraguroicha Hsu" w:date="2013-06-30T04:49:00Z"/>
              </w:rPr>
            </w:pPr>
            <w:ins w:id="1975" w:author="Haraguroicha Hsu" w:date="2013-06-30T04:49:00Z">
              <w:r w:rsidRPr="00C20C62">
                <w:rPr>
                  <w:rFonts w:hint="eastAsia"/>
                </w:rPr>
                <w:t>不支援</w:t>
              </w:r>
            </w:ins>
          </w:p>
        </w:tc>
        <w:tc>
          <w:tcPr>
            <w:tcW w:w="2552" w:type="dxa"/>
            <w:vAlign w:val="center"/>
          </w:tcPr>
          <w:p w14:paraId="47C30C95" w14:textId="77777777" w:rsidR="008F7535" w:rsidRPr="00C20C62" w:rsidRDefault="008F7535" w:rsidP="0024703B">
            <w:pPr>
              <w:adjustRightInd w:val="0"/>
              <w:snapToGrid w:val="0"/>
              <w:ind w:firstLineChars="0" w:firstLine="0"/>
              <w:jc w:val="center"/>
              <w:rPr>
                <w:ins w:id="1976" w:author="Haraguroicha Hsu" w:date="2013-06-30T04:49:00Z"/>
              </w:rPr>
            </w:pPr>
            <w:ins w:id="1977" w:author="Haraguroicha Hsu" w:date="2013-06-30T04:49:00Z">
              <w:r w:rsidRPr="00C20C62">
                <w:rPr>
                  <w:rFonts w:hint="eastAsia"/>
                </w:rPr>
                <w:t>支援</w:t>
              </w:r>
            </w:ins>
          </w:p>
        </w:tc>
        <w:tc>
          <w:tcPr>
            <w:tcW w:w="1275" w:type="dxa"/>
            <w:vAlign w:val="center"/>
          </w:tcPr>
          <w:p w14:paraId="20C69E5A" w14:textId="77777777" w:rsidR="008F7535" w:rsidRPr="00C20C62" w:rsidRDefault="008F7535" w:rsidP="0024703B">
            <w:pPr>
              <w:adjustRightInd w:val="0"/>
              <w:snapToGrid w:val="0"/>
              <w:ind w:firstLineChars="0" w:firstLine="0"/>
              <w:jc w:val="center"/>
              <w:rPr>
                <w:ins w:id="1978" w:author="Haraguroicha Hsu" w:date="2013-06-30T04:49:00Z"/>
              </w:rPr>
            </w:pPr>
            <w:ins w:id="1979" w:author="Haraguroicha Hsu" w:date="2013-06-30T04:49:00Z">
              <w:r w:rsidRPr="00C20C62">
                <w:rPr>
                  <w:rFonts w:hint="eastAsia"/>
                </w:rPr>
                <w:t>支援</w:t>
              </w:r>
            </w:ins>
          </w:p>
        </w:tc>
        <w:tc>
          <w:tcPr>
            <w:tcW w:w="1418" w:type="dxa"/>
            <w:vAlign w:val="center"/>
          </w:tcPr>
          <w:p w14:paraId="7EB59D96" w14:textId="77777777" w:rsidR="008F7535" w:rsidRPr="00C20C62" w:rsidRDefault="008F7535" w:rsidP="0024703B">
            <w:pPr>
              <w:adjustRightInd w:val="0"/>
              <w:snapToGrid w:val="0"/>
              <w:ind w:firstLineChars="0" w:firstLine="0"/>
              <w:jc w:val="center"/>
              <w:rPr>
                <w:ins w:id="1980" w:author="Haraguroicha Hsu" w:date="2013-06-30T04:49:00Z"/>
              </w:rPr>
            </w:pPr>
            <w:ins w:id="1981" w:author="Haraguroicha Hsu" w:date="2013-06-30T04:49:00Z">
              <w:r w:rsidRPr="00C20C62">
                <w:rPr>
                  <w:rFonts w:hint="eastAsia"/>
                </w:rPr>
                <w:t>支援</w:t>
              </w:r>
            </w:ins>
          </w:p>
        </w:tc>
        <w:tc>
          <w:tcPr>
            <w:tcW w:w="1701" w:type="dxa"/>
            <w:vAlign w:val="center"/>
          </w:tcPr>
          <w:p w14:paraId="186B7ADB" w14:textId="77777777" w:rsidR="008F7535" w:rsidRPr="00C20C62" w:rsidRDefault="008F7535" w:rsidP="0024703B">
            <w:pPr>
              <w:adjustRightInd w:val="0"/>
              <w:snapToGrid w:val="0"/>
              <w:ind w:firstLineChars="0" w:firstLine="0"/>
              <w:jc w:val="center"/>
              <w:rPr>
                <w:ins w:id="1982" w:author="Haraguroicha Hsu" w:date="2013-06-30T04:49:00Z"/>
              </w:rPr>
            </w:pPr>
            <w:ins w:id="1983" w:author="Haraguroicha Hsu" w:date="2013-06-30T04:49:00Z">
              <w:r>
                <w:rPr>
                  <w:rFonts w:hint="eastAsia"/>
                </w:rPr>
                <w:t>支援</w:t>
              </w:r>
            </w:ins>
          </w:p>
        </w:tc>
      </w:tr>
      <w:tr w:rsidR="008F7535" w:rsidRPr="00C20C62" w14:paraId="67E68826" w14:textId="77777777" w:rsidTr="0024703B">
        <w:trPr>
          <w:ins w:id="1984" w:author="Haraguroicha Hsu" w:date="2013-06-30T04:49:00Z"/>
        </w:trPr>
        <w:tc>
          <w:tcPr>
            <w:tcW w:w="1985" w:type="dxa"/>
            <w:vAlign w:val="center"/>
          </w:tcPr>
          <w:p w14:paraId="49D56E67" w14:textId="77777777" w:rsidR="008F7535" w:rsidRPr="00C20C62" w:rsidRDefault="008F7535" w:rsidP="0024703B">
            <w:pPr>
              <w:adjustRightInd w:val="0"/>
              <w:snapToGrid w:val="0"/>
              <w:ind w:firstLineChars="0" w:firstLine="0"/>
              <w:rPr>
                <w:ins w:id="1985" w:author="Haraguroicha Hsu" w:date="2013-06-30T04:49:00Z"/>
              </w:rPr>
            </w:pPr>
            <w:ins w:id="1986" w:author="Haraguroicha Hsu" w:date="2013-06-30T04:49:00Z">
              <w:r w:rsidRPr="00C20C62">
                <w:rPr>
                  <w:rFonts w:hint="eastAsia"/>
                </w:rPr>
                <w:t>行動裝置管理能力</w:t>
              </w:r>
            </w:ins>
          </w:p>
        </w:tc>
        <w:tc>
          <w:tcPr>
            <w:tcW w:w="2410" w:type="dxa"/>
            <w:vAlign w:val="center"/>
          </w:tcPr>
          <w:p w14:paraId="1BF9500B" w14:textId="77777777" w:rsidR="008F7535" w:rsidRPr="00C20C62" w:rsidRDefault="008F7535" w:rsidP="0024703B">
            <w:pPr>
              <w:adjustRightInd w:val="0"/>
              <w:snapToGrid w:val="0"/>
              <w:ind w:firstLineChars="0" w:firstLine="0"/>
              <w:jc w:val="center"/>
              <w:rPr>
                <w:ins w:id="1987" w:author="Haraguroicha Hsu" w:date="2013-06-30T04:49:00Z"/>
              </w:rPr>
            </w:pPr>
            <w:ins w:id="1988" w:author="Haraguroicha Hsu" w:date="2013-06-30T04:49:00Z">
              <w:r>
                <w:rPr>
                  <w:rFonts w:hint="eastAsia"/>
                </w:rPr>
                <w:t>無</w:t>
              </w:r>
            </w:ins>
          </w:p>
        </w:tc>
        <w:tc>
          <w:tcPr>
            <w:tcW w:w="2552" w:type="dxa"/>
            <w:vAlign w:val="center"/>
          </w:tcPr>
          <w:p w14:paraId="46807BAE" w14:textId="77777777" w:rsidR="008F7535" w:rsidRPr="00C20C62" w:rsidRDefault="008F7535" w:rsidP="0024703B">
            <w:pPr>
              <w:adjustRightInd w:val="0"/>
              <w:snapToGrid w:val="0"/>
              <w:ind w:firstLineChars="0" w:firstLine="0"/>
              <w:jc w:val="center"/>
              <w:rPr>
                <w:ins w:id="1989" w:author="Haraguroicha Hsu" w:date="2013-06-30T04:49:00Z"/>
              </w:rPr>
            </w:pPr>
            <w:ins w:id="1990" w:author="Haraguroicha Hsu" w:date="2013-06-30T04:49:00Z">
              <w:r w:rsidRPr="00C20C62">
                <w:rPr>
                  <w:rFonts w:hint="eastAsia"/>
                </w:rPr>
                <w:t>瀏覽器</w:t>
              </w:r>
            </w:ins>
          </w:p>
        </w:tc>
        <w:tc>
          <w:tcPr>
            <w:tcW w:w="1275" w:type="dxa"/>
            <w:vAlign w:val="center"/>
          </w:tcPr>
          <w:p w14:paraId="4A159934" w14:textId="77777777" w:rsidR="008F7535" w:rsidRPr="00C20C62" w:rsidRDefault="008F7535" w:rsidP="0024703B">
            <w:pPr>
              <w:adjustRightInd w:val="0"/>
              <w:snapToGrid w:val="0"/>
              <w:ind w:firstLineChars="0" w:firstLine="0"/>
              <w:jc w:val="center"/>
              <w:rPr>
                <w:ins w:id="1991" w:author="Haraguroicha Hsu" w:date="2013-06-30T04:49:00Z"/>
              </w:rPr>
            </w:pPr>
            <w:ins w:id="1992" w:author="Haraguroicha Hsu" w:date="2013-06-30T04:49:00Z">
              <w:r w:rsidRPr="00C20C62">
                <w:rPr>
                  <w:rFonts w:hint="eastAsia"/>
                </w:rPr>
                <w:t>瀏覽器</w:t>
              </w:r>
            </w:ins>
          </w:p>
        </w:tc>
        <w:tc>
          <w:tcPr>
            <w:tcW w:w="1418" w:type="dxa"/>
            <w:vAlign w:val="center"/>
          </w:tcPr>
          <w:p w14:paraId="39A3354F" w14:textId="77777777" w:rsidR="008F7535" w:rsidRPr="00C20C62" w:rsidRDefault="008F7535" w:rsidP="0024703B">
            <w:pPr>
              <w:adjustRightInd w:val="0"/>
              <w:snapToGrid w:val="0"/>
              <w:ind w:firstLineChars="0" w:firstLine="0"/>
              <w:jc w:val="center"/>
              <w:rPr>
                <w:ins w:id="1993" w:author="Haraguroicha Hsu" w:date="2013-06-30T04:49:00Z"/>
              </w:rPr>
            </w:pPr>
            <w:ins w:id="1994" w:author="Haraguroicha Hsu" w:date="2013-06-30T04:49:00Z">
              <w:r w:rsidRPr="00C20C62">
                <w:rPr>
                  <w:rFonts w:hint="eastAsia"/>
                </w:rPr>
                <w:t>瀏覽器</w:t>
              </w:r>
            </w:ins>
          </w:p>
        </w:tc>
        <w:tc>
          <w:tcPr>
            <w:tcW w:w="1701" w:type="dxa"/>
            <w:vAlign w:val="center"/>
          </w:tcPr>
          <w:p w14:paraId="4540F43C" w14:textId="77777777" w:rsidR="008F7535" w:rsidRPr="00C20C62" w:rsidRDefault="008F7535" w:rsidP="0024703B">
            <w:pPr>
              <w:adjustRightInd w:val="0"/>
              <w:snapToGrid w:val="0"/>
              <w:ind w:firstLineChars="0" w:firstLine="0"/>
              <w:jc w:val="center"/>
              <w:rPr>
                <w:ins w:id="1995" w:author="Haraguroicha Hsu" w:date="2013-06-30T04:49:00Z"/>
              </w:rPr>
            </w:pPr>
            <w:proofErr w:type="gramStart"/>
            <w:ins w:id="1996" w:author="Haraguroicha Hsu" w:date="2013-06-30T04:49:00Z">
              <w:r>
                <w:t>vSphere</w:t>
              </w:r>
              <w:proofErr w:type="gramEnd"/>
              <w:r>
                <w:t xml:space="preserve"> App</w:t>
              </w:r>
            </w:ins>
          </w:p>
        </w:tc>
      </w:tr>
      <w:tr w:rsidR="008F7535" w:rsidRPr="00C20C62" w14:paraId="0A1A3B64" w14:textId="77777777" w:rsidTr="0024703B">
        <w:trPr>
          <w:ins w:id="1997" w:author="Haraguroicha Hsu" w:date="2013-06-30T04:49:00Z"/>
        </w:trPr>
        <w:tc>
          <w:tcPr>
            <w:tcW w:w="1985" w:type="dxa"/>
            <w:vAlign w:val="center"/>
          </w:tcPr>
          <w:p w14:paraId="1201F84B" w14:textId="77777777" w:rsidR="008F7535" w:rsidRPr="00C20C62" w:rsidRDefault="008F7535" w:rsidP="0024703B">
            <w:pPr>
              <w:adjustRightInd w:val="0"/>
              <w:snapToGrid w:val="0"/>
              <w:ind w:firstLineChars="0" w:firstLine="0"/>
              <w:rPr>
                <w:ins w:id="1998" w:author="Haraguroicha Hsu" w:date="2013-06-30T04:49:00Z"/>
              </w:rPr>
            </w:pPr>
            <w:ins w:id="1999" w:author="Haraguroicha Hsu" w:date="2013-06-30T04:49:00Z">
              <w:r w:rsidRPr="00C20C62">
                <w:rPr>
                  <w:rFonts w:hint="eastAsia"/>
                </w:rPr>
                <w:t>安裝環境耗時</w:t>
              </w:r>
            </w:ins>
          </w:p>
        </w:tc>
        <w:tc>
          <w:tcPr>
            <w:tcW w:w="2410" w:type="dxa"/>
            <w:vAlign w:val="center"/>
          </w:tcPr>
          <w:p w14:paraId="709F0A98" w14:textId="77777777" w:rsidR="008F7535" w:rsidRPr="00C20C62" w:rsidRDefault="008F7535" w:rsidP="0024703B">
            <w:pPr>
              <w:adjustRightInd w:val="0"/>
              <w:snapToGrid w:val="0"/>
              <w:ind w:firstLineChars="0" w:firstLine="0"/>
              <w:rPr>
                <w:ins w:id="2000" w:author="Haraguroicha Hsu" w:date="2013-06-30T04:49:00Z"/>
              </w:rPr>
            </w:pPr>
            <w:ins w:id="2001"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2002" w:author="Haraguroicha Hsu" w:date="2013-06-30T04:49:00Z"/>
              </w:rPr>
            </w:pPr>
            <w:ins w:id="2003"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2004" w:author="Haraguroicha Hsu" w:date="2013-06-30T04:49:00Z"/>
              </w:rPr>
            </w:pPr>
            <w:ins w:id="2005"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
          <w:p w14:paraId="770AA426" w14:textId="77777777" w:rsidR="008F7535" w:rsidRPr="00C20C62" w:rsidRDefault="008F7535" w:rsidP="0024703B">
            <w:pPr>
              <w:adjustRightInd w:val="0"/>
              <w:snapToGrid w:val="0"/>
              <w:ind w:firstLineChars="0" w:firstLine="0"/>
              <w:rPr>
                <w:ins w:id="2006" w:author="Haraguroicha Hsu" w:date="2013-06-30T04:49:00Z"/>
              </w:rPr>
            </w:pPr>
            <w:ins w:id="2007"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2008" w:author="Haraguroicha Hsu" w:date="2013-06-30T04:49:00Z"/>
              </w:rPr>
            </w:pPr>
            <w:ins w:id="2009"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2010" w:author="Haraguroicha Hsu" w:date="2013-06-30T04:49:00Z"/>
              </w:rPr>
            </w:pPr>
            <w:ins w:id="2011"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
          <w:p w14:paraId="6238AD7C" w14:textId="77777777" w:rsidR="008F7535" w:rsidRPr="00C20C62" w:rsidRDefault="008F7535" w:rsidP="0024703B">
            <w:pPr>
              <w:adjustRightInd w:val="0"/>
              <w:snapToGrid w:val="0"/>
              <w:ind w:firstLineChars="0" w:firstLine="0"/>
              <w:jc w:val="center"/>
              <w:rPr>
                <w:ins w:id="2012" w:author="Haraguroicha Hsu" w:date="2013-06-30T04:49:00Z"/>
              </w:rPr>
            </w:pPr>
            <w:ins w:id="2013" w:author="Haraguroicha Hsu" w:date="2013-06-30T04:49:00Z">
              <w:r w:rsidRPr="00C20C62">
                <w:rPr>
                  <w:rFonts w:hint="eastAsia"/>
                </w:rPr>
                <w:t>&lt; 10 m</w:t>
              </w:r>
            </w:ins>
          </w:p>
        </w:tc>
        <w:tc>
          <w:tcPr>
            <w:tcW w:w="1418" w:type="dxa"/>
            <w:vAlign w:val="center"/>
          </w:tcPr>
          <w:p w14:paraId="33646B54" w14:textId="77777777" w:rsidR="008F7535" w:rsidRPr="00C20C62" w:rsidRDefault="008F7535" w:rsidP="0024703B">
            <w:pPr>
              <w:adjustRightInd w:val="0"/>
              <w:snapToGrid w:val="0"/>
              <w:ind w:firstLineChars="0" w:firstLine="0"/>
              <w:jc w:val="center"/>
              <w:rPr>
                <w:ins w:id="2014" w:author="Haraguroicha Hsu" w:date="2013-06-30T04:49:00Z"/>
              </w:rPr>
            </w:pPr>
            <w:ins w:id="2015" w:author="Haraguroicha Hsu" w:date="2013-06-30T04:49:00Z">
              <w:r w:rsidRPr="00C20C62">
                <w:rPr>
                  <w:rFonts w:hint="eastAsia"/>
                </w:rPr>
                <w:t xml:space="preserve">&lt; 10 </w:t>
              </w:r>
              <w:r w:rsidRPr="00C20C62">
                <w:t>m</w:t>
              </w:r>
            </w:ins>
          </w:p>
        </w:tc>
        <w:tc>
          <w:tcPr>
            <w:tcW w:w="1701" w:type="dxa"/>
            <w:vAlign w:val="center"/>
          </w:tcPr>
          <w:p w14:paraId="2E7643F8" w14:textId="77777777" w:rsidR="008F7535" w:rsidRPr="00C20C62" w:rsidRDefault="008F7535" w:rsidP="0024703B">
            <w:pPr>
              <w:adjustRightInd w:val="0"/>
              <w:snapToGrid w:val="0"/>
              <w:ind w:firstLineChars="0" w:firstLine="0"/>
              <w:jc w:val="center"/>
              <w:rPr>
                <w:ins w:id="2016" w:author="Haraguroicha Hsu" w:date="2013-06-30T04:49:00Z"/>
              </w:rPr>
            </w:pPr>
            <w:ins w:id="2017" w:author="Haraguroicha Hsu" w:date="2013-06-30T04:49:00Z">
              <w:r w:rsidRPr="00C20C62">
                <w:rPr>
                  <w:rFonts w:hint="eastAsia"/>
                </w:rPr>
                <w:t xml:space="preserve">2 </w:t>
              </w:r>
              <w:r w:rsidRPr="00C20C62">
                <w:t>h</w:t>
              </w:r>
            </w:ins>
          </w:p>
        </w:tc>
      </w:tr>
      <w:tr w:rsidR="008F7535" w:rsidRPr="00C20C62" w14:paraId="1DE20363" w14:textId="77777777" w:rsidTr="0024703B">
        <w:trPr>
          <w:ins w:id="2018" w:author="Haraguroicha Hsu" w:date="2013-06-30T04:49:00Z"/>
        </w:trPr>
        <w:tc>
          <w:tcPr>
            <w:tcW w:w="1985" w:type="dxa"/>
            <w:vAlign w:val="center"/>
          </w:tcPr>
          <w:p w14:paraId="2B652AF2" w14:textId="77777777" w:rsidR="008F7535" w:rsidRPr="00C20C62" w:rsidRDefault="008F7535" w:rsidP="0024703B">
            <w:pPr>
              <w:adjustRightInd w:val="0"/>
              <w:snapToGrid w:val="0"/>
              <w:ind w:firstLineChars="0" w:firstLine="0"/>
              <w:rPr>
                <w:ins w:id="2019" w:author="Haraguroicha Hsu" w:date="2013-06-30T04:49:00Z"/>
              </w:rPr>
            </w:pPr>
            <w:ins w:id="2020" w:author="Haraguroicha Hsu" w:date="2013-06-30T04:49:00Z">
              <w:r w:rsidRPr="00C20C62">
                <w:t>Scalability</w:t>
              </w:r>
            </w:ins>
          </w:p>
        </w:tc>
        <w:tc>
          <w:tcPr>
            <w:tcW w:w="2410" w:type="dxa"/>
            <w:vAlign w:val="center"/>
          </w:tcPr>
          <w:p w14:paraId="632D418E" w14:textId="77777777" w:rsidR="008F7535" w:rsidRPr="00C20C62" w:rsidRDefault="008F7535" w:rsidP="0024703B">
            <w:pPr>
              <w:adjustRightInd w:val="0"/>
              <w:snapToGrid w:val="0"/>
              <w:ind w:firstLineChars="0" w:firstLine="0"/>
              <w:jc w:val="center"/>
              <w:rPr>
                <w:ins w:id="2021" w:author="Haraguroicha Hsu" w:date="2013-06-30T04:49:00Z"/>
              </w:rPr>
            </w:pPr>
            <w:ins w:id="2022" w:author="Haraguroicha Hsu" w:date="2013-06-30T04:49:00Z">
              <w:r>
                <w:rPr>
                  <w:rFonts w:hint="eastAsia"/>
                </w:rPr>
                <w:t>低</w:t>
              </w:r>
            </w:ins>
          </w:p>
        </w:tc>
        <w:tc>
          <w:tcPr>
            <w:tcW w:w="2552" w:type="dxa"/>
            <w:vAlign w:val="center"/>
          </w:tcPr>
          <w:p w14:paraId="5A38D4E7" w14:textId="77777777" w:rsidR="008F7535" w:rsidRPr="00C20C62" w:rsidRDefault="008F7535" w:rsidP="0024703B">
            <w:pPr>
              <w:adjustRightInd w:val="0"/>
              <w:snapToGrid w:val="0"/>
              <w:ind w:firstLineChars="0" w:firstLine="0"/>
              <w:jc w:val="center"/>
              <w:rPr>
                <w:ins w:id="2023" w:author="Haraguroicha Hsu" w:date="2013-06-30T04:49:00Z"/>
              </w:rPr>
            </w:pPr>
            <w:ins w:id="2024" w:author="Haraguroicha Hsu" w:date="2013-06-30T04:49:00Z">
              <w:r w:rsidRPr="00C20C62">
                <w:rPr>
                  <w:rFonts w:hint="eastAsia"/>
                </w:rPr>
                <w:t>普通</w:t>
              </w:r>
            </w:ins>
          </w:p>
        </w:tc>
        <w:tc>
          <w:tcPr>
            <w:tcW w:w="1275" w:type="dxa"/>
            <w:vAlign w:val="center"/>
          </w:tcPr>
          <w:p w14:paraId="514C8679" w14:textId="77777777" w:rsidR="008F7535" w:rsidRPr="00C20C62" w:rsidRDefault="008F7535" w:rsidP="0024703B">
            <w:pPr>
              <w:adjustRightInd w:val="0"/>
              <w:snapToGrid w:val="0"/>
              <w:ind w:firstLineChars="0" w:firstLine="0"/>
              <w:jc w:val="center"/>
              <w:rPr>
                <w:ins w:id="2025" w:author="Haraguroicha Hsu" w:date="2013-06-30T04:49:00Z"/>
              </w:rPr>
            </w:pPr>
            <w:ins w:id="2026" w:author="Haraguroicha Hsu" w:date="2013-06-30T04:49:00Z">
              <w:r w:rsidRPr="00C20C62">
                <w:rPr>
                  <w:rFonts w:hint="eastAsia"/>
                </w:rPr>
                <w:t>高</w:t>
              </w:r>
            </w:ins>
          </w:p>
        </w:tc>
        <w:tc>
          <w:tcPr>
            <w:tcW w:w="1418" w:type="dxa"/>
            <w:vAlign w:val="center"/>
          </w:tcPr>
          <w:p w14:paraId="7FCFA0A7" w14:textId="77777777" w:rsidR="008F7535" w:rsidRPr="00C20C62" w:rsidRDefault="008F7535" w:rsidP="0024703B">
            <w:pPr>
              <w:adjustRightInd w:val="0"/>
              <w:snapToGrid w:val="0"/>
              <w:ind w:firstLineChars="0" w:firstLine="0"/>
              <w:jc w:val="center"/>
              <w:rPr>
                <w:ins w:id="2027" w:author="Haraguroicha Hsu" w:date="2013-06-30T04:49:00Z"/>
              </w:rPr>
            </w:pPr>
            <w:ins w:id="2028" w:author="Haraguroicha Hsu" w:date="2013-06-30T04:49:00Z">
              <w:r w:rsidRPr="00C20C62">
                <w:rPr>
                  <w:rFonts w:hint="eastAsia"/>
                </w:rPr>
                <w:t>高</w:t>
              </w:r>
            </w:ins>
          </w:p>
        </w:tc>
        <w:tc>
          <w:tcPr>
            <w:tcW w:w="1701" w:type="dxa"/>
            <w:vAlign w:val="center"/>
          </w:tcPr>
          <w:p w14:paraId="5B53188F" w14:textId="77777777" w:rsidR="008F7535" w:rsidRPr="00C20C62" w:rsidRDefault="008F7535" w:rsidP="0024703B">
            <w:pPr>
              <w:adjustRightInd w:val="0"/>
              <w:snapToGrid w:val="0"/>
              <w:ind w:firstLineChars="0" w:firstLine="0"/>
              <w:jc w:val="center"/>
              <w:rPr>
                <w:ins w:id="2029" w:author="Haraguroicha Hsu" w:date="2013-06-30T04:49:00Z"/>
              </w:rPr>
            </w:pPr>
            <w:ins w:id="2030" w:author="Haraguroicha Hsu" w:date="2013-06-30T04:49:00Z">
              <w:r>
                <w:rPr>
                  <w:rFonts w:hint="eastAsia"/>
                </w:rPr>
                <w:t>高</w:t>
              </w:r>
            </w:ins>
          </w:p>
        </w:tc>
      </w:tr>
      <w:tr w:rsidR="008F7535" w:rsidRPr="00C20C62" w14:paraId="51DE27EB" w14:textId="77777777" w:rsidTr="0024703B">
        <w:trPr>
          <w:ins w:id="2031" w:author="Haraguroicha Hsu" w:date="2013-06-30T04:49:00Z"/>
        </w:trPr>
        <w:tc>
          <w:tcPr>
            <w:tcW w:w="1985" w:type="dxa"/>
            <w:vAlign w:val="center"/>
          </w:tcPr>
          <w:p w14:paraId="02A8B3DA" w14:textId="77777777" w:rsidR="008F7535" w:rsidRPr="00C20C62" w:rsidRDefault="008F7535" w:rsidP="0024703B">
            <w:pPr>
              <w:adjustRightInd w:val="0"/>
              <w:snapToGrid w:val="0"/>
              <w:ind w:firstLineChars="0" w:firstLine="0"/>
              <w:rPr>
                <w:ins w:id="2032" w:author="Haraguroicha Hsu" w:date="2013-06-30T04:49:00Z"/>
              </w:rPr>
            </w:pPr>
            <w:ins w:id="2033" w:author="Haraguroicha Hsu" w:date="2013-06-30T04:49:00Z">
              <w:r w:rsidRPr="00C20C62">
                <w:rPr>
                  <w:rFonts w:hint="eastAsia"/>
                </w:rPr>
                <w:t>執行效能</w:t>
              </w:r>
            </w:ins>
          </w:p>
        </w:tc>
        <w:tc>
          <w:tcPr>
            <w:tcW w:w="2410" w:type="dxa"/>
          </w:tcPr>
          <w:p w14:paraId="1D085F3B" w14:textId="77777777" w:rsidR="008F7535" w:rsidRPr="00C20C62" w:rsidRDefault="008F7535" w:rsidP="0024703B">
            <w:pPr>
              <w:adjustRightInd w:val="0"/>
              <w:snapToGrid w:val="0"/>
              <w:ind w:firstLineChars="0" w:firstLine="0"/>
              <w:jc w:val="left"/>
              <w:rPr>
                <w:ins w:id="2034" w:author="Haraguroicha Hsu" w:date="2013-06-30T04:49:00Z"/>
              </w:rPr>
            </w:pPr>
            <w:ins w:id="2035" w:author="Haraguroicha Hsu" w:date="2013-06-30T04:49:00Z">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
          <w:p w14:paraId="653A1447" w14:textId="77777777" w:rsidR="008F7535" w:rsidRPr="00C20C62" w:rsidRDefault="008F7535" w:rsidP="0024703B">
            <w:pPr>
              <w:adjustRightInd w:val="0"/>
              <w:snapToGrid w:val="0"/>
              <w:ind w:firstLineChars="0" w:firstLine="0"/>
              <w:jc w:val="left"/>
              <w:rPr>
                <w:ins w:id="2036" w:author="Haraguroicha Hsu" w:date="2013-06-30T04:49:00Z"/>
              </w:rPr>
            </w:pPr>
            <w:ins w:id="2037" w:author="Haraguroicha Hsu" w:date="2013-06-30T04:49:00Z">
              <w:r w:rsidRPr="00C20C62">
                <w:rPr>
                  <w:rFonts w:hint="eastAsia"/>
                </w:rPr>
                <w:t>4 VCPU</w:t>
              </w:r>
              <w:r w:rsidRPr="00C20C62">
                <w:rPr>
                  <w:rFonts w:hint="eastAsia"/>
                </w:rPr>
                <w:t>均有</w:t>
              </w:r>
              <w:r w:rsidRPr="00C20C62">
                <w:rPr>
                  <w:rFonts w:hint="eastAsia"/>
                </w:rPr>
                <w:t>2GHz</w:t>
              </w:r>
              <w:r w:rsidRPr="00C20C62">
                <w:rPr>
                  <w:rFonts w:hint="eastAsia"/>
                </w:rPr>
                <w:t>以上運算能力</w:t>
              </w:r>
            </w:ins>
          </w:p>
        </w:tc>
        <w:tc>
          <w:tcPr>
            <w:tcW w:w="1275" w:type="dxa"/>
          </w:tcPr>
          <w:p w14:paraId="0028E155" w14:textId="77777777" w:rsidR="008F7535" w:rsidRPr="00C20C62" w:rsidRDefault="008F7535" w:rsidP="0024703B">
            <w:pPr>
              <w:adjustRightInd w:val="0"/>
              <w:snapToGrid w:val="0"/>
              <w:ind w:firstLineChars="0" w:firstLine="0"/>
              <w:jc w:val="left"/>
              <w:rPr>
                <w:ins w:id="2038" w:author="Haraguroicha Hsu" w:date="2013-06-30T04:49:00Z"/>
              </w:rPr>
            </w:pPr>
            <w:ins w:id="2039" w:author="Haraguroicha Hsu" w:date="2013-06-30T04:49:00Z">
              <w:r>
                <w:rPr>
                  <w:rFonts w:hint="eastAsia"/>
                </w:rPr>
                <w:t>8</w:t>
              </w:r>
              <w:r>
                <w:t xml:space="preserve"> </w:t>
              </w:r>
              <w:r>
                <w:rPr>
                  <w:rFonts w:hint="eastAsia"/>
                </w:rPr>
                <w:t>HCPU</w:t>
              </w:r>
            </w:ins>
          </w:p>
        </w:tc>
        <w:tc>
          <w:tcPr>
            <w:tcW w:w="1418" w:type="dxa"/>
          </w:tcPr>
          <w:p w14:paraId="3B591ED2" w14:textId="77777777" w:rsidR="008F7535" w:rsidRPr="00C20C62" w:rsidRDefault="008F7535" w:rsidP="0024703B">
            <w:pPr>
              <w:adjustRightInd w:val="0"/>
              <w:snapToGrid w:val="0"/>
              <w:ind w:firstLineChars="0" w:firstLine="0"/>
              <w:jc w:val="left"/>
              <w:rPr>
                <w:ins w:id="2040" w:author="Haraguroicha Hsu" w:date="2013-06-30T04:49:00Z"/>
              </w:rPr>
            </w:pPr>
            <w:ins w:id="2041" w:author="Haraguroicha Hsu" w:date="2013-06-30T04:49:00Z">
              <w:r>
                <w:rPr>
                  <w:rFonts w:hint="eastAsia"/>
                </w:rPr>
                <w:t>4 VCPU</w:t>
              </w:r>
              <w:r>
                <w:rPr>
                  <w:rFonts w:hint="eastAsia"/>
                </w:rPr>
                <w:t>均有</w:t>
              </w:r>
              <w:r>
                <w:rPr>
                  <w:rFonts w:hint="eastAsia"/>
                </w:rPr>
                <w:t>3.25GHz</w:t>
              </w:r>
              <w:r>
                <w:rPr>
                  <w:rFonts w:hint="eastAsia"/>
                </w:rPr>
                <w:t>運算能力</w:t>
              </w:r>
            </w:ins>
          </w:p>
        </w:tc>
        <w:tc>
          <w:tcPr>
            <w:tcW w:w="1701" w:type="dxa"/>
            <w:vAlign w:val="center"/>
          </w:tcPr>
          <w:p w14:paraId="650026D2" w14:textId="77777777" w:rsidR="008F7535" w:rsidRPr="00C20C62" w:rsidRDefault="008F7535" w:rsidP="0024703B">
            <w:pPr>
              <w:adjustRightInd w:val="0"/>
              <w:snapToGrid w:val="0"/>
              <w:ind w:firstLineChars="0" w:firstLine="0"/>
              <w:jc w:val="center"/>
              <w:rPr>
                <w:ins w:id="2042" w:author="Haraguroicha Hsu" w:date="2013-06-30T04:49:00Z"/>
              </w:rPr>
            </w:pPr>
            <w:ins w:id="2043" w:author="Haraguroicha Hsu" w:date="2013-06-30T04:49:00Z">
              <w:r>
                <w:rPr>
                  <w:rFonts w:hint="eastAsia"/>
                </w:rPr>
                <w:t>-</w:t>
              </w:r>
            </w:ins>
          </w:p>
        </w:tc>
      </w:tr>
      <w:tr w:rsidR="008F7535" w:rsidRPr="00C20C62" w14:paraId="74F13F1D" w14:textId="77777777" w:rsidTr="0024703B">
        <w:trPr>
          <w:ins w:id="2044" w:author="Haraguroicha Hsu" w:date="2013-06-30T04:49:00Z"/>
        </w:trPr>
        <w:tc>
          <w:tcPr>
            <w:tcW w:w="1985" w:type="dxa"/>
            <w:vAlign w:val="center"/>
          </w:tcPr>
          <w:p w14:paraId="52AE5636" w14:textId="77777777" w:rsidR="008F7535" w:rsidRPr="00C20C62" w:rsidRDefault="008F7535" w:rsidP="0024703B">
            <w:pPr>
              <w:adjustRightInd w:val="0"/>
              <w:snapToGrid w:val="0"/>
              <w:ind w:firstLineChars="0" w:firstLine="0"/>
              <w:rPr>
                <w:ins w:id="2045" w:author="Haraguroicha Hsu" w:date="2013-06-30T04:49:00Z"/>
              </w:rPr>
            </w:pPr>
            <w:ins w:id="2046" w:author="Haraguroicha Hsu" w:date="2013-06-30T04:49:00Z">
              <w:r w:rsidRPr="00C20C62">
                <w:rPr>
                  <w:rFonts w:hint="eastAsia"/>
                </w:rPr>
                <w:t>價格比較</w:t>
              </w:r>
            </w:ins>
          </w:p>
        </w:tc>
        <w:tc>
          <w:tcPr>
            <w:tcW w:w="2410" w:type="dxa"/>
            <w:vAlign w:val="center"/>
          </w:tcPr>
          <w:p w14:paraId="052E286B" w14:textId="77777777" w:rsidR="008F7535" w:rsidRPr="00C20C62" w:rsidRDefault="008F7535" w:rsidP="0024703B">
            <w:pPr>
              <w:adjustRightInd w:val="0"/>
              <w:snapToGrid w:val="0"/>
              <w:ind w:firstLineChars="0" w:firstLine="0"/>
              <w:jc w:val="center"/>
              <w:rPr>
                <w:ins w:id="2047" w:author="Haraguroicha Hsu" w:date="2013-06-30T04:49:00Z"/>
              </w:rPr>
            </w:pPr>
            <w:ins w:id="2048" w:author="Haraguroicha Hsu" w:date="2013-06-30T04:49:00Z">
              <w:r w:rsidRPr="00C20C62">
                <w:rPr>
                  <w:rFonts w:hint="eastAsia"/>
                </w:rPr>
                <w:t>4500+6</w:t>
              </w:r>
              <w:r>
                <w:t>k</w:t>
              </w:r>
            </w:ins>
          </w:p>
        </w:tc>
        <w:tc>
          <w:tcPr>
            <w:tcW w:w="2552" w:type="dxa"/>
            <w:vAlign w:val="center"/>
          </w:tcPr>
          <w:p w14:paraId="56D13955" w14:textId="77777777" w:rsidR="008F7535" w:rsidRPr="00C20C62" w:rsidRDefault="008F7535" w:rsidP="0024703B">
            <w:pPr>
              <w:adjustRightInd w:val="0"/>
              <w:snapToGrid w:val="0"/>
              <w:ind w:firstLineChars="0" w:firstLine="0"/>
              <w:jc w:val="center"/>
              <w:rPr>
                <w:ins w:id="2049" w:author="Haraguroicha Hsu" w:date="2013-06-30T04:49:00Z"/>
              </w:rPr>
            </w:pPr>
            <w:ins w:id="2050" w:author="Haraguroicha Hsu" w:date="2013-06-30T04:49:00Z">
              <w:r w:rsidRPr="00C20C62">
                <w:rPr>
                  <w:rFonts w:hint="eastAsia"/>
                </w:rPr>
                <w:t>4300+12</w:t>
              </w:r>
              <w:r>
                <w:t>k</w:t>
              </w:r>
            </w:ins>
          </w:p>
        </w:tc>
        <w:tc>
          <w:tcPr>
            <w:tcW w:w="1275" w:type="dxa"/>
            <w:vAlign w:val="center"/>
          </w:tcPr>
          <w:p w14:paraId="33914F04" w14:textId="77777777" w:rsidR="008F7535" w:rsidRPr="00C20C62" w:rsidRDefault="008F7535" w:rsidP="0024703B">
            <w:pPr>
              <w:adjustRightInd w:val="0"/>
              <w:snapToGrid w:val="0"/>
              <w:ind w:firstLineChars="0" w:firstLine="0"/>
              <w:jc w:val="center"/>
              <w:rPr>
                <w:ins w:id="2051" w:author="Haraguroicha Hsu" w:date="2013-06-30T04:49:00Z"/>
              </w:rPr>
            </w:pPr>
            <w:ins w:id="2052" w:author="Haraguroicha Hsu" w:date="2013-06-30T04:49:00Z">
              <w:r w:rsidRPr="00C20C62">
                <w:rPr>
                  <w:rFonts w:hint="eastAsia"/>
                </w:rPr>
                <w:t>9200</w:t>
              </w:r>
            </w:ins>
          </w:p>
        </w:tc>
        <w:tc>
          <w:tcPr>
            <w:tcW w:w="1418" w:type="dxa"/>
            <w:vAlign w:val="center"/>
          </w:tcPr>
          <w:p w14:paraId="68911DD3" w14:textId="77777777" w:rsidR="008F7535" w:rsidRPr="00C20C62" w:rsidRDefault="008F7535" w:rsidP="0024703B">
            <w:pPr>
              <w:adjustRightInd w:val="0"/>
              <w:snapToGrid w:val="0"/>
              <w:ind w:firstLineChars="0" w:firstLine="0"/>
              <w:jc w:val="center"/>
              <w:rPr>
                <w:ins w:id="2053" w:author="Haraguroicha Hsu" w:date="2013-06-30T04:49:00Z"/>
              </w:rPr>
            </w:pPr>
            <w:ins w:id="2054" w:author="Haraguroicha Hsu" w:date="2013-06-30T04:49:00Z">
              <w:r w:rsidRPr="00C20C62">
                <w:rPr>
                  <w:rFonts w:hint="eastAsia"/>
                </w:rPr>
                <w:t>7668+12</w:t>
              </w:r>
              <w:r>
                <w:t>k</w:t>
              </w:r>
            </w:ins>
          </w:p>
        </w:tc>
        <w:tc>
          <w:tcPr>
            <w:tcW w:w="1701" w:type="dxa"/>
            <w:vAlign w:val="center"/>
          </w:tcPr>
          <w:p w14:paraId="22320B89" w14:textId="77777777" w:rsidR="008F7535" w:rsidRPr="00C20C62" w:rsidRDefault="008F7535" w:rsidP="0024703B">
            <w:pPr>
              <w:adjustRightInd w:val="0"/>
              <w:snapToGrid w:val="0"/>
              <w:ind w:firstLineChars="0" w:firstLine="0"/>
              <w:jc w:val="center"/>
              <w:rPr>
                <w:ins w:id="2055" w:author="Haraguroicha Hsu" w:date="2013-06-30T04:49:00Z"/>
              </w:rPr>
            </w:pPr>
            <w:ins w:id="2056" w:author="Haraguroicha Hsu" w:date="2013-06-30T04:49:00Z">
              <w:r w:rsidRPr="00C20C62">
                <w:rPr>
                  <w:rFonts w:hint="eastAsia"/>
                </w:rPr>
                <w:t>硬體</w:t>
              </w:r>
              <w:r w:rsidRPr="00C20C62">
                <w:rPr>
                  <w:rFonts w:hint="eastAsia"/>
                </w:rPr>
                <w:t>+2600</w:t>
              </w:r>
            </w:ins>
          </w:p>
        </w:tc>
      </w:tr>
      <w:tr w:rsidR="008F7535" w:rsidRPr="00C20C62" w14:paraId="772D30E2" w14:textId="77777777" w:rsidTr="0024703B">
        <w:trPr>
          <w:ins w:id="2057" w:author="Haraguroicha Hsu" w:date="2013-06-30T04:49:00Z"/>
        </w:trPr>
        <w:tc>
          <w:tcPr>
            <w:tcW w:w="1985" w:type="dxa"/>
            <w:vAlign w:val="center"/>
          </w:tcPr>
          <w:p w14:paraId="660F2C26" w14:textId="77777777" w:rsidR="008F7535" w:rsidRPr="00C20C62" w:rsidRDefault="008F7535" w:rsidP="0024703B">
            <w:pPr>
              <w:adjustRightInd w:val="0"/>
              <w:snapToGrid w:val="0"/>
              <w:ind w:firstLineChars="0" w:firstLine="0"/>
              <w:rPr>
                <w:ins w:id="2058" w:author="Haraguroicha Hsu" w:date="2013-06-30T04:49:00Z"/>
              </w:rPr>
            </w:pPr>
            <w:ins w:id="2059" w:author="Haraguroicha Hsu" w:date="2013-06-30T04:49:00Z">
              <w:r w:rsidRPr="00C20C62">
                <w:rPr>
                  <w:rFonts w:hint="eastAsia"/>
                </w:rPr>
                <w:t>Latency</w:t>
              </w:r>
              <w:r w:rsidRPr="00C20C62">
                <w:t xml:space="preserve"> (ms)</w:t>
              </w:r>
            </w:ins>
          </w:p>
        </w:tc>
        <w:tc>
          <w:tcPr>
            <w:tcW w:w="2410" w:type="dxa"/>
            <w:vAlign w:val="center"/>
          </w:tcPr>
          <w:p w14:paraId="6F1DAE4E" w14:textId="77777777" w:rsidR="008F7535" w:rsidRPr="00C20C62" w:rsidRDefault="008F7535" w:rsidP="0024703B">
            <w:pPr>
              <w:adjustRightInd w:val="0"/>
              <w:snapToGrid w:val="0"/>
              <w:ind w:firstLineChars="0" w:firstLine="0"/>
              <w:jc w:val="center"/>
              <w:rPr>
                <w:ins w:id="2060" w:author="Haraguroicha Hsu" w:date="2013-06-30T04:49:00Z"/>
              </w:rPr>
            </w:pPr>
            <w:ins w:id="2061" w:author="Haraguroicha Hsu" w:date="2013-06-30T04:49:00Z">
              <w:r w:rsidRPr="00C20C62">
                <w:rPr>
                  <w:rFonts w:hint="eastAsia"/>
                </w:rPr>
                <w:t>2-5</w:t>
              </w:r>
            </w:ins>
          </w:p>
        </w:tc>
        <w:tc>
          <w:tcPr>
            <w:tcW w:w="2552" w:type="dxa"/>
            <w:vAlign w:val="center"/>
          </w:tcPr>
          <w:p w14:paraId="60B4D3E1" w14:textId="77777777" w:rsidR="008F7535" w:rsidRPr="00C20C62" w:rsidRDefault="008F7535" w:rsidP="0024703B">
            <w:pPr>
              <w:adjustRightInd w:val="0"/>
              <w:snapToGrid w:val="0"/>
              <w:ind w:firstLineChars="0" w:firstLine="0"/>
              <w:jc w:val="center"/>
              <w:rPr>
                <w:ins w:id="2062" w:author="Haraguroicha Hsu" w:date="2013-06-30T04:49:00Z"/>
              </w:rPr>
            </w:pPr>
            <w:ins w:id="2063" w:author="Haraguroicha Hsu" w:date="2013-06-30T04:49:00Z">
              <w:r w:rsidRPr="00C20C62">
                <w:rPr>
                  <w:rFonts w:hint="eastAsia"/>
                </w:rPr>
                <w:t>3-5</w:t>
              </w:r>
            </w:ins>
          </w:p>
        </w:tc>
        <w:tc>
          <w:tcPr>
            <w:tcW w:w="1275" w:type="dxa"/>
            <w:vAlign w:val="center"/>
          </w:tcPr>
          <w:p w14:paraId="14314E29" w14:textId="77777777" w:rsidR="008F7535" w:rsidRPr="00C20C62" w:rsidRDefault="008F7535" w:rsidP="0024703B">
            <w:pPr>
              <w:adjustRightInd w:val="0"/>
              <w:snapToGrid w:val="0"/>
              <w:ind w:firstLineChars="0" w:firstLine="0"/>
              <w:jc w:val="center"/>
              <w:rPr>
                <w:ins w:id="2064" w:author="Haraguroicha Hsu" w:date="2013-06-30T04:49:00Z"/>
              </w:rPr>
            </w:pPr>
            <w:ins w:id="2065" w:author="Haraguroicha Hsu" w:date="2013-06-30T04:49:00Z">
              <w:r w:rsidRPr="00C20C62">
                <w:rPr>
                  <w:rFonts w:hint="eastAsia"/>
                </w:rPr>
                <w:t>70</w:t>
              </w:r>
            </w:ins>
          </w:p>
        </w:tc>
        <w:tc>
          <w:tcPr>
            <w:tcW w:w="1418" w:type="dxa"/>
            <w:vAlign w:val="center"/>
          </w:tcPr>
          <w:p w14:paraId="42903231" w14:textId="77777777" w:rsidR="008F7535" w:rsidRPr="00C20C62" w:rsidRDefault="008F7535" w:rsidP="0024703B">
            <w:pPr>
              <w:adjustRightInd w:val="0"/>
              <w:snapToGrid w:val="0"/>
              <w:ind w:firstLineChars="0" w:firstLine="0"/>
              <w:jc w:val="center"/>
              <w:rPr>
                <w:ins w:id="2066" w:author="Haraguroicha Hsu" w:date="2013-06-30T04:49:00Z"/>
              </w:rPr>
            </w:pPr>
            <w:ins w:id="2067" w:author="Haraguroicha Hsu" w:date="2013-06-30T04:49:00Z">
              <w:r w:rsidRPr="00C20C62">
                <w:rPr>
                  <w:rFonts w:hint="eastAsia"/>
                </w:rPr>
                <w:t>60</w:t>
              </w:r>
            </w:ins>
          </w:p>
        </w:tc>
        <w:tc>
          <w:tcPr>
            <w:tcW w:w="1701" w:type="dxa"/>
            <w:vAlign w:val="center"/>
          </w:tcPr>
          <w:p w14:paraId="30E25D97" w14:textId="77777777" w:rsidR="008F7535" w:rsidRPr="00C20C62" w:rsidRDefault="008F7535" w:rsidP="0024703B">
            <w:pPr>
              <w:adjustRightInd w:val="0"/>
              <w:snapToGrid w:val="0"/>
              <w:ind w:firstLineChars="0" w:firstLine="0"/>
              <w:jc w:val="center"/>
              <w:rPr>
                <w:ins w:id="2068" w:author="Haraguroicha Hsu" w:date="2013-06-30T04:49:00Z"/>
              </w:rPr>
            </w:pPr>
            <w:ins w:id="2069" w:author="Haraguroicha Hsu" w:date="2013-06-30T04:49:00Z">
              <w:r w:rsidRPr="00C20C62">
                <w:rPr>
                  <w:rFonts w:hint="eastAsia"/>
                </w:rPr>
                <w:t>1-3</w:t>
              </w:r>
            </w:ins>
          </w:p>
        </w:tc>
      </w:tr>
      <w:tr w:rsidR="008F7535" w:rsidRPr="00C20C62" w14:paraId="11D8CA1C" w14:textId="77777777" w:rsidTr="0024703B">
        <w:trPr>
          <w:ins w:id="2070" w:author="Haraguroicha Hsu" w:date="2013-06-30T04:49:00Z"/>
        </w:trPr>
        <w:tc>
          <w:tcPr>
            <w:tcW w:w="1985" w:type="dxa"/>
            <w:vAlign w:val="center"/>
          </w:tcPr>
          <w:p w14:paraId="1BB955CD" w14:textId="77777777" w:rsidR="008F7535" w:rsidRPr="00C20C62" w:rsidRDefault="008F7535" w:rsidP="0024703B">
            <w:pPr>
              <w:adjustRightInd w:val="0"/>
              <w:snapToGrid w:val="0"/>
              <w:ind w:firstLineChars="0" w:firstLine="0"/>
              <w:rPr>
                <w:ins w:id="2071" w:author="Haraguroicha Hsu" w:date="2013-06-30T04:49:00Z"/>
              </w:rPr>
            </w:pPr>
            <w:ins w:id="2072" w:author="Haraguroicha Hsu" w:date="2013-06-30T04:49:00Z">
              <w:r w:rsidRPr="00C20C62">
                <w:rPr>
                  <w:rFonts w:hint="eastAsia"/>
                </w:rPr>
                <w:t>Bandwidth</w:t>
              </w:r>
            </w:ins>
          </w:p>
        </w:tc>
        <w:tc>
          <w:tcPr>
            <w:tcW w:w="2410" w:type="dxa"/>
            <w:vAlign w:val="center"/>
          </w:tcPr>
          <w:p w14:paraId="301D4B27" w14:textId="77777777" w:rsidR="008F7535" w:rsidRPr="00C20C62" w:rsidRDefault="008F7535" w:rsidP="0024703B">
            <w:pPr>
              <w:adjustRightInd w:val="0"/>
              <w:snapToGrid w:val="0"/>
              <w:ind w:firstLineChars="0" w:firstLine="0"/>
              <w:jc w:val="center"/>
              <w:rPr>
                <w:ins w:id="2073" w:author="Haraguroicha Hsu" w:date="2013-06-30T04:49:00Z"/>
              </w:rPr>
            </w:pPr>
            <w:ins w:id="2074" w:author="Haraguroicha Hsu" w:date="2013-06-30T04:49:00Z">
              <w:r w:rsidRPr="00C20C62">
                <w:rPr>
                  <w:rFonts w:hint="eastAsia"/>
                </w:rPr>
                <w:t>~50M</w:t>
              </w:r>
            </w:ins>
          </w:p>
        </w:tc>
        <w:tc>
          <w:tcPr>
            <w:tcW w:w="2552" w:type="dxa"/>
            <w:vAlign w:val="center"/>
          </w:tcPr>
          <w:p w14:paraId="6ED8DB0D" w14:textId="77777777" w:rsidR="008F7535" w:rsidRPr="00C20C62" w:rsidRDefault="008F7535" w:rsidP="0024703B">
            <w:pPr>
              <w:adjustRightInd w:val="0"/>
              <w:snapToGrid w:val="0"/>
              <w:ind w:firstLineChars="0" w:firstLine="0"/>
              <w:jc w:val="center"/>
              <w:rPr>
                <w:ins w:id="2075" w:author="Haraguroicha Hsu" w:date="2013-06-30T04:49:00Z"/>
              </w:rPr>
            </w:pPr>
            <w:ins w:id="2076" w:author="Haraguroicha Hsu" w:date="2013-06-30T04:49:00Z">
              <w:r w:rsidRPr="00C20C62">
                <w:rPr>
                  <w:rFonts w:hint="eastAsia"/>
                </w:rPr>
                <w:t>&gt;50M</w:t>
              </w:r>
            </w:ins>
          </w:p>
        </w:tc>
        <w:tc>
          <w:tcPr>
            <w:tcW w:w="1275" w:type="dxa"/>
            <w:vAlign w:val="center"/>
          </w:tcPr>
          <w:p w14:paraId="1058714B" w14:textId="77777777" w:rsidR="008F7535" w:rsidRPr="00C20C62" w:rsidRDefault="008F7535" w:rsidP="0024703B">
            <w:pPr>
              <w:adjustRightInd w:val="0"/>
              <w:snapToGrid w:val="0"/>
              <w:ind w:firstLineChars="0" w:firstLine="0"/>
              <w:jc w:val="center"/>
              <w:rPr>
                <w:ins w:id="2077" w:author="Haraguroicha Hsu" w:date="2013-06-30T04:49:00Z"/>
              </w:rPr>
            </w:pPr>
            <w:ins w:id="2078" w:author="Haraguroicha Hsu" w:date="2013-06-30T04:49:00Z">
              <w:r w:rsidRPr="00C20C62">
                <w:rPr>
                  <w:rFonts w:hint="eastAsia"/>
                </w:rPr>
                <w:t>&gt;50M</w:t>
              </w:r>
            </w:ins>
          </w:p>
        </w:tc>
        <w:tc>
          <w:tcPr>
            <w:tcW w:w="1418" w:type="dxa"/>
            <w:vAlign w:val="center"/>
          </w:tcPr>
          <w:p w14:paraId="2BFF0F8E" w14:textId="77777777" w:rsidR="008F7535" w:rsidRPr="00C20C62" w:rsidRDefault="008F7535" w:rsidP="0024703B">
            <w:pPr>
              <w:adjustRightInd w:val="0"/>
              <w:snapToGrid w:val="0"/>
              <w:ind w:firstLineChars="0" w:firstLine="0"/>
              <w:jc w:val="center"/>
              <w:rPr>
                <w:ins w:id="2079" w:author="Haraguroicha Hsu" w:date="2013-06-30T04:49:00Z"/>
              </w:rPr>
            </w:pPr>
            <w:ins w:id="2080" w:author="Haraguroicha Hsu" w:date="2013-06-30T04:49:00Z">
              <w:r w:rsidRPr="00C20C62">
                <w:rPr>
                  <w:rFonts w:hint="eastAsia"/>
                </w:rPr>
                <w:t>&gt;50M</w:t>
              </w:r>
            </w:ins>
          </w:p>
        </w:tc>
        <w:tc>
          <w:tcPr>
            <w:tcW w:w="1701" w:type="dxa"/>
            <w:vAlign w:val="center"/>
          </w:tcPr>
          <w:p w14:paraId="73049519" w14:textId="77777777" w:rsidR="008F7535" w:rsidRPr="00C20C62" w:rsidRDefault="008F7535" w:rsidP="0024703B">
            <w:pPr>
              <w:adjustRightInd w:val="0"/>
              <w:snapToGrid w:val="0"/>
              <w:ind w:firstLineChars="0" w:firstLine="0"/>
              <w:jc w:val="center"/>
              <w:rPr>
                <w:ins w:id="2081" w:author="Haraguroicha Hsu" w:date="2013-06-30T04:49:00Z"/>
              </w:rPr>
            </w:pPr>
            <w:ins w:id="2082" w:author="Haraguroicha Hsu" w:date="2013-06-30T04:49:00Z">
              <w:r w:rsidRPr="00C20C62">
                <w:rPr>
                  <w:rFonts w:hint="eastAsia"/>
                </w:rPr>
                <w:t>&gt;90M</w:t>
              </w:r>
            </w:ins>
          </w:p>
        </w:tc>
      </w:tr>
      <w:tr w:rsidR="008F7535" w:rsidRPr="00C20C62" w14:paraId="4465E976" w14:textId="77777777" w:rsidTr="0024703B">
        <w:trPr>
          <w:ins w:id="2083" w:author="Haraguroicha Hsu" w:date="2013-06-30T04:49:00Z"/>
        </w:trPr>
        <w:tc>
          <w:tcPr>
            <w:tcW w:w="1985" w:type="dxa"/>
            <w:vAlign w:val="center"/>
          </w:tcPr>
          <w:p w14:paraId="44CE488C" w14:textId="77777777" w:rsidR="008F7535" w:rsidRPr="00C20C62" w:rsidRDefault="008F7535" w:rsidP="0024703B">
            <w:pPr>
              <w:adjustRightInd w:val="0"/>
              <w:snapToGrid w:val="0"/>
              <w:ind w:firstLineChars="0" w:firstLine="0"/>
              <w:rPr>
                <w:ins w:id="2084" w:author="Haraguroicha Hsu" w:date="2013-06-30T04:49:00Z"/>
              </w:rPr>
            </w:pPr>
            <w:ins w:id="2085" w:author="Haraguroicha Hsu" w:date="2013-06-30T04:49:00Z">
              <w:r w:rsidRPr="00C20C62">
                <w:t>Availability</w:t>
              </w:r>
            </w:ins>
          </w:p>
        </w:tc>
        <w:tc>
          <w:tcPr>
            <w:tcW w:w="2410" w:type="dxa"/>
            <w:vAlign w:val="center"/>
          </w:tcPr>
          <w:p w14:paraId="38C1FB6D" w14:textId="77777777" w:rsidR="008F7535" w:rsidRPr="00C20C62" w:rsidRDefault="008F7535" w:rsidP="0024703B">
            <w:pPr>
              <w:adjustRightInd w:val="0"/>
              <w:snapToGrid w:val="0"/>
              <w:ind w:firstLineChars="0" w:firstLine="0"/>
              <w:jc w:val="center"/>
              <w:rPr>
                <w:ins w:id="2086" w:author="Haraguroicha Hsu" w:date="2013-06-30T04:49:00Z"/>
              </w:rPr>
            </w:pPr>
            <w:ins w:id="2087" w:author="Haraguroicha Hsu" w:date="2013-06-30T04:49:00Z">
              <w:r w:rsidRPr="00C20C62">
                <w:rPr>
                  <w:rFonts w:hint="eastAsia"/>
                </w:rPr>
                <w:t>經常性維護斷線</w:t>
              </w:r>
            </w:ins>
          </w:p>
        </w:tc>
        <w:tc>
          <w:tcPr>
            <w:tcW w:w="2552" w:type="dxa"/>
            <w:vAlign w:val="center"/>
          </w:tcPr>
          <w:p w14:paraId="04D752E7" w14:textId="77777777" w:rsidR="008F7535" w:rsidRPr="00C20C62" w:rsidRDefault="008F7535" w:rsidP="0024703B">
            <w:pPr>
              <w:adjustRightInd w:val="0"/>
              <w:snapToGrid w:val="0"/>
              <w:ind w:firstLineChars="0" w:firstLine="0"/>
              <w:jc w:val="center"/>
              <w:rPr>
                <w:ins w:id="2088" w:author="Haraguroicha Hsu" w:date="2013-06-30T04:49:00Z"/>
              </w:rPr>
            </w:pPr>
            <w:ins w:id="2089" w:author="Haraguroicha Hsu" w:date="2013-06-30T04:49:00Z">
              <w:r w:rsidRPr="00C20C62">
                <w:rPr>
                  <w:rFonts w:hint="eastAsia"/>
                </w:rPr>
                <w:t>高</w:t>
              </w:r>
            </w:ins>
          </w:p>
        </w:tc>
        <w:tc>
          <w:tcPr>
            <w:tcW w:w="1275" w:type="dxa"/>
            <w:vAlign w:val="center"/>
          </w:tcPr>
          <w:p w14:paraId="53941446" w14:textId="77777777" w:rsidR="008F7535" w:rsidRPr="00C20C62" w:rsidRDefault="008F7535" w:rsidP="0024703B">
            <w:pPr>
              <w:adjustRightInd w:val="0"/>
              <w:snapToGrid w:val="0"/>
              <w:ind w:firstLineChars="0" w:firstLine="0"/>
              <w:jc w:val="center"/>
              <w:rPr>
                <w:ins w:id="2090" w:author="Haraguroicha Hsu" w:date="2013-06-30T04:49:00Z"/>
              </w:rPr>
            </w:pPr>
            <w:ins w:id="2091" w:author="Haraguroicha Hsu" w:date="2013-06-30T04:49:00Z">
              <w:r w:rsidRPr="00C20C62">
                <w:rPr>
                  <w:rFonts w:hint="eastAsia"/>
                </w:rPr>
                <w:t>高</w:t>
              </w:r>
            </w:ins>
          </w:p>
        </w:tc>
        <w:tc>
          <w:tcPr>
            <w:tcW w:w="1418" w:type="dxa"/>
            <w:vAlign w:val="center"/>
          </w:tcPr>
          <w:p w14:paraId="72DAAFA5" w14:textId="77777777" w:rsidR="008F7535" w:rsidRPr="00C20C62" w:rsidRDefault="008F7535" w:rsidP="0024703B">
            <w:pPr>
              <w:adjustRightInd w:val="0"/>
              <w:snapToGrid w:val="0"/>
              <w:ind w:firstLineChars="0" w:firstLine="0"/>
              <w:jc w:val="center"/>
              <w:rPr>
                <w:ins w:id="2092" w:author="Haraguroicha Hsu" w:date="2013-06-30T04:49:00Z"/>
              </w:rPr>
            </w:pPr>
            <w:ins w:id="2093" w:author="Haraguroicha Hsu" w:date="2013-06-30T04:49:00Z">
              <w:r w:rsidRPr="00C20C62">
                <w:rPr>
                  <w:rFonts w:hint="eastAsia"/>
                </w:rPr>
                <w:t>高</w:t>
              </w:r>
            </w:ins>
          </w:p>
        </w:tc>
        <w:tc>
          <w:tcPr>
            <w:tcW w:w="1701" w:type="dxa"/>
            <w:vAlign w:val="center"/>
          </w:tcPr>
          <w:p w14:paraId="4A915490" w14:textId="77777777" w:rsidR="008F7535" w:rsidRPr="00C20C62" w:rsidRDefault="008F7535" w:rsidP="0024703B">
            <w:pPr>
              <w:adjustRightInd w:val="0"/>
              <w:snapToGrid w:val="0"/>
              <w:ind w:firstLineChars="0" w:firstLine="0"/>
              <w:rPr>
                <w:ins w:id="2094" w:author="Haraguroicha Hsu" w:date="2013-06-30T04:49:00Z"/>
              </w:rPr>
            </w:pPr>
            <w:ins w:id="2095"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8F7535">
      <w:pPr>
        <w:pStyle w:val="af9"/>
        <w:ind w:firstLine="560"/>
        <w:rPr>
          <w:ins w:id="2096" w:author="Haraguroicha Hsu" w:date="2013-06-30T04:49:00Z"/>
        </w:rPr>
      </w:pPr>
      <w:ins w:id="2097" w:author="Haraguroicha Hsu" w:date="2013-06-30T04:49:00Z">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8F7535">
      <w:pPr>
        <w:pStyle w:val="af9"/>
        <w:ind w:firstLine="560"/>
        <w:rPr>
          <w:ins w:id="2098" w:author="Haraguroicha Hsu" w:date="2013-06-30T04:49:00Z"/>
        </w:rPr>
      </w:pPr>
      <w:ins w:id="2099"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2100" w:author="Haraguroicha Hsu" w:date="2013-06-30T04:49:00Z"/>
          <w:rFonts w:asciiTheme="majorHAnsi" w:eastAsiaTheme="majorEastAsia" w:hAnsiTheme="majorHAnsi"/>
        </w:rPr>
      </w:pPr>
      <w:ins w:id="2101" w:author="Haraguroicha Hsu" w:date="2013-06-30T04:49:00Z">
        <w:r>
          <w:br w:type="page"/>
        </w:r>
      </w:ins>
    </w:p>
    <w:p w14:paraId="7B7B1ABB" w14:textId="77777777" w:rsidR="008F7535" w:rsidRDefault="008F7535" w:rsidP="008F7535">
      <w:pPr>
        <w:pStyle w:val="2"/>
        <w:spacing w:beforeLines="0" w:before="180"/>
        <w:rPr>
          <w:ins w:id="2102" w:author="Haraguroicha Hsu" w:date="2013-06-30T04:49:00Z"/>
        </w:rPr>
      </w:pPr>
      <w:bookmarkStart w:id="2103" w:name="_Toc360323444"/>
      <w:bookmarkStart w:id="2104" w:name="_Toc234187891"/>
      <w:ins w:id="2105" w:author="Haraguroicha Hsu" w:date="2013-06-30T04:49:00Z">
        <w:r>
          <w:rPr>
            <w:rFonts w:hint="eastAsia"/>
          </w:rPr>
          <w:lastRenderedPageBreak/>
          <w:t>系統評估</w:t>
        </w:r>
        <w:bookmarkEnd w:id="2103"/>
        <w:bookmarkEnd w:id="2104"/>
      </w:ins>
    </w:p>
    <w:p w14:paraId="3CBD75F7" w14:textId="07A55E02" w:rsidR="008F7535" w:rsidRDefault="008F7535" w:rsidP="008F7535">
      <w:pPr>
        <w:ind w:firstLine="560"/>
        <w:rPr>
          <w:ins w:id="2106" w:author="Haraguroicha Hsu" w:date="2013-06-30T04:49:00Z"/>
          <w:lang w:val="x-none"/>
        </w:rPr>
      </w:pPr>
      <w:ins w:id="2107"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Pr>
            <w:rFonts w:hint="eastAsia"/>
            <w:lang w:val="x-none"/>
          </w:rPr>
          <w:t>中</w:t>
        </w:r>
      </w:ins>
      <w:ins w:id="2108" w:author="Haraguroicha Hsu" w:date="2013-07-02T11:41:00Z">
        <w:r w:rsidR="0009468F">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_Ref360145726 \h</w:instrText>
        </w:r>
        <w:r w:rsidR="0009468F">
          <w:rPr>
            <w:lang w:val="x-none"/>
          </w:rPr>
          <w:instrText xml:space="preserve"> </w:instrText>
        </w:r>
        <w:r w:rsidR="0009468F">
          <w:rPr>
            <w:lang w:val="x-none"/>
          </w:rPr>
        </w:r>
        <w:r w:rsidR="0009468F">
          <w:rPr>
            <w:lang w:val="x-none"/>
          </w:rPr>
          <w:fldChar w:fldCharType="separate"/>
        </w:r>
      </w:ins>
      <w:ins w:id="2109" w:author="Haraguroicha Hsu" w:date="2013-06-30T04:49:00Z">
        <w:r w:rsidR="0009468F">
          <w:rPr>
            <w:rFonts w:hint="eastAsia"/>
          </w:rPr>
          <w:t>圖</w:t>
        </w:r>
        <w:r w:rsidR="0009468F">
          <w:rPr>
            <w:rFonts w:hint="eastAsia"/>
          </w:rPr>
          <w:t xml:space="preserve"> </w:t>
        </w:r>
      </w:ins>
      <w:r w:rsidR="0009468F">
        <w:rPr>
          <w:noProof/>
        </w:rPr>
        <w:t>35</w:t>
      </w:r>
      <w:ins w:id="2110" w:author="Haraguroicha Hsu" w:date="2013-07-02T11:41:00Z">
        <w:r w:rsidR="0009468F">
          <w:rPr>
            <w:lang w:val="x-none"/>
          </w:rPr>
          <w:fldChar w:fldCharType="end"/>
        </w:r>
        <w:r w:rsidR="0009468F">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_Ref360145731 \h</w:instrText>
        </w:r>
        <w:r w:rsidR="0009468F">
          <w:rPr>
            <w:lang w:val="x-none"/>
          </w:rPr>
          <w:instrText xml:space="preserve"> </w:instrText>
        </w:r>
        <w:r w:rsidR="0009468F">
          <w:rPr>
            <w:lang w:val="x-none"/>
          </w:rPr>
        </w:r>
        <w:r w:rsidR="0009468F">
          <w:rPr>
            <w:lang w:val="x-none"/>
          </w:rPr>
          <w:fldChar w:fldCharType="separate"/>
        </w:r>
      </w:ins>
      <w:ins w:id="2111" w:author="Haraguroicha Hsu" w:date="2013-06-30T04:49:00Z">
        <w:r w:rsidR="0009468F">
          <w:rPr>
            <w:rFonts w:hint="eastAsia"/>
          </w:rPr>
          <w:t>圖</w:t>
        </w:r>
        <w:r w:rsidR="0009468F">
          <w:rPr>
            <w:rFonts w:hint="eastAsia"/>
          </w:rPr>
          <w:t xml:space="preserve"> </w:t>
        </w:r>
      </w:ins>
      <w:r w:rsidR="0009468F">
        <w:rPr>
          <w:noProof/>
        </w:rPr>
        <w:t>36</w:t>
      </w:r>
      <w:ins w:id="2112" w:author="Haraguroicha Hsu" w:date="2013-07-02T11:41:00Z">
        <w:r w:rsidR="0009468F">
          <w:rPr>
            <w:lang w:val="x-none"/>
          </w:rPr>
          <w:fldChar w:fldCharType="end"/>
        </w:r>
        <w:r w:rsidR="0009468F">
          <w:rPr>
            <w:rFonts w:hint="eastAsia"/>
            <w:lang w:val="x-none"/>
          </w:rPr>
          <w:t>所示，</w:t>
        </w:r>
      </w:ins>
      <w:ins w:id="2113" w:author="Haraguroicha Hsu" w:date="2013-06-30T04:49:00Z">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ins>
      <w:ins w:id="2114" w:author="Haraguroicha Hsu" w:date="2013-07-02T11:43:00Z">
        <w:r w:rsidR="0009468F" w:rsidRPr="00004628">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_Ref360145738 \h</w:instrText>
        </w:r>
        <w:r w:rsidR="0009468F">
          <w:rPr>
            <w:lang w:val="x-none"/>
          </w:rPr>
          <w:instrText xml:space="preserve"> </w:instrText>
        </w:r>
        <w:r w:rsidR="0009468F">
          <w:rPr>
            <w:lang w:val="x-none"/>
          </w:rPr>
        </w:r>
        <w:r w:rsidR="0009468F">
          <w:rPr>
            <w:lang w:val="x-none"/>
          </w:rPr>
          <w:fldChar w:fldCharType="separate"/>
        </w:r>
      </w:ins>
      <w:ins w:id="2115" w:author="Haraguroicha Hsu" w:date="2013-06-30T04:49:00Z">
        <w:r w:rsidR="0009468F">
          <w:rPr>
            <w:rFonts w:hint="eastAsia"/>
          </w:rPr>
          <w:t>圖</w:t>
        </w:r>
        <w:r w:rsidR="0009468F">
          <w:rPr>
            <w:rFonts w:hint="eastAsia"/>
          </w:rPr>
          <w:t xml:space="preserve"> </w:t>
        </w:r>
      </w:ins>
      <w:r w:rsidR="0009468F">
        <w:rPr>
          <w:noProof/>
        </w:rPr>
        <w:t>37</w:t>
      </w:r>
      <w:ins w:id="2116" w:author="Haraguroicha Hsu" w:date="2013-07-02T11:43:00Z">
        <w:r w:rsidR="0009468F">
          <w:rPr>
            <w:lang w:val="x-none"/>
          </w:rPr>
          <w:fldChar w:fldCharType="end"/>
        </w:r>
        <w:r w:rsidR="0009468F" w:rsidRPr="00004628">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_Ref360145745 \h</w:instrText>
        </w:r>
        <w:r w:rsidR="0009468F">
          <w:rPr>
            <w:lang w:val="x-none"/>
          </w:rPr>
          <w:instrText xml:space="preserve"> </w:instrText>
        </w:r>
        <w:r w:rsidR="0009468F">
          <w:rPr>
            <w:lang w:val="x-none"/>
          </w:rPr>
        </w:r>
        <w:r w:rsidR="0009468F">
          <w:rPr>
            <w:lang w:val="x-none"/>
          </w:rPr>
          <w:fldChar w:fldCharType="separate"/>
        </w:r>
      </w:ins>
      <w:ins w:id="2117" w:author="Haraguroicha Hsu" w:date="2013-06-30T04:49:00Z">
        <w:r w:rsidR="0009468F">
          <w:rPr>
            <w:rFonts w:hint="eastAsia"/>
          </w:rPr>
          <w:t>圖</w:t>
        </w:r>
        <w:r w:rsidR="0009468F">
          <w:rPr>
            <w:rFonts w:hint="eastAsia"/>
          </w:rPr>
          <w:t xml:space="preserve"> </w:t>
        </w:r>
      </w:ins>
      <w:r w:rsidR="0009468F">
        <w:rPr>
          <w:noProof/>
        </w:rPr>
        <w:t>38</w:t>
      </w:r>
      <w:ins w:id="2118" w:author="Haraguroicha Hsu" w:date="2013-07-02T11:43:00Z">
        <w:r w:rsidR="0009468F">
          <w:rPr>
            <w:lang w:val="x-none"/>
          </w:rPr>
          <w:fldChar w:fldCharType="end"/>
        </w:r>
        <w:r w:rsidR="0009468F" w:rsidRPr="00004628">
          <w:rPr>
            <w:rFonts w:hint="eastAsia"/>
            <w:lang w:val="x-none"/>
          </w:rPr>
          <w:t>所示</w:t>
        </w:r>
        <w:r w:rsidR="0009468F" w:rsidRPr="0009468F">
          <w:rPr>
            <w:rFonts w:hint="eastAsia"/>
            <w:lang w:val="x-none"/>
          </w:rPr>
          <w:t>的</w:t>
        </w:r>
      </w:ins>
      <w:ins w:id="2119" w:author="Haraguroicha Hsu" w:date="2013-06-30T04:49:00Z">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ins>
      <w:ins w:id="2120" w:author="Haraguroicha Hsu" w:date="2013-07-02T11:44:00Z">
        <w:r w:rsidR="00E521CA">
          <w:rPr>
            <w:rFonts w:hint="eastAsia"/>
            <w:lang w:val="x-none"/>
          </w:rPr>
          <w:t>如</w:t>
        </w:r>
        <w:r w:rsidR="00E521CA">
          <w:rPr>
            <w:lang w:val="x-none"/>
          </w:rPr>
          <w:fldChar w:fldCharType="begin"/>
        </w:r>
        <w:r w:rsidR="00E521CA">
          <w:rPr>
            <w:lang w:val="x-none"/>
          </w:rPr>
          <w:instrText xml:space="preserve"> REF </w:instrText>
        </w:r>
        <w:r w:rsidR="00E521CA">
          <w:rPr>
            <w:rFonts w:hint="eastAsia"/>
            <w:lang w:val="x-none"/>
          </w:rPr>
          <w:instrText>_Ref234176108 \h</w:instrText>
        </w:r>
        <w:r w:rsidR="00E521CA">
          <w:rPr>
            <w:lang w:val="x-none"/>
          </w:rPr>
          <w:instrText xml:space="preserve"> </w:instrText>
        </w:r>
        <w:r w:rsidR="00E521CA">
          <w:rPr>
            <w:lang w:val="x-none"/>
          </w:rPr>
        </w:r>
        <w:r w:rsidR="00E521CA">
          <w:rPr>
            <w:lang w:val="x-none"/>
          </w:rPr>
          <w:fldChar w:fldCharType="separate"/>
        </w:r>
      </w:ins>
      <w:ins w:id="2121" w:author="Haraguroicha Hsu" w:date="2013-06-30T04:49:00Z">
        <w:r w:rsidR="00E521CA">
          <w:rPr>
            <w:rFonts w:hint="eastAsia"/>
          </w:rPr>
          <w:t>圖</w:t>
        </w:r>
        <w:r w:rsidR="00E521CA">
          <w:rPr>
            <w:rFonts w:hint="eastAsia"/>
          </w:rPr>
          <w:t xml:space="preserve"> </w:t>
        </w:r>
      </w:ins>
      <w:r w:rsidR="00E521CA">
        <w:rPr>
          <w:noProof/>
        </w:rPr>
        <w:t>39</w:t>
      </w:r>
      <w:ins w:id="2122" w:author="Haraguroicha Hsu" w:date="2013-07-02T11:44:00Z">
        <w:r w:rsidR="00E521CA">
          <w:rPr>
            <w:lang w:val="x-none"/>
          </w:rPr>
          <w:fldChar w:fldCharType="end"/>
        </w:r>
        <w:r w:rsidR="00E521CA">
          <w:rPr>
            <w:rFonts w:hint="eastAsia"/>
            <w:lang w:val="x-none"/>
          </w:rPr>
          <w:t>所示</w:t>
        </w:r>
        <w:r w:rsidR="00E521CA" w:rsidRPr="00E521CA">
          <w:rPr>
            <w:rFonts w:hint="eastAsia"/>
            <w:lang w:val="x-none"/>
          </w:rPr>
          <w:t>之</w:t>
        </w:r>
      </w:ins>
      <w:ins w:id="2123" w:author="Haraguroicha Hsu" w:date="2013-06-30T04:49:00Z">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ins>
    </w:p>
    <w:p w14:paraId="4B634C49" w14:textId="77777777" w:rsidR="008F7535" w:rsidRDefault="008F7535" w:rsidP="008F7535">
      <w:pPr>
        <w:pStyle w:val="af5"/>
        <w:ind w:left="-1120" w:right="-1120"/>
        <w:rPr>
          <w:ins w:id="2124" w:author="Haraguroicha Hsu" w:date="2013-06-30T04:49:00Z"/>
          <w:lang w:val="x-none"/>
        </w:rPr>
      </w:pPr>
      <w:ins w:id="2125"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77777777" w:rsidR="008F7535" w:rsidRDefault="008F7535" w:rsidP="008F7535">
      <w:pPr>
        <w:pStyle w:val="ab"/>
        <w:rPr>
          <w:ins w:id="2126" w:author="Haraguroicha Hsu" w:date="2013-06-30T04:49:00Z"/>
          <w:lang w:val="x-none"/>
        </w:rPr>
      </w:pPr>
      <w:bookmarkStart w:id="2127" w:name="_Ref360145726"/>
      <w:bookmarkStart w:id="2128" w:name="_Toc360323042"/>
      <w:bookmarkStart w:id="2129" w:name="_Toc360323484"/>
      <w:bookmarkStart w:id="2130" w:name="_Toc234187580"/>
      <w:bookmarkStart w:id="2131" w:name="_Toc234187931"/>
      <w:ins w:id="2132"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35</w:t>
      </w:r>
      <w:ins w:id="2133" w:author="Haraguroicha Hsu" w:date="2013-06-30T04:49:00Z">
        <w:r>
          <w:fldChar w:fldCharType="end"/>
        </w:r>
        <w:bookmarkEnd w:id="2127"/>
        <w:r>
          <w:t xml:space="preserve"> </w:t>
        </w:r>
        <w:r w:rsidRPr="00340B55">
          <w:rPr>
            <w:rFonts w:hint="eastAsia"/>
            <w:lang w:val="x-none"/>
          </w:rPr>
          <w:t>058_</w:t>
        </w:r>
        <w:r w:rsidRPr="00340B55">
          <w:rPr>
            <w:rFonts w:hint="eastAsia"/>
            <w:lang w:val="x-none"/>
          </w:rPr>
          <w:t>心理衡鑑摘要單編碼錯誤</w:t>
        </w:r>
        <w:bookmarkEnd w:id="2128"/>
        <w:bookmarkEnd w:id="2129"/>
        <w:bookmarkEnd w:id="2130"/>
        <w:bookmarkEnd w:id="2131"/>
      </w:ins>
    </w:p>
    <w:p w14:paraId="317CAA30" w14:textId="77777777" w:rsidR="008F7535" w:rsidRDefault="008F7535" w:rsidP="008F7535">
      <w:pPr>
        <w:pStyle w:val="ac"/>
        <w:rPr>
          <w:ins w:id="2134" w:author="Haraguroicha Hsu" w:date="2013-06-30T04:49:00Z"/>
        </w:rPr>
      </w:pPr>
      <w:ins w:id="2135"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1699B2FB" w14:textId="77777777" w:rsidR="008F7535" w:rsidRDefault="008F7535" w:rsidP="008F7535">
      <w:pPr>
        <w:pStyle w:val="af5"/>
        <w:ind w:left="-1120" w:right="-1120"/>
        <w:rPr>
          <w:ins w:id="2136" w:author="Haraguroicha Hsu" w:date="2013-06-30T04:49:00Z"/>
          <w:lang w:val="x-none"/>
        </w:rPr>
      </w:pPr>
      <w:ins w:id="2137"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77777777" w:rsidR="008F7535" w:rsidRDefault="008F7535" w:rsidP="008F7535">
      <w:pPr>
        <w:pStyle w:val="ab"/>
        <w:rPr>
          <w:ins w:id="2138" w:author="Haraguroicha Hsu" w:date="2013-06-30T04:49:00Z"/>
          <w:lang w:val="x-none"/>
        </w:rPr>
      </w:pPr>
      <w:bookmarkStart w:id="2139" w:name="_Ref360145731"/>
      <w:bookmarkStart w:id="2140" w:name="_Toc360323043"/>
      <w:bookmarkStart w:id="2141" w:name="_Toc360323485"/>
      <w:bookmarkStart w:id="2142" w:name="_Toc234187581"/>
      <w:bookmarkStart w:id="2143" w:name="_Toc234187932"/>
      <w:ins w:id="2144"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36</w:t>
      </w:r>
      <w:ins w:id="2145" w:author="Haraguroicha Hsu" w:date="2013-06-30T04:49:00Z">
        <w:r>
          <w:fldChar w:fldCharType="end"/>
        </w:r>
        <w:bookmarkEnd w:id="2139"/>
        <w:r>
          <w:t xml:space="preserve"> </w:t>
        </w:r>
        <w:r w:rsidRPr="00340B55">
          <w:rPr>
            <w:rFonts w:hint="eastAsia"/>
            <w:lang w:val="x-none"/>
          </w:rPr>
          <w:t>059_</w:t>
        </w:r>
        <w:r w:rsidRPr="00340B55">
          <w:rPr>
            <w:rFonts w:hint="eastAsia"/>
            <w:lang w:val="x-none"/>
          </w:rPr>
          <w:t>心理治療摘要單編碼錯誤</w:t>
        </w:r>
        <w:bookmarkEnd w:id="2140"/>
        <w:bookmarkEnd w:id="2141"/>
        <w:bookmarkEnd w:id="2142"/>
        <w:bookmarkEnd w:id="2143"/>
      </w:ins>
    </w:p>
    <w:p w14:paraId="7991F4FE" w14:textId="77777777" w:rsidR="008F7535" w:rsidRDefault="008F7535" w:rsidP="008F7535">
      <w:pPr>
        <w:pStyle w:val="ac"/>
        <w:rPr>
          <w:ins w:id="2146" w:author="Haraguroicha Hsu" w:date="2013-06-30T04:49:00Z"/>
        </w:rPr>
      </w:pPr>
      <w:ins w:id="2147"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6F70BED0" w14:textId="77777777" w:rsidR="008F7535" w:rsidRDefault="008F7535" w:rsidP="008F7535">
      <w:pPr>
        <w:pStyle w:val="af5"/>
        <w:ind w:left="-1120" w:right="-1120"/>
        <w:rPr>
          <w:ins w:id="2148" w:author="Haraguroicha Hsu" w:date="2013-06-30T04:49:00Z"/>
          <w:lang w:val="x-none"/>
        </w:rPr>
      </w:pPr>
      <w:ins w:id="2149" w:author="Haraguroicha Hsu" w:date="2013-06-30T04:49:00Z">
        <w:r>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77777777" w:rsidR="008F7535" w:rsidRDefault="008F7535" w:rsidP="008F7535">
      <w:pPr>
        <w:pStyle w:val="ab"/>
        <w:rPr>
          <w:ins w:id="2150" w:author="Haraguroicha Hsu" w:date="2013-06-30T04:49:00Z"/>
        </w:rPr>
      </w:pPr>
      <w:bookmarkStart w:id="2151" w:name="_Ref360145738"/>
      <w:bookmarkStart w:id="2152" w:name="_Toc360323044"/>
      <w:bookmarkStart w:id="2153" w:name="_Toc360323486"/>
      <w:bookmarkStart w:id="2154" w:name="_Toc234187582"/>
      <w:bookmarkStart w:id="2155" w:name="_Toc234187933"/>
      <w:ins w:id="2156"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37</w:t>
      </w:r>
      <w:ins w:id="2157" w:author="Haraguroicha Hsu" w:date="2013-06-30T04:49:00Z">
        <w:r>
          <w:fldChar w:fldCharType="end"/>
        </w:r>
        <w:bookmarkEnd w:id="215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152"/>
        <w:bookmarkEnd w:id="2153"/>
        <w:bookmarkEnd w:id="2154"/>
        <w:bookmarkEnd w:id="2155"/>
      </w:ins>
    </w:p>
    <w:p w14:paraId="058E4786" w14:textId="77777777" w:rsidR="008F7535" w:rsidRPr="00004628" w:rsidRDefault="008F7535" w:rsidP="008F7535">
      <w:pPr>
        <w:pStyle w:val="ac"/>
        <w:rPr>
          <w:ins w:id="2158" w:author="Haraguroicha Hsu" w:date="2013-06-30T04:49:00Z"/>
        </w:rPr>
      </w:pPr>
      <w:ins w:id="2159" w:author="Haraguroicha Hsu" w:date="2013-06-30T04:49:00Z">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ins>
    </w:p>
    <w:p w14:paraId="3E5A97BA" w14:textId="77777777" w:rsidR="008F7535" w:rsidRDefault="008F7535" w:rsidP="008F7535">
      <w:pPr>
        <w:pStyle w:val="af5"/>
        <w:ind w:left="-1120" w:right="-1120"/>
        <w:rPr>
          <w:ins w:id="2160" w:author="Haraguroicha Hsu" w:date="2013-06-30T04:49:00Z"/>
          <w:lang w:val="x-none"/>
        </w:rPr>
      </w:pPr>
      <w:ins w:id="2161" w:author="Haraguroicha Hsu" w:date="2013-06-30T04:49:00Z">
        <w:r>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77777777" w:rsidR="008F7535" w:rsidRDefault="008F7535" w:rsidP="008F7535">
      <w:pPr>
        <w:pStyle w:val="ab"/>
        <w:rPr>
          <w:ins w:id="2162" w:author="Haraguroicha Hsu" w:date="2013-06-30T04:49:00Z"/>
        </w:rPr>
      </w:pPr>
      <w:bookmarkStart w:id="2163" w:name="_Ref360145745"/>
      <w:bookmarkStart w:id="2164" w:name="_Toc360323045"/>
      <w:bookmarkStart w:id="2165" w:name="_Toc360323487"/>
      <w:bookmarkStart w:id="2166" w:name="_Toc234187583"/>
      <w:bookmarkStart w:id="2167" w:name="_Toc234187934"/>
      <w:ins w:id="2168"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38</w:t>
      </w:r>
      <w:ins w:id="2169" w:author="Haraguroicha Hsu" w:date="2013-06-30T04:49:00Z">
        <w:r>
          <w:fldChar w:fldCharType="end"/>
        </w:r>
        <w:bookmarkEnd w:id="2163"/>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164"/>
        <w:bookmarkEnd w:id="2165"/>
        <w:bookmarkEnd w:id="2166"/>
        <w:bookmarkEnd w:id="2167"/>
      </w:ins>
    </w:p>
    <w:p w14:paraId="0335DA9D" w14:textId="77777777" w:rsidR="008F7535" w:rsidRPr="00E120B6" w:rsidRDefault="008F7535" w:rsidP="008F7535">
      <w:pPr>
        <w:pStyle w:val="ac"/>
        <w:rPr>
          <w:ins w:id="2170" w:author="Haraguroicha Hsu" w:date="2013-06-30T04:49:00Z"/>
        </w:rPr>
      </w:pPr>
      <w:ins w:id="2171" w:author="Haraguroicha Hsu" w:date="2013-06-30T04:49:00Z">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5"/>
        <w:ind w:left="-1120" w:right="-1120"/>
        <w:rPr>
          <w:ins w:id="2172" w:author="Haraguroicha Hsu" w:date="2013-06-30T04:49:00Z"/>
        </w:rPr>
      </w:pPr>
      <w:ins w:id="2173" w:author="Haraguroicha Hsu" w:date="2013-06-30T04:49:00Z">
        <w:r>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77777777" w:rsidR="008F7535" w:rsidRPr="00D02680" w:rsidRDefault="008F7535" w:rsidP="008F7535">
      <w:pPr>
        <w:pStyle w:val="ab"/>
        <w:rPr>
          <w:ins w:id="2174" w:author="Haraguroicha Hsu" w:date="2013-06-30T04:49:00Z"/>
        </w:rPr>
      </w:pPr>
      <w:bookmarkStart w:id="2175" w:name="_Ref234176108"/>
      <w:bookmarkStart w:id="2176" w:name="_Toc360323046"/>
      <w:bookmarkStart w:id="2177" w:name="_Toc360323488"/>
      <w:bookmarkStart w:id="2178" w:name="_Toc234187584"/>
      <w:bookmarkStart w:id="2179" w:name="_Toc234187935"/>
      <w:ins w:id="2180"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BD20F5">
        <w:rPr>
          <w:noProof/>
        </w:rPr>
        <w:t>39</w:t>
      </w:r>
      <w:ins w:id="2181" w:author="Haraguroicha Hsu" w:date="2013-06-30T04:49:00Z">
        <w:r>
          <w:fldChar w:fldCharType="end"/>
        </w:r>
        <w:bookmarkEnd w:id="2175"/>
        <w:r>
          <w:rPr>
            <w:rFonts w:hint="eastAsia"/>
          </w:rPr>
          <w:t xml:space="preserve"> </w:t>
        </w:r>
        <w:r>
          <w:rPr>
            <w:rFonts w:hint="eastAsia"/>
          </w:rPr>
          <w:t>傳染病通報單張畫面</w:t>
        </w:r>
        <w:bookmarkEnd w:id="2176"/>
        <w:bookmarkEnd w:id="2177"/>
        <w:bookmarkEnd w:id="2178"/>
        <w:bookmarkEnd w:id="2179"/>
      </w:ins>
    </w:p>
    <w:p w14:paraId="08D59956" w14:textId="77777777" w:rsidR="008F7535" w:rsidRPr="00D02680" w:rsidRDefault="008F7535" w:rsidP="008F7535">
      <w:pPr>
        <w:pStyle w:val="ac"/>
        <w:rPr>
          <w:ins w:id="2182" w:author="Haraguroicha Hsu" w:date="2013-06-30T04:49:00Z"/>
        </w:rPr>
      </w:pPr>
      <w:ins w:id="2183" w:author="Haraguroicha Hsu" w:date="2013-06-30T04:49:00Z">
        <w:r>
          <w:rPr>
            <w:rFonts w:hint="eastAsia"/>
          </w:rPr>
          <w:t>系統依照制定中的傳染病通報單張以及傳染病個案報告單設計</w:t>
        </w:r>
        <w:bookmarkStart w:id="2184" w:name="_GoBack"/>
        <w:bookmarkEnd w:id="2184"/>
        <w:r>
          <w:rPr>
            <w:rFonts w:hint="eastAsia"/>
          </w:rPr>
          <w:t>專用表單給新制定的單張使用</w:t>
        </w:r>
      </w:ins>
    </w:p>
    <w:p w14:paraId="056828E0" w14:textId="77777777" w:rsidR="008F7535" w:rsidRDefault="008F7535" w:rsidP="008F7535">
      <w:pPr>
        <w:widowControl/>
        <w:ind w:firstLineChars="0" w:firstLine="0"/>
        <w:jc w:val="left"/>
        <w:rPr>
          <w:ins w:id="2185" w:author="Haraguroicha Hsu" w:date="2013-06-30T04:49:00Z"/>
          <w:rFonts w:asciiTheme="majorHAnsi" w:eastAsiaTheme="majorEastAsia" w:hAnsiTheme="majorHAnsi"/>
          <w:b/>
          <w:bCs/>
          <w:kern w:val="52"/>
          <w:sz w:val="32"/>
          <w:szCs w:val="48"/>
          <w:lang w:val="x-none"/>
        </w:rPr>
      </w:pPr>
      <w:ins w:id="2186" w:author="Haraguroicha Hsu" w:date="2013-06-30T04:49:00Z">
        <w:r>
          <w:br w:type="page"/>
        </w:r>
      </w:ins>
    </w:p>
    <w:p w14:paraId="5642AABA" w14:textId="4BEBD7AC" w:rsidR="007E26D5" w:rsidDel="008F7535" w:rsidRDefault="007E26D5">
      <w:pPr>
        <w:widowControl/>
        <w:ind w:firstLineChars="0" w:firstLine="0"/>
        <w:jc w:val="left"/>
        <w:rPr>
          <w:del w:id="2187" w:author="Haraguroicha Hsu" w:date="2013-06-30T04:49:00Z"/>
          <w:rFonts w:asciiTheme="majorHAnsi" w:eastAsiaTheme="majorEastAsia" w:hAnsiTheme="majorHAnsi"/>
          <w:sz w:val="24"/>
        </w:rPr>
      </w:pPr>
      <w:del w:id="2188" w:author="Haraguroicha Hsu" w:date="2013-06-30T04:49:00Z">
        <w:r w:rsidDel="008F7535">
          <w:br w:type="page"/>
        </w:r>
      </w:del>
    </w:p>
    <w:p w14:paraId="1E114847" w14:textId="77777777" w:rsidR="00EC1E55" w:rsidRPr="00DF21BB" w:rsidRDefault="00EC1E55" w:rsidP="003A0BF2">
      <w:pPr>
        <w:pStyle w:val="2"/>
      </w:pPr>
      <w:bookmarkStart w:id="2189" w:name="_Toc357866758"/>
      <w:bookmarkStart w:id="2190" w:name="_Toc234187892"/>
      <w:r w:rsidRPr="00DF21BB">
        <w:rPr>
          <w:rFonts w:hint="eastAsia"/>
        </w:rPr>
        <w:t>研究限制</w:t>
      </w:r>
      <w:bookmarkEnd w:id="2189"/>
      <w:bookmarkEnd w:id="2190"/>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2191" w:author="Haraguroicha Hsu" w:date="2013-06-30T04:50:00Z">
        <w:r w:rsidR="008F7535">
          <w:rPr>
            <w:rFonts w:hint="eastAsia"/>
          </w:rPr>
          <w:t>應用</w:t>
        </w:r>
      </w:ins>
      <w:r w:rsidRPr="00DF21BB">
        <w:rPr>
          <w:rFonts w:hint="eastAsia"/>
        </w:rPr>
        <w:t>的層面，</w:t>
      </w:r>
      <w:ins w:id="2192"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9"/>
        <w:numPr>
          <w:ilvl w:val="0"/>
          <w:numId w:val="16"/>
        </w:numPr>
        <w:ind w:leftChars="0" w:firstLineChars="0"/>
        <w:rPr>
          <w:del w:id="2193" w:author="Haraguroicha Hsu" w:date="2013-06-30T04:51:00Z"/>
        </w:rPr>
      </w:pPr>
      <w:del w:id="2194"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195" w:name="_Toc352873113"/>
      <w:bookmarkStart w:id="2196" w:name="_Toc357866759"/>
      <w:bookmarkStart w:id="2197" w:name="_Toc234187893"/>
      <w:r w:rsidRPr="00DF21BB">
        <w:t>結論與建議</w:t>
      </w:r>
      <w:bookmarkEnd w:id="2195"/>
      <w:bookmarkEnd w:id="2196"/>
      <w:bookmarkEnd w:id="2197"/>
    </w:p>
    <w:p w14:paraId="630380A4" w14:textId="5786D475" w:rsidR="0093688A" w:rsidRPr="00DF21BB" w:rsidRDefault="002E47DA" w:rsidP="003A0BF2">
      <w:pPr>
        <w:pStyle w:val="2"/>
      </w:pPr>
      <w:bookmarkStart w:id="2198" w:name="_Toc357866760"/>
      <w:bookmarkStart w:id="2199" w:name="_Toc234187894"/>
      <w:r w:rsidRPr="00DF21BB">
        <w:rPr>
          <w:rFonts w:hint="eastAsia"/>
        </w:rPr>
        <w:t>結論</w:t>
      </w:r>
      <w:bookmarkEnd w:id="2198"/>
      <w:bookmarkEnd w:id="2199"/>
    </w:p>
    <w:p w14:paraId="55E55D06" w14:textId="6D527A68" w:rsidR="001F75F1" w:rsidRDefault="001F75F1" w:rsidP="001F75F1">
      <w:pPr>
        <w:ind w:firstLine="560"/>
      </w:pPr>
      <w:r>
        <w:rPr>
          <w:rFonts w:hint="eastAsia"/>
        </w:rPr>
        <w:t>本系統目前已經可以呈現行政院衛生署所公告的四類交換標準單張</w:t>
      </w:r>
      <w:ins w:id="2200" w:author="Haraguroicha Hsu" w:date="2013-06-30T04:51:00Z">
        <w:r w:rsidR="00E32BCC" w:rsidRPr="00DD2C85">
          <w:rPr>
            <w:rFonts w:hint="eastAsia"/>
          </w:rPr>
          <w:t>與其餘的數百餘張電子病歷範本</w:t>
        </w:r>
      </w:ins>
      <w:r>
        <w:rPr>
          <w:rFonts w:hint="eastAsia"/>
        </w:rPr>
        <w:t>，以及</w:t>
      </w:r>
      <w:ins w:id="2201"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2202"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203" w:name="_Toc357866761"/>
    </w:p>
    <w:p w14:paraId="0076891D" w14:textId="77777777" w:rsidR="001456C7" w:rsidDel="004B7FC6" w:rsidRDefault="001456C7">
      <w:pPr>
        <w:ind w:firstLineChars="0" w:firstLine="0"/>
        <w:rPr>
          <w:del w:id="2204" w:author="Haraguroicha Hsu" w:date="2013-06-30T04:53:00Z"/>
        </w:rPr>
        <w:pPrChange w:id="2205" w:author="Haraguroicha Hsu" w:date="2013-06-30T04:53:00Z">
          <w:pPr>
            <w:ind w:firstLine="560"/>
          </w:pPr>
        </w:pPrChange>
      </w:pPr>
    </w:p>
    <w:p w14:paraId="58F2C268" w14:textId="77777777" w:rsidR="004B7FC6" w:rsidRDefault="004B7FC6" w:rsidP="001456C7">
      <w:pPr>
        <w:ind w:firstLine="560"/>
        <w:rPr>
          <w:ins w:id="2206" w:author="Haraguroicha Hsu" w:date="2013-06-30T04:53:00Z"/>
        </w:rPr>
      </w:pPr>
    </w:p>
    <w:p w14:paraId="0F9E0113" w14:textId="4D2430F2" w:rsidR="00E37CC8" w:rsidRPr="001456C7" w:rsidRDefault="00E37CC8">
      <w:pPr>
        <w:ind w:firstLineChars="0" w:firstLine="0"/>
        <w:pPrChange w:id="2207" w:author="Haraguroicha Hsu" w:date="2013-06-30T04:53:00Z">
          <w:pPr>
            <w:ind w:firstLine="560"/>
          </w:pPr>
        </w:pPrChange>
      </w:pPr>
      <w:r>
        <w:br w:type="page"/>
      </w:r>
    </w:p>
    <w:p w14:paraId="0ABBEE41" w14:textId="6309F237" w:rsidR="002E47DA" w:rsidRPr="00DF21BB" w:rsidRDefault="002E47DA" w:rsidP="003A0BF2">
      <w:pPr>
        <w:pStyle w:val="2"/>
      </w:pPr>
      <w:bookmarkStart w:id="2208" w:name="_Toc234187895"/>
      <w:r w:rsidRPr="00DF21BB">
        <w:rPr>
          <w:rFonts w:hint="eastAsia"/>
        </w:rPr>
        <w:t>未來努力方向</w:t>
      </w:r>
      <w:bookmarkEnd w:id="2203"/>
      <w:bookmarkEnd w:id="2208"/>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209" w:name="_Toc352873116"/>
      <w:bookmarkStart w:id="2210" w:name="_Toc357866762"/>
      <w:bookmarkStart w:id="2211" w:name="_Toc234187896"/>
      <w:r w:rsidRPr="00DF21BB">
        <w:rPr>
          <w:rFonts w:hint="eastAsia"/>
        </w:rPr>
        <w:t>參考文獻</w:t>
      </w:r>
      <w:bookmarkEnd w:id="2209"/>
      <w:bookmarkEnd w:id="2210"/>
      <w:bookmarkEnd w:id="2211"/>
    </w:p>
    <w:p w14:paraId="1368DDBB" w14:textId="0E7F59C5" w:rsidR="003C0309" w:rsidRPr="003C0309" w:rsidRDefault="00EC5171" w:rsidP="00A073DF">
      <w:pPr>
        <w:pStyle w:val="af3"/>
        <w:spacing w:after="90"/>
        <w:ind w:left="583" w:hanging="583"/>
        <w:rPr>
          <w:rFonts w:ascii="STKaiti" w:hAnsi="STKaiti" w:hint="eastAsia"/>
          <w:noProof/>
        </w:rPr>
        <w:pPrChange w:id="2212" w:author="Haraguroicha Hsu" w:date="2013-07-02T12:06:00Z">
          <w:pPr>
            <w:pStyle w:val="af3"/>
            <w:spacing w:after="90"/>
            <w:ind w:left="680" w:hanging="680"/>
          </w:pPr>
        </w:pPrChange>
      </w:pPr>
      <w:r w:rsidRPr="00DF21BB">
        <w:fldChar w:fldCharType="begin"/>
      </w:r>
      <w:r w:rsidRPr="00DF21BB">
        <w:instrText xml:space="preserve"> ADDIN EN.REFLIST </w:instrText>
      </w:r>
      <w:r w:rsidRPr="00DF21BB">
        <w:fldChar w:fldCharType="separate"/>
      </w:r>
      <w:bookmarkStart w:id="221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r w:rsidR="00AB40E4">
        <w:fldChar w:fldCharType="begin"/>
      </w:r>
      <w:r w:rsidR="00AB40E4">
        <w:instrText xml:space="preserve"> HYPERLINK "http://emr.doh.gov.tw/introduction.aspx" </w:instrText>
      </w:r>
      <w:r w:rsidR="00AB40E4">
        <w:fldChar w:fldCharType="separate"/>
      </w:r>
      <w:r w:rsidR="003C0309" w:rsidRPr="003C0309">
        <w:rPr>
          <w:rStyle w:val="aa"/>
          <w:rFonts w:ascii="STKaiti" w:eastAsiaTheme="majorEastAsia" w:hAnsi="STKaiti" w:cs="Times New Roman" w:hint="eastAsia"/>
          <w:noProof/>
        </w:rPr>
        <w:t>http://emr.doh.gov.tw/introduction.aspx</w:t>
      </w:r>
      <w:bookmarkEnd w:id="2213"/>
      <w:r w:rsidR="00AB40E4">
        <w:rPr>
          <w:rStyle w:val="aa"/>
          <w:rFonts w:ascii="STKaiti" w:eastAsiaTheme="majorEastAsia" w:hAnsi="STKaiti" w:cs="Times New Roman"/>
          <w:noProof/>
        </w:rPr>
        <w:fldChar w:fldCharType="end"/>
      </w:r>
    </w:p>
    <w:p w14:paraId="1226AD70" w14:textId="1993664C" w:rsidR="003C0309" w:rsidRPr="003C0309" w:rsidRDefault="003C0309" w:rsidP="00A073DF">
      <w:pPr>
        <w:pStyle w:val="af3"/>
        <w:spacing w:after="90"/>
        <w:ind w:left="583" w:hanging="583"/>
        <w:rPr>
          <w:rFonts w:ascii="STKaiti" w:hAnsi="STKaiti" w:hint="eastAsia"/>
          <w:noProof/>
        </w:rPr>
        <w:pPrChange w:id="2214" w:author="Haraguroicha Hsu" w:date="2013-07-02T12:06:00Z">
          <w:pPr>
            <w:pStyle w:val="af3"/>
            <w:spacing w:after="90"/>
            <w:ind w:left="680" w:hanging="680"/>
          </w:pPr>
        </w:pPrChange>
      </w:pPr>
      <w:bookmarkStart w:id="2215"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r w:rsidR="00AB40E4">
        <w:fldChar w:fldCharType="begin"/>
      </w:r>
      <w:r w:rsidR="00AB40E4">
        <w:instrText xml:space="preserve"> HYPERLINK "http://emr.doh.gov.tw/allowance.aspx" </w:instrText>
      </w:r>
      <w:r w:rsidR="00AB40E4">
        <w:fldChar w:fldCharType="separate"/>
      </w:r>
      <w:r w:rsidRPr="003C0309">
        <w:rPr>
          <w:rStyle w:val="aa"/>
          <w:rFonts w:ascii="STKaiti" w:eastAsiaTheme="majorEastAsia" w:hAnsi="STKaiti" w:cs="Times New Roman" w:hint="eastAsia"/>
          <w:noProof/>
        </w:rPr>
        <w:t>http://emr.doh.gov.tw/allowance.aspx</w:t>
      </w:r>
      <w:bookmarkEnd w:id="2215"/>
      <w:r w:rsidR="00AB40E4">
        <w:rPr>
          <w:rStyle w:val="aa"/>
          <w:rFonts w:ascii="STKaiti" w:eastAsiaTheme="majorEastAsia" w:hAnsi="STKaiti" w:cs="Times New Roman"/>
          <w:noProof/>
        </w:rPr>
        <w:fldChar w:fldCharType="end"/>
      </w:r>
    </w:p>
    <w:p w14:paraId="615924B2" w14:textId="77777777" w:rsidR="003C0309" w:rsidRPr="003C0309" w:rsidRDefault="003C0309" w:rsidP="00A073DF">
      <w:pPr>
        <w:pStyle w:val="af3"/>
        <w:spacing w:after="90"/>
        <w:ind w:left="583" w:hanging="583"/>
        <w:rPr>
          <w:rFonts w:ascii="STKaiti" w:hAnsi="STKaiti" w:hint="eastAsia"/>
          <w:noProof/>
        </w:rPr>
        <w:pPrChange w:id="2216" w:author="Haraguroicha Hsu" w:date="2013-07-02T12:06:00Z">
          <w:pPr>
            <w:pStyle w:val="af3"/>
            <w:spacing w:after="90"/>
            <w:ind w:left="680" w:hanging="680"/>
          </w:pPr>
        </w:pPrChange>
      </w:pPr>
      <w:bookmarkStart w:id="2217"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217"/>
    </w:p>
    <w:p w14:paraId="7FE79354" w14:textId="77777777" w:rsidR="003C0309" w:rsidRPr="003C0309" w:rsidRDefault="003C0309" w:rsidP="00A073DF">
      <w:pPr>
        <w:pStyle w:val="af3"/>
        <w:spacing w:after="90"/>
        <w:ind w:left="583" w:hanging="583"/>
        <w:rPr>
          <w:rFonts w:ascii="STKaiti" w:hAnsi="STKaiti" w:hint="eastAsia"/>
          <w:noProof/>
        </w:rPr>
        <w:pPrChange w:id="2218" w:author="Haraguroicha Hsu" w:date="2013-07-02T12:06:00Z">
          <w:pPr>
            <w:pStyle w:val="af3"/>
            <w:spacing w:after="90"/>
            <w:ind w:left="680" w:hanging="680"/>
          </w:pPr>
        </w:pPrChange>
      </w:pPr>
      <w:bookmarkStart w:id="2219"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219"/>
    </w:p>
    <w:p w14:paraId="3D5AC01A" w14:textId="77777777" w:rsidR="003C0309" w:rsidRPr="003C0309" w:rsidRDefault="003C0309" w:rsidP="00A073DF">
      <w:pPr>
        <w:pStyle w:val="af3"/>
        <w:spacing w:after="90"/>
        <w:ind w:left="583" w:hanging="583"/>
        <w:rPr>
          <w:rFonts w:ascii="STKaiti" w:hAnsi="STKaiti" w:hint="eastAsia"/>
          <w:noProof/>
        </w:rPr>
        <w:pPrChange w:id="2220" w:author="Haraguroicha Hsu" w:date="2013-07-02T12:06:00Z">
          <w:pPr>
            <w:pStyle w:val="af3"/>
            <w:spacing w:after="90"/>
            <w:ind w:left="680" w:hanging="680"/>
          </w:pPr>
        </w:pPrChange>
      </w:pPr>
      <w:bookmarkStart w:id="2221"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221"/>
    </w:p>
    <w:p w14:paraId="1DC35A0D" w14:textId="77777777" w:rsidR="003C0309" w:rsidRPr="003C0309" w:rsidRDefault="003C0309" w:rsidP="00A073DF">
      <w:pPr>
        <w:pStyle w:val="af3"/>
        <w:spacing w:after="90"/>
        <w:ind w:left="583" w:hanging="583"/>
        <w:rPr>
          <w:rFonts w:ascii="STKaiti" w:hAnsi="STKaiti" w:hint="eastAsia"/>
          <w:noProof/>
        </w:rPr>
        <w:pPrChange w:id="2222" w:author="Haraguroicha Hsu" w:date="2013-07-02T12:06:00Z">
          <w:pPr>
            <w:pStyle w:val="af3"/>
            <w:spacing w:after="90"/>
            <w:ind w:left="680" w:hanging="680"/>
          </w:pPr>
        </w:pPrChange>
      </w:pPr>
      <w:bookmarkStart w:id="2223"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223"/>
    </w:p>
    <w:p w14:paraId="5CEC4B05" w14:textId="77777777" w:rsidR="003C0309" w:rsidRPr="003C0309" w:rsidRDefault="003C0309" w:rsidP="00A073DF">
      <w:pPr>
        <w:pStyle w:val="af3"/>
        <w:spacing w:after="90"/>
        <w:ind w:left="583" w:hanging="583"/>
        <w:rPr>
          <w:rFonts w:ascii="STKaiti" w:hAnsi="STKaiti" w:hint="eastAsia"/>
          <w:noProof/>
        </w:rPr>
        <w:pPrChange w:id="2224" w:author="Haraguroicha Hsu" w:date="2013-07-02T12:06:00Z">
          <w:pPr>
            <w:pStyle w:val="af3"/>
            <w:spacing w:after="90"/>
            <w:ind w:left="680" w:hanging="680"/>
          </w:pPr>
        </w:pPrChange>
      </w:pPr>
      <w:bookmarkStart w:id="2225"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225"/>
    </w:p>
    <w:p w14:paraId="7EDFA9B3" w14:textId="77777777" w:rsidR="003C0309" w:rsidRPr="003C0309" w:rsidRDefault="003C0309" w:rsidP="00A073DF">
      <w:pPr>
        <w:pStyle w:val="af3"/>
        <w:spacing w:after="90"/>
        <w:ind w:left="583" w:hanging="583"/>
        <w:rPr>
          <w:rFonts w:ascii="STKaiti" w:hAnsi="STKaiti" w:hint="eastAsia"/>
          <w:noProof/>
        </w:rPr>
        <w:pPrChange w:id="2226" w:author="Haraguroicha Hsu" w:date="2013-07-02T12:06:00Z">
          <w:pPr>
            <w:pStyle w:val="af3"/>
            <w:spacing w:after="90"/>
            <w:ind w:left="680" w:hanging="680"/>
          </w:pPr>
        </w:pPrChange>
      </w:pPr>
      <w:bookmarkStart w:id="2227"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227"/>
    </w:p>
    <w:p w14:paraId="7266A16A" w14:textId="77777777" w:rsidR="003C0309" w:rsidRPr="003C0309" w:rsidRDefault="003C0309" w:rsidP="00A073DF">
      <w:pPr>
        <w:pStyle w:val="af3"/>
        <w:spacing w:after="90"/>
        <w:ind w:left="583" w:hanging="583"/>
        <w:rPr>
          <w:rFonts w:ascii="STKaiti" w:hAnsi="STKaiti" w:hint="eastAsia"/>
          <w:noProof/>
        </w:rPr>
        <w:pPrChange w:id="2228" w:author="Haraguroicha Hsu" w:date="2013-07-02T12:06:00Z">
          <w:pPr>
            <w:pStyle w:val="af3"/>
            <w:spacing w:after="90"/>
            <w:ind w:left="680" w:hanging="680"/>
          </w:pPr>
        </w:pPrChange>
      </w:pPr>
      <w:bookmarkStart w:id="222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229"/>
    </w:p>
    <w:p w14:paraId="5FCD0108" w14:textId="77777777" w:rsidR="003C0309" w:rsidRPr="003C0309" w:rsidRDefault="003C0309" w:rsidP="00A073DF">
      <w:pPr>
        <w:pStyle w:val="af3"/>
        <w:spacing w:after="90"/>
        <w:ind w:left="583" w:hanging="583"/>
        <w:rPr>
          <w:rFonts w:ascii="STKaiti" w:hAnsi="STKaiti" w:hint="eastAsia"/>
          <w:noProof/>
        </w:rPr>
        <w:pPrChange w:id="2230" w:author="Haraguroicha Hsu" w:date="2013-07-02T12:06:00Z">
          <w:pPr>
            <w:pStyle w:val="af3"/>
            <w:spacing w:after="90"/>
            <w:ind w:left="680" w:hanging="680"/>
          </w:pPr>
        </w:pPrChange>
      </w:pPr>
      <w:bookmarkStart w:id="2231"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231"/>
    </w:p>
    <w:p w14:paraId="6393F3D9" w14:textId="77777777" w:rsidR="003C0309" w:rsidRPr="003C0309" w:rsidRDefault="003C0309" w:rsidP="00A073DF">
      <w:pPr>
        <w:pStyle w:val="af3"/>
        <w:spacing w:after="90"/>
        <w:ind w:left="583" w:hanging="583"/>
        <w:rPr>
          <w:rFonts w:ascii="STKaiti" w:hAnsi="STKaiti" w:hint="eastAsia"/>
          <w:noProof/>
        </w:rPr>
        <w:pPrChange w:id="2232" w:author="Haraguroicha Hsu" w:date="2013-07-02T12:06:00Z">
          <w:pPr>
            <w:pStyle w:val="af3"/>
            <w:spacing w:after="90"/>
            <w:ind w:left="680" w:hanging="680"/>
          </w:pPr>
        </w:pPrChange>
      </w:pPr>
      <w:bookmarkStart w:id="223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233"/>
    </w:p>
    <w:p w14:paraId="71E0B2B5" w14:textId="77777777" w:rsidR="003C0309" w:rsidRPr="003C0309" w:rsidRDefault="003C0309" w:rsidP="00A073DF">
      <w:pPr>
        <w:pStyle w:val="af3"/>
        <w:spacing w:after="90"/>
        <w:ind w:left="583" w:hanging="583"/>
        <w:rPr>
          <w:rFonts w:ascii="STKaiti" w:hAnsi="STKaiti" w:hint="eastAsia"/>
          <w:noProof/>
        </w:rPr>
        <w:pPrChange w:id="2234" w:author="Haraguroicha Hsu" w:date="2013-07-02T12:06:00Z">
          <w:pPr>
            <w:pStyle w:val="af3"/>
            <w:spacing w:after="90"/>
            <w:ind w:left="680" w:hanging="680"/>
          </w:pPr>
        </w:pPrChange>
      </w:pPr>
      <w:bookmarkStart w:id="2235" w:name="_ENREF_12"/>
      <w:r w:rsidRPr="003C0309">
        <w:rPr>
          <w:rFonts w:ascii="STKaiti" w:hAnsi="STKaiti"/>
          <w:noProof/>
        </w:rPr>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235"/>
    </w:p>
    <w:p w14:paraId="43E9B235" w14:textId="77777777" w:rsidR="003C0309" w:rsidRPr="003C0309" w:rsidRDefault="003C0309" w:rsidP="00A073DF">
      <w:pPr>
        <w:pStyle w:val="af3"/>
        <w:spacing w:after="90"/>
        <w:ind w:left="583" w:hanging="583"/>
        <w:rPr>
          <w:rFonts w:ascii="STKaiti" w:hAnsi="STKaiti" w:hint="eastAsia"/>
          <w:noProof/>
        </w:rPr>
        <w:pPrChange w:id="2236" w:author="Haraguroicha Hsu" w:date="2013-07-02T12:06:00Z">
          <w:pPr>
            <w:pStyle w:val="af3"/>
            <w:spacing w:after="90"/>
            <w:ind w:left="680" w:hanging="680"/>
          </w:pPr>
        </w:pPrChange>
      </w:pPr>
      <w:bookmarkStart w:id="2237"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237"/>
    </w:p>
    <w:p w14:paraId="64FCE7E1" w14:textId="77777777" w:rsidR="003C0309" w:rsidRPr="003C0309" w:rsidRDefault="003C0309" w:rsidP="00A073DF">
      <w:pPr>
        <w:pStyle w:val="af3"/>
        <w:spacing w:after="90"/>
        <w:ind w:left="583" w:hanging="583"/>
        <w:rPr>
          <w:rFonts w:ascii="STKaiti" w:hAnsi="STKaiti" w:hint="eastAsia"/>
          <w:noProof/>
        </w:rPr>
        <w:pPrChange w:id="2238" w:author="Haraguroicha Hsu" w:date="2013-07-02T12:06:00Z">
          <w:pPr>
            <w:pStyle w:val="af3"/>
            <w:spacing w:after="90"/>
            <w:ind w:left="680" w:hanging="680"/>
          </w:pPr>
        </w:pPrChange>
      </w:pPr>
      <w:bookmarkStart w:id="2239"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239"/>
    </w:p>
    <w:p w14:paraId="3FD81E1E" w14:textId="22E1A058" w:rsidR="003C0309" w:rsidRPr="003C0309" w:rsidRDefault="003C0309" w:rsidP="00A073DF">
      <w:pPr>
        <w:pStyle w:val="af3"/>
        <w:spacing w:after="90"/>
        <w:ind w:left="583" w:hanging="583"/>
        <w:rPr>
          <w:rFonts w:ascii="STKaiti" w:hAnsi="STKaiti" w:hint="eastAsia"/>
          <w:noProof/>
        </w:rPr>
        <w:pPrChange w:id="2240" w:author="Haraguroicha Hsu" w:date="2013-07-02T12:06:00Z">
          <w:pPr>
            <w:pStyle w:val="af3"/>
            <w:spacing w:after="90"/>
            <w:ind w:left="680" w:hanging="680"/>
          </w:pPr>
        </w:pPrChange>
      </w:pPr>
      <w:bookmarkStart w:id="2241"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r w:rsidR="00AB40E4">
        <w:fldChar w:fldCharType="begin"/>
      </w:r>
      <w:r w:rsidR="00AB40E4">
        <w:instrText xml:space="preserve"> HYPERLINK "http://video.udn.com/video/Item/ItemPage.do?sno=324-233-2B3-2F3-2B3d4-233-2B3d3d3b34324-2334" </w:instrText>
      </w:r>
      <w:r w:rsidR="00AB40E4">
        <w:fldChar w:fldCharType="separate"/>
      </w:r>
      <w:r w:rsidRPr="003C0309">
        <w:rPr>
          <w:rStyle w:val="aa"/>
          <w:rFonts w:ascii="STKaiti" w:eastAsiaTheme="majorEastAsia" w:hAnsi="STKaiti" w:cs="Times New Roman" w:hint="eastAsia"/>
          <w:noProof/>
        </w:rPr>
        <w:t>http://video.udn.com/video/Item/ItemPage.do?sno=324-233-2B3-2F3-2B3d4-233-2B3d3d3b34324-2334</w:t>
      </w:r>
      <w:bookmarkEnd w:id="2241"/>
      <w:r w:rsidR="00AB40E4">
        <w:rPr>
          <w:rStyle w:val="aa"/>
          <w:rFonts w:ascii="STKaiti" w:eastAsiaTheme="majorEastAsia" w:hAnsi="STKaiti" w:cs="Times New Roman"/>
          <w:noProof/>
        </w:rPr>
        <w:fldChar w:fldCharType="end"/>
      </w:r>
    </w:p>
    <w:p w14:paraId="4EE83688" w14:textId="4981994F" w:rsidR="003C0309" w:rsidRPr="003C0309" w:rsidRDefault="003C0309" w:rsidP="00A073DF">
      <w:pPr>
        <w:pStyle w:val="af3"/>
        <w:spacing w:after="90"/>
        <w:ind w:left="583" w:hanging="583"/>
        <w:rPr>
          <w:rFonts w:ascii="STKaiti" w:hAnsi="STKaiti" w:hint="eastAsia"/>
          <w:noProof/>
        </w:rPr>
        <w:pPrChange w:id="2242" w:author="Haraguroicha Hsu" w:date="2013-07-02T12:06:00Z">
          <w:pPr>
            <w:pStyle w:val="af3"/>
            <w:spacing w:after="90"/>
            <w:ind w:left="680" w:hanging="680"/>
          </w:pPr>
        </w:pPrChange>
      </w:pPr>
      <w:bookmarkStart w:id="2243"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r w:rsidR="00AB40E4">
        <w:fldChar w:fldCharType="begin"/>
      </w:r>
      <w:r w:rsidR="00AB40E4">
        <w:instrText xml:space="preserve"> HYPERLINK "http://www.digitimes.com.tw/tw/dt/n/shwnws.asp?CnlID=10&amp;Cat=35&amp;id=303217" </w:instrText>
      </w:r>
      <w:r w:rsidR="00AB40E4">
        <w:fldChar w:fldCharType="separate"/>
      </w:r>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2243"/>
      <w:r w:rsidR="00AB40E4">
        <w:rPr>
          <w:rStyle w:val="aa"/>
          <w:rFonts w:ascii="STKaiti" w:eastAsiaTheme="majorEastAsia" w:hAnsi="STKaiti" w:cs="Times New Roman"/>
          <w:noProof/>
        </w:rPr>
        <w:fldChar w:fldCharType="end"/>
      </w:r>
    </w:p>
    <w:p w14:paraId="14ECC29C" w14:textId="0D7B71D2" w:rsidR="003C0309" w:rsidRPr="003C0309" w:rsidRDefault="003C0309" w:rsidP="00A073DF">
      <w:pPr>
        <w:pStyle w:val="af3"/>
        <w:spacing w:after="90"/>
        <w:ind w:left="583" w:hanging="583"/>
        <w:rPr>
          <w:rFonts w:ascii="STKaiti" w:hAnsi="STKaiti" w:hint="eastAsia"/>
          <w:noProof/>
        </w:rPr>
        <w:pPrChange w:id="2244" w:author="Haraguroicha Hsu" w:date="2013-07-02T12:06:00Z">
          <w:pPr>
            <w:pStyle w:val="af3"/>
            <w:spacing w:after="90"/>
            <w:ind w:left="680" w:hanging="680"/>
          </w:pPr>
        </w:pPrChange>
      </w:pPr>
      <w:bookmarkStart w:id="2245"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r w:rsidR="00AB40E4">
        <w:fldChar w:fldCharType="begin"/>
      </w:r>
      <w:r w:rsidR="00AB40E4">
        <w:instrText xml:space="preserve"> HYPERLINK "http://zh.wikipedia.org/zh-tw/%E7%94%B5%E5%AD%90%E7%97%85%E5%8E%86" </w:instrText>
      </w:r>
      <w:r w:rsidR="00AB40E4">
        <w:fldChar w:fldCharType="separate"/>
      </w:r>
      <w:r w:rsidRPr="003C0309">
        <w:rPr>
          <w:rStyle w:val="aa"/>
          <w:rFonts w:ascii="STKaiti" w:eastAsiaTheme="majorEastAsia" w:hAnsi="STKaiti" w:cs="Times New Roman" w:hint="eastAsia"/>
          <w:noProof/>
        </w:rPr>
        <w:t>http://zh.wikipedia.org/zh-tw/%E7%94%B5%E5%AD%90%E7%97%85%E5%8E%86</w:t>
      </w:r>
      <w:bookmarkEnd w:id="2245"/>
      <w:r w:rsidR="00AB40E4">
        <w:rPr>
          <w:rStyle w:val="aa"/>
          <w:rFonts w:ascii="STKaiti" w:eastAsiaTheme="majorEastAsia" w:hAnsi="STKaiti" w:cs="Times New Roman"/>
          <w:noProof/>
        </w:rPr>
        <w:fldChar w:fldCharType="end"/>
      </w:r>
    </w:p>
    <w:p w14:paraId="0F164DE9" w14:textId="40FD0FD0" w:rsidR="003C0309" w:rsidRPr="003C0309" w:rsidRDefault="003C0309" w:rsidP="00A073DF">
      <w:pPr>
        <w:pStyle w:val="af3"/>
        <w:spacing w:after="90"/>
        <w:ind w:left="583" w:hanging="583"/>
        <w:rPr>
          <w:rFonts w:ascii="STKaiti" w:hAnsi="STKaiti" w:hint="eastAsia"/>
          <w:noProof/>
        </w:rPr>
        <w:pPrChange w:id="2246" w:author="Haraguroicha Hsu" w:date="2013-07-02T12:06:00Z">
          <w:pPr>
            <w:pStyle w:val="af3"/>
            <w:spacing w:after="90"/>
            <w:ind w:left="680" w:hanging="680"/>
          </w:pPr>
        </w:pPrChange>
      </w:pPr>
      <w:bookmarkStart w:id="2247"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r w:rsidR="00AB40E4">
        <w:fldChar w:fldCharType="begin"/>
      </w:r>
      <w:r w:rsidR="00AB40E4">
        <w:instrText xml:space="preserve"> HYPERLINK "http://www.medlib.am/Fulltexts/The%20CDA%20TM%20BOOK%202011.pdf" </w:instrText>
      </w:r>
      <w:r w:rsidR="00AB40E4">
        <w:fldChar w:fldCharType="separate"/>
      </w:r>
      <w:r w:rsidRPr="003C0309">
        <w:rPr>
          <w:rStyle w:val="aa"/>
          <w:rFonts w:ascii="STKaiti" w:eastAsiaTheme="majorEastAsia" w:hAnsi="STKaiti" w:cs="Times New Roman"/>
          <w:noProof/>
        </w:rPr>
        <w:t>http://www.medlib.am/Fulltexts/The%20CDA%20TM%20BOOK%202011.pdf</w:t>
      </w:r>
      <w:bookmarkEnd w:id="2247"/>
      <w:r w:rsidR="00AB40E4">
        <w:rPr>
          <w:rStyle w:val="aa"/>
          <w:rFonts w:ascii="STKaiti" w:eastAsiaTheme="majorEastAsia" w:hAnsi="STKaiti" w:cs="Times New Roman"/>
          <w:noProof/>
        </w:rPr>
        <w:fldChar w:fldCharType="end"/>
      </w:r>
    </w:p>
    <w:p w14:paraId="52C8086B" w14:textId="77777777" w:rsidR="003C0309" w:rsidRPr="003C0309" w:rsidRDefault="003C0309" w:rsidP="00A073DF">
      <w:pPr>
        <w:pStyle w:val="af3"/>
        <w:spacing w:after="90"/>
        <w:ind w:left="583" w:hanging="583"/>
        <w:rPr>
          <w:rFonts w:ascii="STKaiti" w:hAnsi="STKaiti" w:hint="eastAsia"/>
          <w:noProof/>
        </w:rPr>
        <w:pPrChange w:id="2248" w:author="Haraguroicha Hsu" w:date="2013-07-02T12:06:00Z">
          <w:pPr>
            <w:pStyle w:val="af3"/>
            <w:spacing w:after="90"/>
            <w:ind w:left="680" w:hanging="680"/>
          </w:pPr>
        </w:pPrChange>
      </w:pPr>
      <w:bookmarkStart w:id="2249"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249"/>
    </w:p>
    <w:p w14:paraId="34123574" w14:textId="77777777" w:rsidR="003C0309" w:rsidRPr="003C0309" w:rsidRDefault="003C0309" w:rsidP="00A073DF">
      <w:pPr>
        <w:pStyle w:val="af3"/>
        <w:spacing w:after="90"/>
        <w:ind w:left="583" w:hanging="583"/>
        <w:rPr>
          <w:rFonts w:ascii="STKaiti" w:hAnsi="STKaiti" w:hint="eastAsia"/>
          <w:noProof/>
        </w:rPr>
        <w:pPrChange w:id="2250" w:author="Haraguroicha Hsu" w:date="2013-07-02T12:06:00Z">
          <w:pPr>
            <w:pStyle w:val="af3"/>
            <w:spacing w:after="90"/>
            <w:ind w:left="680" w:hanging="680"/>
          </w:pPr>
        </w:pPrChange>
      </w:pPr>
      <w:bookmarkStart w:id="2251"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251"/>
    </w:p>
    <w:p w14:paraId="51A9EBDA" w14:textId="44C2EBD5" w:rsidR="003C0309" w:rsidRPr="003C0309" w:rsidRDefault="003C0309" w:rsidP="00A073DF">
      <w:pPr>
        <w:pStyle w:val="af3"/>
        <w:spacing w:after="90"/>
        <w:ind w:left="583" w:hanging="583"/>
        <w:rPr>
          <w:rFonts w:ascii="STKaiti" w:hAnsi="STKaiti" w:hint="eastAsia"/>
          <w:noProof/>
        </w:rPr>
        <w:pPrChange w:id="2252" w:author="Haraguroicha Hsu" w:date="2013-07-02T12:06:00Z">
          <w:pPr>
            <w:pStyle w:val="af3"/>
            <w:spacing w:after="90"/>
            <w:ind w:left="680" w:hanging="680"/>
          </w:pPr>
        </w:pPrChange>
      </w:pPr>
      <w:bookmarkStart w:id="225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r w:rsidR="00AB40E4">
        <w:fldChar w:fldCharType="begin"/>
      </w:r>
      <w:r w:rsidR="00AB40E4">
        <w:instrText xml:space="preserve"> HYPERLINK "http://eec.doh.gov.tw/EEC_handouts.pdf" </w:instrText>
      </w:r>
      <w:r w:rsidR="00AB40E4">
        <w:fldChar w:fldCharType="separate"/>
      </w:r>
      <w:r w:rsidRPr="003C0309">
        <w:rPr>
          <w:rStyle w:val="aa"/>
          <w:rFonts w:ascii="STKaiti" w:eastAsiaTheme="majorEastAsia" w:hAnsi="STKaiti" w:cs="Times New Roman" w:hint="eastAsia"/>
          <w:noProof/>
        </w:rPr>
        <w:t>http://eec.doh.gov.tw/EEC_handouts.pdf</w:t>
      </w:r>
      <w:bookmarkEnd w:id="2253"/>
      <w:r w:rsidR="00AB40E4">
        <w:rPr>
          <w:rStyle w:val="aa"/>
          <w:rFonts w:ascii="STKaiti" w:eastAsiaTheme="majorEastAsia" w:hAnsi="STKaiti" w:cs="Times New Roman"/>
          <w:noProof/>
        </w:rPr>
        <w:fldChar w:fldCharType="end"/>
      </w:r>
    </w:p>
    <w:p w14:paraId="0DADEB6C" w14:textId="77777777" w:rsidR="003C0309" w:rsidRPr="003C0309" w:rsidRDefault="003C0309" w:rsidP="00A073DF">
      <w:pPr>
        <w:pStyle w:val="af3"/>
        <w:spacing w:after="90"/>
        <w:ind w:left="583" w:hanging="583"/>
        <w:rPr>
          <w:rFonts w:ascii="STKaiti" w:hAnsi="STKaiti" w:hint="eastAsia"/>
          <w:noProof/>
        </w:rPr>
        <w:pPrChange w:id="2254" w:author="Haraguroicha Hsu" w:date="2013-07-02T12:06:00Z">
          <w:pPr>
            <w:pStyle w:val="af3"/>
            <w:spacing w:after="90"/>
            <w:ind w:left="680" w:hanging="680"/>
          </w:pPr>
        </w:pPrChange>
      </w:pPr>
      <w:bookmarkStart w:id="2255"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255"/>
    </w:p>
    <w:p w14:paraId="24B33E14" w14:textId="77777777" w:rsidR="003C0309" w:rsidRPr="003C0309" w:rsidRDefault="003C0309" w:rsidP="00A073DF">
      <w:pPr>
        <w:pStyle w:val="af3"/>
        <w:spacing w:after="90"/>
        <w:ind w:left="583" w:hanging="583"/>
        <w:rPr>
          <w:rFonts w:ascii="STKaiti" w:hAnsi="STKaiti" w:hint="eastAsia"/>
          <w:noProof/>
        </w:rPr>
        <w:pPrChange w:id="2256" w:author="Haraguroicha Hsu" w:date="2013-07-02T12:06:00Z">
          <w:pPr>
            <w:pStyle w:val="af3"/>
            <w:spacing w:after="90"/>
            <w:ind w:left="680" w:hanging="680"/>
          </w:pPr>
        </w:pPrChange>
      </w:pPr>
      <w:bookmarkStart w:id="2257"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257"/>
    </w:p>
    <w:p w14:paraId="2DE70A62" w14:textId="77777777" w:rsidR="003C0309" w:rsidRPr="003C0309" w:rsidRDefault="003C0309" w:rsidP="00A073DF">
      <w:pPr>
        <w:pStyle w:val="af3"/>
        <w:spacing w:after="90"/>
        <w:ind w:left="583" w:hanging="583"/>
        <w:rPr>
          <w:rFonts w:ascii="STKaiti" w:hAnsi="STKaiti" w:hint="eastAsia"/>
          <w:noProof/>
        </w:rPr>
        <w:pPrChange w:id="2258" w:author="Haraguroicha Hsu" w:date="2013-07-02T12:06:00Z">
          <w:pPr>
            <w:pStyle w:val="af3"/>
            <w:spacing w:after="90"/>
            <w:ind w:left="680" w:hanging="680"/>
          </w:pPr>
        </w:pPrChange>
      </w:pPr>
      <w:bookmarkStart w:id="2259"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259"/>
    </w:p>
    <w:p w14:paraId="2D663D30" w14:textId="77777777" w:rsidR="003C0309" w:rsidRPr="003C0309" w:rsidRDefault="003C0309" w:rsidP="00A073DF">
      <w:pPr>
        <w:pStyle w:val="af3"/>
        <w:spacing w:after="90"/>
        <w:ind w:left="583" w:hanging="583"/>
        <w:rPr>
          <w:rFonts w:ascii="STKaiti" w:hAnsi="STKaiti" w:hint="eastAsia"/>
          <w:noProof/>
        </w:rPr>
        <w:pPrChange w:id="2260" w:author="Haraguroicha Hsu" w:date="2013-07-02T12:06:00Z">
          <w:pPr>
            <w:pStyle w:val="af3"/>
            <w:spacing w:after="90"/>
            <w:ind w:left="680" w:hanging="680"/>
          </w:pPr>
        </w:pPrChange>
      </w:pPr>
      <w:bookmarkStart w:id="2261"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261"/>
    </w:p>
    <w:p w14:paraId="0C5F0FD7" w14:textId="5B0B0998" w:rsidR="003C0309" w:rsidRPr="003C0309" w:rsidRDefault="003C0309" w:rsidP="00A073DF">
      <w:pPr>
        <w:pStyle w:val="af3"/>
        <w:spacing w:after="90"/>
        <w:ind w:left="583" w:hanging="583"/>
        <w:rPr>
          <w:rFonts w:ascii="STKaiti" w:hAnsi="STKaiti" w:hint="eastAsia"/>
          <w:noProof/>
        </w:rPr>
        <w:pPrChange w:id="2262" w:author="Haraguroicha Hsu" w:date="2013-07-02T12:06:00Z">
          <w:pPr>
            <w:pStyle w:val="af3"/>
            <w:spacing w:after="90"/>
            <w:ind w:left="680" w:hanging="680"/>
          </w:pPr>
        </w:pPrChange>
      </w:pPr>
      <w:bookmarkStart w:id="2263"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r w:rsidR="00AB40E4">
        <w:fldChar w:fldCharType="begin"/>
      </w:r>
      <w:r w:rsidR="00AB40E4">
        <w:instrText xml:space="preserve"> HYPERLINK "http://zh.wikipedia.org/wiki/XML" </w:instrText>
      </w:r>
      <w:r w:rsidR="00AB40E4">
        <w:fldChar w:fldCharType="separate"/>
      </w:r>
      <w:r w:rsidRPr="003C0309">
        <w:rPr>
          <w:rStyle w:val="aa"/>
          <w:rFonts w:ascii="STKaiti" w:eastAsiaTheme="majorEastAsia" w:hAnsi="STKaiti" w:cs="Times New Roman"/>
          <w:noProof/>
        </w:rPr>
        <w:t>http://zh.wikipedia.org/wiki/XML</w:t>
      </w:r>
      <w:bookmarkEnd w:id="2263"/>
      <w:r w:rsidR="00AB40E4">
        <w:rPr>
          <w:rStyle w:val="aa"/>
          <w:rFonts w:ascii="STKaiti" w:eastAsiaTheme="majorEastAsia" w:hAnsi="STKaiti" w:cs="Times New Roman"/>
          <w:noProof/>
        </w:rPr>
        <w:fldChar w:fldCharType="end"/>
      </w:r>
    </w:p>
    <w:p w14:paraId="1CE547EC" w14:textId="77777777" w:rsidR="003C0309" w:rsidRPr="003C0309" w:rsidRDefault="003C0309" w:rsidP="00A073DF">
      <w:pPr>
        <w:pStyle w:val="af3"/>
        <w:spacing w:after="90"/>
        <w:ind w:left="583" w:hanging="583"/>
        <w:rPr>
          <w:rFonts w:ascii="STKaiti" w:hAnsi="STKaiti" w:hint="eastAsia"/>
          <w:noProof/>
        </w:rPr>
        <w:pPrChange w:id="2264" w:author="Haraguroicha Hsu" w:date="2013-07-02T12:06:00Z">
          <w:pPr>
            <w:pStyle w:val="af3"/>
            <w:spacing w:after="90"/>
            <w:ind w:left="680" w:hanging="680"/>
          </w:pPr>
        </w:pPrChange>
      </w:pPr>
      <w:bookmarkStart w:id="2265"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265"/>
    </w:p>
    <w:p w14:paraId="10BC8489" w14:textId="32C39F0F" w:rsidR="003C0309" w:rsidRPr="003C0309" w:rsidRDefault="003C0309" w:rsidP="00A073DF">
      <w:pPr>
        <w:pStyle w:val="af3"/>
        <w:spacing w:after="90"/>
        <w:ind w:left="583" w:hanging="583"/>
        <w:rPr>
          <w:rFonts w:ascii="STKaiti" w:hAnsi="STKaiti" w:hint="eastAsia"/>
          <w:noProof/>
        </w:rPr>
        <w:pPrChange w:id="2266" w:author="Haraguroicha Hsu" w:date="2013-07-02T12:06:00Z">
          <w:pPr>
            <w:pStyle w:val="af3"/>
            <w:spacing w:after="90"/>
            <w:ind w:left="680" w:hanging="680"/>
          </w:pPr>
        </w:pPrChange>
      </w:pPr>
      <w:bookmarkStart w:id="2267" w:name="_ENREF_28"/>
      <w:r w:rsidRPr="003C0309">
        <w:rPr>
          <w:rFonts w:ascii="STKaiti" w:hAnsi="STKaiti"/>
          <w:noProof/>
        </w:rPr>
        <w:t>[28]</w:t>
      </w:r>
      <w:r w:rsidRPr="003C0309">
        <w:rPr>
          <w:rFonts w:ascii="STKaiti" w:hAnsi="STKaiti"/>
          <w:noProof/>
        </w:rPr>
        <w:tab/>
        <w:t xml:space="preserve">D. Farber. (2006, 2013/6/3). The new era of innovation. Available: </w:t>
      </w:r>
      <w:r w:rsidR="00AB40E4">
        <w:fldChar w:fldCharType="begin"/>
      </w:r>
      <w:r w:rsidR="00AB40E4">
        <w:instrText xml:space="preserve"> HYPERLINK "http://www.zdnet.com/blog/btl/technet-summit-the-new-era-of-innovation/3959" </w:instrText>
      </w:r>
      <w:r w:rsidR="00AB40E4">
        <w:fldChar w:fldCharType="separate"/>
      </w:r>
      <w:r w:rsidRPr="003C0309">
        <w:rPr>
          <w:rStyle w:val="aa"/>
          <w:rFonts w:ascii="STKaiti" w:eastAsiaTheme="majorEastAsia" w:hAnsi="STKaiti" w:cs="Times New Roman"/>
          <w:noProof/>
        </w:rPr>
        <w:t>http://www.zdnet.com/blog/btl/technet-summit-the-new-era-of-innovation/3959</w:t>
      </w:r>
      <w:bookmarkEnd w:id="2267"/>
      <w:r w:rsidR="00AB40E4">
        <w:rPr>
          <w:rStyle w:val="aa"/>
          <w:rFonts w:ascii="STKaiti" w:eastAsiaTheme="majorEastAsia" w:hAnsi="STKaiti" w:cs="Times New Roman"/>
          <w:noProof/>
        </w:rPr>
        <w:fldChar w:fldCharType="end"/>
      </w:r>
    </w:p>
    <w:p w14:paraId="2082FAE6" w14:textId="0A9EA489" w:rsidR="003C0309" w:rsidRPr="003C0309" w:rsidRDefault="003C0309" w:rsidP="00A073DF">
      <w:pPr>
        <w:pStyle w:val="af3"/>
        <w:spacing w:after="90"/>
        <w:ind w:left="583" w:hanging="583"/>
        <w:rPr>
          <w:rFonts w:ascii="STKaiti" w:hAnsi="STKaiti" w:hint="eastAsia"/>
          <w:noProof/>
        </w:rPr>
        <w:pPrChange w:id="2268" w:author="Haraguroicha Hsu" w:date="2013-07-02T12:06:00Z">
          <w:pPr>
            <w:pStyle w:val="af3"/>
            <w:spacing w:after="90"/>
            <w:ind w:left="680" w:hanging="680"/>
          </w:pPr>
        </w:pPrChange>
      </w:pPr>
      <w:bookmarkStart w:id="2269" w:name="_ENREF_29"/>
      <w:r w:rsidRPr="003C0309">
        <w:rPr>
          <w:rFonts w:ascii="STKaiti" w:hAnsi="STKaiti"/>
          <w:noProof/>
        </w:rPr>
        <w:t>[29]</w:t>
      </w:r>
      <w:r w:rsidRPr="003C0309">
        <w:rPr>
          <w:rFonts w:ascii="STKaiti" w:hAnsi="STKaiti"/>
          <w:noProof/>
        </w:rPr>
        <w:tab/>
        <w:t xml:space="preserve">R. MacManus. (2007, 2013/6/3). Eric Schmidt Defines Web 3.0. Available: </w:t>
      </w:r>
      <w:r w:rsidR="00AB40E4">
        <w:fldChar w:fldCharType="begin"/>
      </w:r>
      <w:r w:rsidR="00AB40E4">
        <w:instrText xml:space="preserve"> HYPERLINK "http://readwrite.com/2007/08/07/eric_schmidt_defines_web_30" </w:instrText>
      </w:r>
      <w:r w:rsidR="00AB40E4">
        <w:fldChar w:fldCharType="separate"/>
      </w:r>
      <w:r w:rsidRPr="003C0309">
        <w:rPr>
          <w:rStyle w:val="aa"/>
          <w:rFonts w:ascii="STKaiti" w:eastAsiaTheme="majorEastAsia" w:hAnsi="STKaiti" w:cs="Times New Roman"/>
          <w:noProof/>
        </w:rPr>
        <w:t>http://readwrite.com/2007/08/07/eric_schmidt_defines_web_30</w:t>
      </w:r>
      <w:bookmarkEnd w:id="2269"/>
      <w:r w:rsidR="00AB40E4">
        <w:rPr>
          <w:rStyle w:val="aa"/>
          <w:rFonts w:ascii="STKaiti" w:eastAsiaTheme="majorEastAsia" w:hAnsi="STKaiti" w:cs="Times New Roman"/>
          <w:noProof/>
        </w:rPr>
        <w:fldChar w:fldCharType="end"/>
      </w:r>
    </w:p>
    <w:p w14:paraId="3BD563C0" w14:textId="77777777" w:rsidR="003C0309" w:rsidRPr="003C0309" w:rsidRDefault="003C0309" w:rsidP="00A073DF">
      <w:pPr>
        <w:pStyle w:val="af3"/>
        <w:spacing w:after="90"/>
        <w:ind w:left="583" w:hanging="583"/>
        <w:rPr>
          <w:rFonts w:ascii="STKaiti" w:hAnsi="STKaiti" w:hint="eastAsia"/>
          <w:noProof/>
        </w:rPr>
        <w:pPrChange w:id="2270" w:author="Haraguroicha Hsu" w:date="2013-07-02T12:06:00Z">
          <w:pPr>
            <w:pStyle w:val="af3"/>
            <w:spacing w:after="90"/>
            <w:ind w:left="680" w:hanging="680"/>
          </w:pPr>
        </w:pPrChange>
      </w:pPr>
      <w:bookmarkStart w:id="2271"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271"/>
    </w:p>
    <w:p w14:paraId="077B3C2C" w14:textId="77777777" w:rsidR="003C0309" w:rsidRPr="003C0309" w:rsidRDefault="003C0309" w:rsidP="00A073DF">
      <w:pPr>
        <w:pStyle w:val="af3"/>
        <w:spacing w:after="90"/>
        <w:ind w:left="583" w:hanging="583"/>
        <w:rPr>
          <w:rFonts w:ascii="STKaiti" w:hAnsi="STKaiti" w:hint="eastAsia"/>
          <w:noProof/>
        </w:rPr>
        <w:pPrChange w:id="2272" w:author="Haraguroicha Hsu" w:date="2013-07-02T12:06:00Z">
          <w:pPr>
            <w:pStyle w:val="af3"/>
            <w:spacing w:after="90"/>
            <w:ind w:left="680" w:hanging="680"/>
          </w:pPr>
        </w:pPrChange>
      </w:pPr>
      <w:bookmarkStart w:id="227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273"/>
    </w:p>
    <w:p w14:paraId="019A49C5" w14:textId="77777777" w:rsidR="003C0309" w:rsidRPr="003C0309" w:rsidRDefault="003C0309" w:rsidP="00A073DF">
      <w:pPr>
        <w:pStyle w:val="af3"/>
        <w:spacing w:after="90"/>
        <w:ind w:left="583" w:hanging="583"/>
        <w:rPr>
          <w:rFonts w:ascii="STKaiti" w:hAnsi="STKaiti" w:hint="eastAsia"/>
          <w:noProof/>
        </w:rPr>
        <w:pPrChange w:id="2274" w:author="Haraguroicha Hsu" w:date="2013-07-02T12:06:00Z">
          <w:pPr>
            <w:pStyle w:val="af3"/>
            <w:spacing w:after="90"/>
            <w:ind w:left="680" w:hanging="680"/>
          </w:pPr>
        </w:pPrChange>
      </w:pPr>
      <w:bookmarkStart w:id="2275"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275"/>
    </w:p>
    <w:p w14:paraId="5EC6BEF6" w14:textId="77777777" w:rsidR="003C0309" w:rsidRPr="003C0309" w:rsidRDefault="003C0309" w:rsidP="00A073DF">
      <w:pPr>
        <w:pStyle w:val="af3"/>
        <w:spacing w:after="90"/>
        <w:ind w:left="583" w:hanging="583"/>
        <w:rPr>
          <w:rFonts w:ascii="STKaiti" w:hAnsi="STKaiti" w:hint="eastAsia"/>
          <w:noProof/>
        </w:rPr>
        <w:pPrChange w:id="2276" w:author="Haraguroicha Hsu" w:date="2013-07-02T12:06:00Z">
          <w:pPr>
            <w:pStyle w:val="af3"/>
            <w:spacing w:after="90"/>
            <w:ind w:left="680" w:hanging="680"/>
          </w:pPr>
        </w:pPrChange>
      </w:pPr>
      <w:bookmarkStart w:id="2277"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277"/>
    </w:p>
    <w:p w14:paraId="3E036724" w14:textId="11D996AA" w:rsidR="003C0309" w:rsidRPr="003C0309" w:rsidRDefault="003C0309" w:rsidP="00A073DF">
      <w:pPr>
        <w:pStyle w:val="af3"/>
        <w:spacing w:after="90"/>
        <w:ind w:left="583" w:hanging="583"/>
        <w:rPr>
          <w:rFonts w:ascii="STKaiti" w:hAnsi="STKaiti" w:hint="eastAsia"/>
          <w:noProof/>
        </w:rPr>
        <w:pPrChange w:id="2278" w:author="Haraguroicha Hsu" w:date="2013-07-02T12:06:00Z">
          <w:pPr>
            <w:pStyle w:val="af3"/>
            <w:spacing w:after="90"/>
            <w:ind w:left="680" w:hanging="680"/>
          </w:pPr>
        </w:pPrChange>
      </w:pPr>
      <w:bookmarkStart w:id="2279"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r w:rsidR="00AB40E4">
        <w:fldChar w:fldCharType="begin"/>
      </w:r>
      <w:r w:rsidR="00AB40E4">
        <w:instrText xml:space="preserve"> HYPERLINK "http://www.apple.com/hotnews/thoughts-on-flash/" </w:instrText>
      </w:r>
      <w:r w:rsidR="00AB40E4">
        <w:fldChar w:fldCharType="separate"/>
      </w:r>
      <w:r w:rsidRPr="003C0309">
        <w:rPr>
          <w:rStyle w:val="aa"/>
          <w:rFonts w:ascii="STKaiti" w:eastAsiaTheme="majorEastAsia" w:hAnsi="STKaiti" w:cs="Times New Roman"/>
          <w:noProof/>
        </w:rPr>
        <w:t>http://www.apple.com/hotnews/thoughts-on-flash/</w:t>
      </w:r>
      <w:bookmarkEnd w:id="2279"/>
      <w:r w:rsidR="00AB40E4">
        <w:rPr>
          <w:rStyle w:val="aa"/>
          <w:rFonts w:ascii="STKaiti" w:eastAsiaTheme="majorEastAsia" w:hAnsi="STKaiti" w:cs="Times New Roman"/>
          <w:noProof/>
        </w:rPr>
        <w:fldChar w:fldCharType="end"/>
      </w:r>
    </w:p>
    <w:p w14:paraId="32795105" w14:textId="3E08C1A9" w:rsidR="003C0309" w:rsidRPr="003C0309" w:rsidRDefault="003C0309" w:rsidP="00A073DF">
      <w:pPr>
        <w:pStyle w:val="af3"/>
        <w:spacing w:after="90"/>
        <w:ind w:left="583" w:hanging="583"/>
        <w:rPr>
          <w:rFonts w:ascii="STKaiti" w:hAnsi="STKaiti" w:hint="eastAsia"/>
          <w:noProof/>
        </w:rPr>
        <w:pPrChange w:id="2280" w:author="Haraguroicha Hsu" w:date="2013-07-02T12:06:00Z">
          <w:pPr>
            <w:pStyle w:val="af3"/>
            <w:spacing w:after="90"/>
            <w:ind w:left="680" w:hanging="680"/>
          </w:pPr>
        </w:pPrChange>
      </w:pPr>
      <w:bookmarkStart w:id="2281"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r w:rsidR="00AB40E4">
        <w:fldChar w:fldCharType="begin"/>
      </w:r>
      <w:r w:rsidR="00AB40E4">
        <w:instrText xml:space="preserve"> HYPERLINK "http://zh.wikipedia.org/wiki/HTML5" </w:instrText>
      </w:r>
      <w:r w:rsidR="00AB40E4">
        <w:fldChar w:fldCharType="separate"/>
      </w:r>
      <w:r w:rsidRPr="003C0309">
        <w:rPr>
          <w:rStyle w:val="aa"/>
          <w:rFonts w:ascii="STKaiti" w:eastAsiaTheme="majorEastAsia" w:hAnsi="STKaiti" w:cs="Times New Roman"/>
          <w:noProof/>
        </w:rPr>
        <w:t>http://zh.wikipedia.org/wiki/HTML5</w:t>
      </w:r>
      <w:bookmarkEnd w:id="2281"/>
      <w:r w:rsidR="00AB40E4">
        <w:rPr>
          <w:rStyle w:val="aa"/>
          <w:rFonts w:ascii="STKaiti" w:eastAsiaTheme="majorEastAsia" w:hAnsi="STKaiti" w:cs="Times New Roman"/>
          <w:noProof/>
        </w:rPr>
        <w:fldChar w:fldCharType="end"/>
      </w:r>
    </w:p>
    <w:p w14:paraId="11BDF088" w14:textId="77777777" w:rsidR="003C0309" w:rsidRPr="003C0309" w:rsidRDefault="003C0309" w:rsidP="00A073DF">
      <w:pPr>
        <w:pStyle w:val="af3"/>
        <w:spacing w:after="90"/>
        <w:ind w:left="583" w:hanging="583"/>
        <w:rPr>
          <w:rFonts w:ascii="STKaiti" w:hAnsi="STKaiti" w:hint="eastAsia"/>
          <w:noProof/>
        </w:rPr>
        <w:pPrChange w:id="2282" w:author="Haraguroicha Hsu" w:date="2013-07-02T12:06:00Z">
          <w:pPr>
            <w:pStyle w:val="af3"/>
            <w:spacing w:after="90"/>
            <w:ind w:left="680" w:hanging="680"/>
          </w:pPr>
        </w:pPrChange>
      </w:pPr>
      <w:bookmarkStart w:id="2283"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283"/>
    </w:p>
    <w:p w14:paraId="1A4AB689" w14:textId="77777777" w:rsidR="003C0309" w:rsidRPr="003C0309" w:rsidRDefault="003C0309" w:rsidP="00A073DF">
      <w:pPr>
        <w:pStyle w:val="af3"/>
        <w:spacing w:after="90"/>
        <w:ind w:left="583" w:hanging="583"/>
        <w:rPr>
          <w:rFonts w:ascii="STKaiti" w:hAnsi="STKaiti" w:hint="eastAsia"/>
          <w:noProof/>
        </w:rPr>
        <w:pPrChange w:id="2284" w:author="Haraguroicha Hsu" w:date="2013-07-02T12:06:00Z">
          <w:pPr>
            <w:pStyle w:val="af3"/>
            <w:spacing w:after="90"/>
            <w:ind w:left="680" w:hanging="680"/>
          </w:pPr>
        </w:pPrChange>
      </w:pPr>
      <w:bookmarkStart w:id="2285"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285"/>
    </w:p>
    <w:p w14:paraId="7E671B3C" w14:textId="77777777" w:rsidR="003C0309" w:rsidRPr="003C0309" w:rsidRDefault="003C0309" w:rsidP="00A073DF">
      <w:pPr>
        <w:pStyle w:val="af3"/>
        <w:spacing w:after="90"/>
        <w:ind w:left="583" w:hanging="583"/>
        <w:rPr>
          <w:rFonts w:ascii="STKaiti" w:hAnsi="STKaiti" w:hint="eastAsia"/>
          <w:noProof/>
        </w:rPr>
        <w:pPrChange w:id="2286" w:author="Haraguroicha Hsu" w:date="2013-07-02T12:06:00Z">
          <w:pPr>
            <w:pStyle w:val="af3"/>
            <w:spacing w:after="90"/>
            <w:ind w:left="680" w:hanging="680"/>
          </w:pPr>
        </w:pPrChange>
      </w:pPr>
      <w:bookmarkStart w:id="2287"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287"/>
    </w:p>
    <w:p w14:paraId="2916C1F1" w14:textId="77777777" w:rsidR="003C0309" w:rsidRPr="003C0309" w:rsidRDefault="003C0309" w:rsidP="00A073DF">
      <w:pPr>
        <w:pStyle w:val="af3"/>
        <w:spacing w:after="90"/>
        <w:ind w:left="583" w:hanging="583"/>
        <w:rPr>
          <w:rFonts w:ascii="STKaiti" w:hAnsi="STKaiti" w:hint="eastAsia"/>
          <w:noProof/>
        </w:rPr>
        <w:pPrChange w:id="2288" w:author="Haraguroicha Hsu" w:date="2013-07-02T12:06:00Z">
          <w:pPr>
            <w:pStyle w:val="af3"/>
            <w:spacing w:after="90"/>
            <w:ind w:left="680" w:hanging="680"/>
          </w:pPr>
        </w:pPrChange>
      </w:pPr>
      <w:bookmarkStart w:id="228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289"/>
    </w:p>
    <w:p w14:paraId="4EFB5139" w14:textId="77777777" w:rsidR="003C0309" w:rsidRPr="003C0309" w:rsidRDefault="003C0309" w:rsidP="00A073DF">
      <w:pPr>
        <w:pStyle w:val="af3"/>
        <w:spacing w:after="90"/>
        <w:ind w:left="583" w:hanging="583"/>
        <w:rPr>
          <w:rFonts w:ascii="STKaiti" w:hAnsi="STKaiti" w:hint="eastAsia"/>
          <w:noProof/>
        </w:rPr>
        <w:pPrChange w:id="2290" w:author="Haraguroicha Hsu" w:date="2013-07-02T12:06:00Z">
          <w:pPr>
            <w:pStyle w:val="af3"/>
            <w:spacing w:after="90"/>
            <w:ind w:left="680" w:hanging="680"/>
          </w:pPr>
        </w:pPrChange>
      </w:pPr>
      <w:bookmarkStart w:id="2291"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291"/>
    </w:p>
    <w:p w14:paraId="1DD8A2C6" w14:textId="77777777" w:rsidR="003C0309" w:rsidRPr="003C0309" w:rsidRDefault="003C0309" w:rsidP="00A073DF">
      <w:pPr>
        <w:pStyle w:val="af3"/>
        <w:spacing w:after="90"/>
        <w:ind w:left="583" w:hanging="583"/>
        <w:rPr>
          <w:rFonts w:ascii="STKaiti" w:hAnsi="STKaiti" w:hint="eastAsia"/>
          <w:noProof/>
        </w:rPr>
        <w:pPrChange w:id="2292" w:author="Haraguroicha Hsu" w:date="2013-07-02T12:06:00Z">
          <w:pPr>
            <w:pStyle w:val="af3"/>
            <w:spacing w:after="90"/>
            <w:ind w:left="680" w:hanging="680"/>
          </w:pPr>
        </w:pPrChange>
      </w:pPr>
      <w:bookmarkStart w:id="229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293"/>
    </w:p>
    <w:p w14:paraId="1A79C6F1" w14:textId="77777777" w:rsidR="003C0309" w:rsidRPr="003C0309" w:rsidRDefault="003C0309" w:rsidP="00A073DF">
      <w:pPr>
        <w:pStyle w:val="af3"/>
        <w:spacing w:after="90"/>
        <w:ind w:left="583" w:hanging="583"/>
        <w:rPr>
          <w:rFonts w:ascii="STKaiti" w:hAnsi="STKaiti" w:hint="eastAsia"/>
          <w:noProof/>
        </w:rPr>
        <w:pPrChange w:id="2294" w:author="Haraguroicha Hsu" w:date="2013-07-02T12:06:00Z">
          <w:pPr>
            <w:pStyle w:val="af3"/>
            <w:spacing w:after="90"/>
            <w:ind w:left="680" w:hanging="680"/>
          </w:pPr>
        </w:pPrChange>
      </w:pPr>
      <w:bookmarkStart w:id="2295"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295"/>
    </w:p>
    <w:p w14:paraId="2638659B" w14:textId="229298C6" w:rsidR="003C0309" w:rsidRPr="003C0309" w:rsidRDefault="003C0309" w:rsidP="00A073DF">
      <w:pPr>
        <w:pStyle w:val="af3"/>
        <w:spacing w:after="90"/>
        <w:ind w:left="583" w:hanging="583"/>
        <w:rPr>
          <w:rFonts w:ascii="STKaiti" w:hAnsi="STKaiti" w:hint="eastAsia"/>
          <w:noProof/>
        </w:rPr>
        <w:pPrChange w:id="2296" w:author="Haraguroicha Hsu" w:date="2013-07-02T12:06:00Z">
          <w:pPr>
            <w:pStyle w:val="af3"/>
            <w:spacing w:after="90"/>
            <w:ind w:left="680" w:hanging="680"/>
          </w:pPr>
        </w:pPrChange>
      </w:pPr>
      <w:bookmarkStart w:id="2297"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r w:rsidR="00AB40E4">
        <w:fldChar w:fldCharType="begin"/>
      </w:r>
      <w:r w:rsidR="00AB40E4">
        <w:instrText xml:space="preserve"> HYPERLINK "http://zh.wikipedia.org/wiki/%E9%9B%B2%E7%AB%AF%E9%81%8B%E7%AE%97" </w:instrText>
      </w:r>
      <w:r w:rsidR="00AB40E4">
        <w:fldChar w:fldCharType="separate"/>
      </w:r>
      <w:r w:rsidRPr="003C0309">
        <w:rPr>
          <w:rStyle w:val="aa"/>
          <w:rFonts w:ascii="STKaiti" w:eastAsiaTheme="majorEastAsia" w:hAnsi="STKaiti" w:cs="Times New Roman" w:hint="eastAsia"/>
          <w:noProof/>
        </w:rPr>
        <w:t>http://zh.wikipedia.org/wiki/%E9%9B%B2%E7%AB%AF%E9%81%8B%E7%AE%97</w:t>
      </w:r>
      <w:bookmarkEnd w:id="2297"/>
      <w:r w:rsidR="00AB40E4">
        <w:rPr>
          <w:rStyle w:val="aa"/>
          <w:rFonts w:ascii="STKaiti" w:eastAsiaTheme="majorEastAsia" w:hAnsi="STKaiti" w:cs="Times New Roman"/>
          <w:noProof/>
        </w:rPr>
        <w:fldChar w:fldCharType="end"/>
      </w:r>
    </w:p>
    <w:p w14:paraId="4EE7980A" w14:textId="19DA6502" w:rsidR="003C0309" w:rsidRPr="003C0309" w:rsidRDefault="003C0309" w:rsidP="00A073DF">
      <w:pPr>
        <w:pStyle w:val="af3"/>
        <w:spacing w:after="90"/>
        <w:ind w:left="583" w:hanging="583"/>
        <w:rPr>
          <w:rFonts w:ascii="STKaiti" w:hAnsi="STKaiti" w:hint="eastAsia"/>
          <w:noProof/>
        </w:rPr>
        <w:pPrChange w:id="2298" w:author="Haraguroicha Hsu" w:date="2013-07-02T12:06:00Z">
          <w:pPr>
            <w:pStyle w:val="af3"/>
            <w:spacing w:after="90"/>
            <w:ind w:left="680" w:hanging="680"/>
          </w:pPr>
        </w:pPrChange>
      </w:pPr>
      <w:bookmarkStart w:id="2299"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r w:rsidR="00AB40E4">
        <w:fldChar w:fldCharType="begin"/>
      </w:r>
      <w:r w:rsidR="00AB40E4">
        <w:instrText xml:space="preserve"> HYPERLINK "http://en.wikipedia.org/wiki/Cloud_computing" </w:instrText>
      </w:r>
      <w:r w:rsidR="00AB40E4">
        <w:fldChar w:fldCharType="separate"/>
      </w:r>
      <w:r w:rsidRPr="003C0309">
        <w:rPr>
          <w:rStyle w:val="aa"/>
          <w:rFonts w:ascii="STKaiti" w:eastAsiaTheme="majorEastAsia" w:hAnsi="STKaiti" w:cs="Times New Roman"/>
          <w:noProof/>
        </w:rPr>
        <w:t>http://en.wikipedia.org/wiki/Cloud_computing</w:t>
      </w:r>
      <w:bookmarkEnd w:id="2299"/>
      <w:r w:rsidR="00AB40E4">
        <w:rPr>
          <w:rStyle w:val="aa"/>
          <w:rFonts w:ascii="STKaiti" w:eastAsiaTheme="majorEastAsia" w:hAnsi="STKaiti" w:cs="Times New Roman"/>
          <w:noProof/>
        </w:rPr>
        <w:fldChar w:fldCharType="end"/>
      </w:r>
    </w:p>
    <w:p w14:paraId="483E323F" w14:textId="77777777" w:rsidR="003C0309" w:rsidRPr="003C0309" w:rsidRDefault="003C0309" w:rsidP="00A073DF">
      <w:pPr>
        <w:pStyle w:val="af3"/>
        <w:spacing w:after="90"/>
        <w:ind w:left="583" w:hanging="583"/>
        <w:rPr>
          <w:rFonts w:ascii="STKaiti" w:hAnsi="STKaiti" w:hint="eastAsia"/>
          <w:noProof/>
        </w:rPr>
        <w:pPrChange w:id="2300" w:author="Haraguroicha Hsu" w:date="2013-07-02T12:06:00Z">
          <w:pPr>
            <w:pStyle w:val="af3"/>
            <w:spacing w:after="90"/>
            <w:ind w:left="680" w:hanging="680"/>
          </w:pPr>
        </w:pPrChange>
      </w:pPr>
      <w:bookmarkStart w:id="2301"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301"/>
    </w:p>
    <w:p w14:paraId="78F651AB" w14:textId="77777777" w:rsidR="003C0309" w:rsidRPr="003C0309" w:rsidRDefault="003C0309" w:rsidP="00A073DF">
      <w:pPr>
        <w:pStyle w:val="af3"/>
        <w:spacing w:after="90"/>
        <w:ind w:left="583" w:hanging="583"/>
        <w:rPr>
          <w:rFonts w:ascii="STKaiti" w:hAnsi="STKaiti" w:hint="eastAsia"/>
          <w:noProof/>
        </w:rPr>
        <w:pPrChange w:id="2302" w:author="Haraguroicha Hsu" w:date="2013-07-02T12:06:00Z">
          <w:pPr>
            <w:pStyle w:val="af3"/>
            <w:spacing w:after="90"/>
            <w:ind w:left="680" w:hanging="680"/>
          </w:pPr>
        </w:pPrChange>
      </w:pPr>
      <w:bookmarkStart w:id="2303"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303"/>
    </w:p>
    <w:p w14:paraId="2B4C9CBC" w14:textId="77777777" w:rsidR="003C0309" w:rsidRPr="003C0309" w:rsidRDefault="003C0309" w:rsidP="00A073DF">
      <w:pPr>
        <w:pStyle w:val="af3"/>
        <w:spacing w:after="90"/>
        <w:ind w:left="583" w:hanging="583"/>
        <w:rPr>
          <w:rFonts w:ascii="STKaiti" w:hAnsi="STKaiti" w:hint="eastAsia"/>
          <w:noProof/>
        </w:rPr>
        <w:pPrChange w:id="2304" w:author="Haraguroicha Hsu" w:date="2013-07-02T12:06:00Z">
          <w:pPr>
            <w:pStyle w:val="af3"/>
            <w:spacing w:after="90"/>
            <w:ind w:left="680" w:hanging="680"/>
          </w:pPr>
        </w:pPrChange>
      </w:pPr>
      <w:bookmarkStart w:id="2305"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305"/>
    </w:p>
    <w:p w14:paraId="3D3FED9A" w14:textId="15DFE67B" w:rsidR="003C0309" w:rsidRPr="003C0309" w:rsidRDefault="003C0309" w:rsidP="00A073DF">
      <w:pPr>
        <w:pStyle w:val="af3"/>
        <w:spacing w:after="90"/>
        <w:ind w:left="583" w:hanging="583"/>
        <w:rPr>
          <w:rFonts w:ascii="STKaiti" w:hAnsi="STKaiti" w:hint="eastAsia"/>
          <w:noProof/>
        </w:rPr>
        <w:pPrChange w:id="2306" w:author="Haraguroicha Hsu" w:date="2013-07-02T12:06:00Z">
          <w:pPr>
            <w:pStyle w:val="af3"/>
            <w:spacing w:after="90"/>
            <w:ind w:left="680" w:hanging="680"/>
          </w:pPr>
        </w:pPrChange>
      </w:pPr>
      <w:bookmarkStart w:id="2307"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r w:rsidR="00AB40E4">
        <w:fldChar w:fldCharType="begin"/>
      </w:r>
      <w:r w:rsidR="00AB40E4">
        <w:instrText xml:space="preserve"> HYPERLINK "http://www.vmware.com/tw/company/news/releases/VMware-cloudindex2012tw-112012.html" </w:instrText>
      </w:r>
      <w:r w:rsidR="00AB40E4">
        <w:fldChar w:fldCharType="separate"/>
      </w:r>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2307"/>
      <w:r w:rsidR="00AB40E4">
        <w:rPr>
          <w:rStyle w:val="aa"/>
          <w:rFonts w:ascii="STKaiti" w:eastAsiaTheme="majorEastAsia" w:hAnsi="STKaiti" w:cs="Times New Roman"/>
          <w:noProof/>
        </w:rPr>
        <w:fldChar w:fldCharType="end"/>
      </w:r>
    </w:p>
    <w:p w14:paraId="6648A468" w14:textId="77777777" w:rsidR="003C0309" w:rsidRPr="003C0309" w:rsidRDefault="003C0309" w:rsidP="00A073DF">
      <w:pPr>
        <w:pStyle w:val="af3"/>
        <w:spacing w:after="90"/>
        <w:ind w:left="583" w:hanging="583"/>
        <w:rPr>
          <w:rFonts w:ascii="STKaiti" w:hAnsi="STKaiti" w:hint="eastAsia"/>
          <w:noProof/>
        </w:rPr>
        <w:pPrChange w:id="2308" w:author="Haraguroicha Hsu" w:date="2013-07-02T12:06:00Z">
          <w:pPr>
            <w:pStyle w:val="af3"/>
            <w:spacing w:after="90"/>
            <w:ind w:left="680" w:hanging="680"/>
          </w:pPr>
        </w:pPrChange>
      </w:pPr>
      <w:bookmarkStart w:id="2309"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309"/>
    </w:p>
    <w:p w14:paraId="2640DEEA" w14:textId="2BFCC6F3" w:rsidR="003C0309" w:rsidRPr="003C0309" w:rsidRDefault="003C0309" w:rsidP="00A073DF">
      <w:pPr>
        <w:pStyle w:val="af3"/>
        <w:spacing w:after="90"/>
        <w:ind w:left="583" w:hanging="583"/>
        <w:rPr>
          <w:rFonts w:ascii="STKaiti" w:hAnsi="STKaiti" w:hint="eastAsia"/>
          <w:noProof/>
        </w:rPr>
        <w:pPrChange w:id="2310" w:author="Haraguroicha Hsu" w:date="2013-07-02T12:06:00Z">
          <w:pPr>
            <w:pStyle w:val="af3"/>
            <w:spacing w:after="90"/>
            <w:ind w:left="680" w:hanging="680"/>
          </w:pPr>
        </w:pPrChange>
      </w:pPr>
      <w:bookmarkStart w:id="2311"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r w:rsidR="00AB40E4">
        <w:fldChar w:fldCharType="begin"/>
      </w:r>
      <w:r w:rsidR="00AB40E4">
        <w:instrText xml:space="preserve"> HYPERLINK "http://cloudfoundry.github.com/docs/running/deploying-cf/vsphere/hardware_spec.html" </w:instrText>
      </w:r>
      <w:r w:rsidR="00AB40E4">
        <w:fldChar w:fldCharType="separate"/>
      </w:r>
      <w:r w:rsidRPr="003C0309">
        <w:rPr>
          <w:rStyle w:val="aa"/>
          <w:rFonts w:ascii="STKaiti" w:eastAsiaTheme="majorEastAsia" w:hAnsi="STKaiti" w:cs="Times New Roman"/>
          <w:noProof/>
        </w:rPr>
        <w:t>http://cloudfoundry.github.com/docs/running/deploying-cf/vsphere/hardware_spec.html</w:t>
      </w:r>
      <w:bookmarkEnd w:id="2311"/>
      <w:r w:rsidR="00AB40E4">
        <w:rPr>
          <w:rStyle w:val="aa"/>
          <w:rFonts w:ascii="STKaiti" w:eastAsiaTheme="majorEastAsia" w:hAnsi="STKaiti" w:cs="Times New Roman"/>
          <w:noProof/>
        </w:rPr>
        <w:fldChar w:fldCharType="end"/>
      </w:r>
    </w:p>
    <w:p w14:paraId="79D51173" w14:textId="7C6E15A2" w:rsidR="003C0309" w:rsidRDefault="003C0309" w:rsidP="00A073DF">
      <w:pPr>
        <w:pStyle w:val="af3"/>
        <w:spacing w:after="90"/>
        <w:ind w:left="583" w:hanging="583"/>
        <w:rPr>
          <w:rFonts w:ascii="STKaiti" w:hAnsi="STKaiti" w:hint="eastAsia"/>
          <w:noProof/>
        </w:rPr>
        <w:pPrChange w:id="2312" w:author="Haraguroicha Hsu" w:date="2013-07-02T12:06:00Z">
          <w:pPr>
            <w:pStyle w:val="af3"/>
            <w:spacing w:after="90"/>
            <w:ind w:left="680" w:hanging="680"/>
          </w:pPr>
        </w:pPrChange>
      </w:pPr>
    </w:p>
    <w:p w14:paraId="3363FD39" w14:textId="23A32693" w:rsidR="0044429A" w:rsidRPr="00DF21BB" w:rsidRDefault="00EC5171" w:rsidP="00A073DF">
      <w:pPr>
        <w:pStyle w:val="af3"/>
        <w:spacing w:after="90"/>
        <w:ind w:left="583" w:hanging="583"/>
        <w:pPrChange w:id="2313" w:author="Haraguroicha Hsu" w:date="2013-07-02T12:06:00Z">
          <w:pPr>
            <w:pStyle w:val="af3"/>
            <w:spacing w:after="90"/>
            <w:ind w:left="680" w:hanging="680"/>
          </w:pPr>
        </w:pPrChange>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63B28" w14:textId="77777777" w:rsidR="00DB4D73" w:rsidRPr="004E20EA" w:rsidRDefault="00DB4D73" w:rsidP="004E4C6B">
      <w:pPr>
        <w:ind w:firstLine="560"/>
      </w:pPr>
      <w:r w:rsidRPr="004E20EA">
        <w:separator/>
      </w:r>
    </w:p>
  </w:endnote>
  <w:endnote w:type="continuationSeparator" w:id="0">
    <w:p w14:paraId="004C7392" w14:textId="77777777" w:rsidR="00DB4D73" w:rsidRPr="004E20EA" w:rsidRDefault="00DB4D73"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DB4D73" w:rsidRDefault="00DB4D73"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DB4D73" w:rsidRDefault="00DB4D73"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DB4D73" w:rsidRDefault="00DB4D73"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2262E4" w:rsidRPr="002262E4">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2262E4" w:rsidRPr="002262E4">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2262E4" w:rsidRPr="002262E4">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2262E4" w:rsidRPr="002262E4">
      <w:rPr>
        <w:noProof/>
        <w:lang w:val="zh-TW"/>
      </w:rPr>
      <w:t>71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4A7E2" w14:textId="77777777" w:rsidR="00DB4D73" w:rsidRPr="004E20EA" w:rsidRDefault="00DB4D73" w:rsidP="004E4C6B">
      <w:pPr>
        <w:ind w:firstLine="560"/>
      </w:pPr>
      <w:r w:rsidRPr="004E20EA">
        <w:separator/>
      </w:r>
    </w:p>
  </w:footnote>
  <w:footnote w:type="continuationSeparator" w:id="0">
    <w:p w14:paraId="6687AC66" w14:textId="77777777" w:rsidR="00DB4D73" w:rsidRPr="004E20EA" w:rsidRDefault="00DB4D73"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DB4D73" w:rsidRDefault="00DB4D73"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DB4D73" w:rsidRDefault="00DB4D73"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DB4D73" w:rsidRDefault="00DB4D73"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DB4D73" w:rsidRDefault="00DB4D73"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DB4D73" w:rsidRDefault="00DB4D73"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DB4D73" w:rsidRDefault="00DB4D73"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DB4D73" w:rsidRDefault="00DB4D73"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trackRevisions/>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56DB"/>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6307D"/>
    <w:rsid w:val="00067A22"/>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468F"/>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6E76"/>
    <w:rsid w:val="00127E77"/>
    <w:rsid w:val="0013036D"/>
    <w:rsid w:val="00130550"/>
    <w:rsid w:val="00131D45"/>
    <w:rsid w:val="001320D6"/>
    <w:rsid w:val="00132301"/>
    <w:rsid w:val="00134949"/>
    <w:rsid w:val="00137B40"/>
    <w:rsid w:val="001405EE"/>
    <w:rsid w:val="001413D1"/>
    <w:rsid w:val="001420A2"/>
    <w:rsid w:val="00142C65"/>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18BB"/>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262E4"/>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3F30"/>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1E8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2F00"/>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1D3"/>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774"/>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31C6"/>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2AC3"/>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1D52"/>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525"/>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073D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2CD4"/>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588B"/>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61E"/>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C7F5C"/>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4D73"/>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3ED6"/>
    <w:rsid w:val="00E45422"/>
    <w:rsid w:val="00E454EB"/>
    <w:rsid w:val="00E45B9D"/>
    <w:rsid w:val="00E46ADC"/>
    <w:rsid w:val="00E46E37"/>
    <w:rsid w:val="00E47158"/>
    <w:rsid w:val="00E47198"/>
    <w:rsid w:val="00E50157"/>
    <w:rsid w:val="00E51721"/>
    <w:rsid w:val="00E51DDE"/>
    <w:rsid w:val="00E521CA"/>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130C"/>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0" w:author="Haraguroicha Hsu" w:date="2013-06-30T04:58:00Z">
        <w:pPr>
          <w:widowControl w:val="0"/>
          <w:adjustRightInd w:val="0"/>
          <w:ind w:firstLineChars="200" w:firstLine="200"/>
          <w:jc w:val="both"/>
        </w:pPr>
      </w:pPrChange>
    </w:pPr>
    <w:rPr>
      <w:rFonts w:asciiTheme="majorHAnsi" w:hAnsiTheme="majorHAnsi"/>
      <w:sz w:val="24"/>
      <w:rPrChange w:id="0"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1"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1" w:author="Haraguroicha Hsu" w:date="2013-07-02T12:06:00Z">
        <w:rPr>
          <w:rFonts w:asciiTheme="majorHAnsi" w:eastAsiaTheme="majorEastAsia" w:hAnsiTheme="majorHAnsi"/>
          <w:kern w:val="2"/>
          <w:sz w:val="28"/>
          <w:szCs w:val="28"/>
          <w:lang w:val="en-US" w:eastAsia="zh-TW" w:bidi="ar-SA"/>
        </w:rPr>
      </w:rPrChange>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2262E4"/>
    <w:pPr>
      <w:jc w:val="center"/>
      <w:pPrChange w:id="2" w:author="Haraguroicha Hsu" w:date="2013-07-02T12:06:00Z">
        <w:pPr/>
      </w:pPrChange>
    </w:pPr>
    <w:rPr>
      <w:szCs w:val="28"/>
      <w:rPrChange w:id="2" w:author="Haraguroicha Hsu" w:date="2013-07-02T12:06:00Z">
        <w:rPr>
          <w:rFonts w:asciiTheme="minorHAnsi" w:eastAsiaTheme="minorEastAsia" w:hAnsiTheme="minorHAnsi"/>
          <w:kern w:val="2"/>
          <w:sz w:val="24"/>
          <w:szCs w:val="28"/>
          <w:lang w:val="en-US" w:eastAsia="zh-TW" w:bidi="ar-SA"/>
        </w:rPr>
      </w:rPrChange>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2262E4"/>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3" w:author="Haraguroicha Hsu" w:date="2013-06-30T04:58:00Z">
        <w:pPr>
          <w:widowControl w:val="0"/>
          <w:adjustRightInd w:val="0"/>
          <w:ind w:firstLineChars="200" w:firstLine="200"/>
          <w:jc w:val="both"/>
        </w:pPr>
      </w:pPrChange>
    </w:pPr>
    <w:rPr>
      <w:rFonts w:asciiTheme="majorHAnsi" w:hAnsiTheme="majorHAnsi"/>
      <w:sz w:val="24"/>
      <w:rPrChange w:id="3"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4"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4" w:author="Haraguroicha Hsu" w:date="2013-07-02T12:06:00Z">
        <w:rPr>
          <w:rFonts w:asciiTheme="majorHAnsi" w:eastAsiaTheme="majorEastAsia" w:hAnsiTheme="majorHAnsi"/>
          <w:kern w:val="2"/>
          <w:sz w:val="28"/>
          <w:szCs w:val="28"/>
          <w:lang w:val="en-US" w:eastAsia="zh-TW" w:bidi="ar-SA"/>
        </w:rPr>
      </w:rPrChange>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2262E4"/>
    <w:pPr>
      <w:jc w:val="center"/>
      <w:pPrChange w:id="5" w:author="Haraguroicha Hsu" w:date="2013-07-02T12:06:00Z">
        <w:pPr/>
      </w:pPrChange>
    </w:pPr>
    <w:rPr>
      <w:szCs w:val="28"/>
      <w:rPrChange w:id="5" w:author="Haraguroicha Hsu" w:date="2013-07-02T12:06:00Z">
        <w:rPr>
          <w:rFonts w:asciiTheme="minorHAnsi" w:eastAsiaTheme="minorEastAsia" w:hAnsiTheme="minorHAnsi"/>
          <w:kern w:val="2"/>
          <w:sz w:val="24"/>
          <w:szCs w:val="28"/>
          <w:lang w:val="en-US" w:eastAsia="zh-TW" w:bidi="ar-SA"/>
        </w:rPr>
      </w:rPrChange>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2262E4"/>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31C9FB2-4352-484B-8CE6-AADB11455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87</Pages>
  <Words>11820</Words>
  <Characters>67378</Characters>
  <Application>Microsoft Macintosh Word</Application>
  <DocSecurity>0</DocSecurity>
  <Lines>561</Lines>
  <Paragraphs>158</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79040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248</cp:revision>
  <cp:lastPrinted>2013-06-05T06:30:00Z</cp:lastPrinted>
  <dcterms:created xsi:type="dcterms:W3CDTF">2013-01-07T14:15:00Z</dcterms:created>
  <dcterms:modified xsi:type="dcterms:W3CDTF">2013-07-02T04:06:00Z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