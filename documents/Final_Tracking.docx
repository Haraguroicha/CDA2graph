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E8D107" w14:textId="27B15049" w:rsidR="00370A53" w:rsidRPr="00DF21BB" w:rsidRDefault="00370A53" w:rsidP="00511687">
      <w:pPr>
        <w:adjustRightInd w:val="0"/>
        <w:snapToGrid w:val="0"/>
        <w:spacing w:beforeLines="100" w:before="360" w:line="360" w:lineRule="auto"/>
        <w:ind w:firstLineChars="0" w:firstLine="0"/>
        <w:jc w:val="center"/>
        <w:rPr>
          <w:sz w:val="36"/>
          <w:szCs w:val="36"/>
        </w:rPr>
      </w:pPr>
      <w:r w:rsidRPr="00DF21BB">
        <w:rPr>
          <w:rFonts w:hint="eastAsia"/>
          <w:sz w:val="36"/>
          <w:szCs w:val="36"/>
        </w:rPr>
        <w:t>國立</w:t>
      </w:r>
      <w:r w:rsidR="005E2E99" w:rsidRPr="00DF21BB">
        <w:rPr>
          <w:rFonts w:hint="eastAsia"/>
          <w:sz w:val="36"/>
          <w:szCs w:val="36"/>
        </w:rPr>
        <w:t>臺</w:t>
      </w:r>
      <w:r w:rsidRPr="00DF21BB">
        <w:rPr>
          <w:rFonts w:hint="eastAsia"/>
          <w:sz w:val="36"/>
          <w:szCs w:val="36"/>
        </w:rPr>
        <w:t>北護理健康大學資訊管理研究所碩士論文</w:t>
      </w:r>
      <w:del w:id="5" w:author="Haraguroicha Hsu" w:date="2013-06-30T04:14:00Z">
        <w:r w:rsidR="00473B65" w:rsidDel="009601F8">
          <w:rPr>
            <w:rFonts w:hint="eastAsia"/>
            <w:sz w:val="36"/>
            <w:szCs w:val="36"/>
          </w:rPr>
          <w:delText>(</w:delText>
        </w:r>
        <w:r w:rsidR="00473B65" w:rsidDel="009601F8">
          <w:rPr>
            <w:rFonts w:hint="eastAsia"/>
            <w:sz w:val="36"/>
            <w:szCs w:val="36"/>
          </w:rPr>
          <w:delText>初稿</w:delText>
        </w:r>
        <w:r w:rsidR="00473B65" w:rsidDel="009601F8">
          <w:rPr>
            <w:rFonts w:hint="eastAsia"/>
            <w:sz w:val="36"/>
            <w:szCs w:val="36"/>
          </w:rPr>
          <w:delText>)</w:delText>
        </w:r>
      </w:del>
    </w:p>
    <w:p w14:paraId="71A7C298" w14:textId="51F24302" w:rsidR="00370A53" w:rsidRPr="00DF21BB" w:rsidRDefault="00370A53" w:rsidP="00511687">
      <w:pPr>
        <w:snapToGrid w:val="0"/>
        <w:spacing w:beforeLines="50" w:before="180"/>
        <w:ind w:firstLineChars="0" w:firstLine="0"/>
        <w:jc w:val="center"/>
        <w:rPr>
          <w:sz w:val="36"/>
          <w:szCs w:val="36"/>
        </w:rPr>
      </w:pPr>
      <w:r w:rsidRPr="00DF21BB">
        <w:rPr>
          <w:sz w:val="36"/>
          <w:szCs w:val="36"/>
        </w:rPr>
        <w:t xml:space="preserve">National Taipei </w:t>
      </w:r>
      <w:r w:rsidRPr="00DF21BB">
        <w:rPr>
          <w:rFonts w:hint="eastAsia"/>
          <w:sz w:val="36"/>
          <w:szCs w:val="36"/>
        </w:rPr>
        <w:t>University of Nursing and Health Science</w:t>
      </w:r>
      <w:r w:rsidR="002B3256" w:rsidRPr="00DF21BB">
        <w:rPr>
          <w:rFonts w:hint="eastAsia"/>
          <w:sz w:val="36"/>
          <w:szCs w:val="36"/>
        </w:rPr>
        <w:t>s</w:t>
      </w:r>
    </w:p>
    <w:p w14:paraId="4BE1453E" w14:textId="77777777" w:rsidR="00370A53" w:rsidRPr="00DF21BB" w:rsidRDefault="00370A53" w:rsidP="00511687">
      <w:pPr>
        <w:snapToGrid w:val="0"/>
        <w:ind w:firstLineChars="0" w:firstLine="0"/>
        <w:jc w:val="center"/>
        <w:rPr>
          <w:sz w:val="36"/>
          <w:szCs w:val="36"/>
        </w:rPr>
      </w:pPr>
      <w:r w:rsidRPr="00DF21BB">
        <w:rPr>
          <w:sz w:val="36"/>
          <w:szCs w:val="36"/>
        </w:rPr>
        <w:t xml:space="preserve">Graduate Institute of </w:t>
      </w:r>
      <w:r w:rsidRPr="00DF21BB">
        <w:rPr>
          <w:rFonts w:hint="eastAsia"/>
          <w:sz w:val="36"/>
          <w:szCs w:val="36"/>
        </w:rPr>
        <w:t>Information Management</w:t>
      </w:r>
    </w:p>
    <w:p w14:paraId="1C2A3777" w14:textId="77777777" w:rsidR="00370A53" w:rsidRPr="00DF21BB" w:rsidRDefault="00370A53" w:rsidP="00511687">
      <w:pPr>
        <w:snapToGrid w:val="0"/>
        <w:spacing w:beforeLines="450" w:before="1620"/>
        <w:ind w:firstLineChars="0" w:firstLine="0"/>
        <w:jc w:val="center"/>
        <w:textAlignment w:val="bottom"/>
        <w:rPr>
          <w:sz w:val="36"/>
          <w:szCs w:val="36"/>
        </w:rPr>
      </w:pPr>
      <w:r w:rsidRPr="00DF21BB">
        <w:rPr>
          <w:sz w:val="36"/>
          <w:szCs w:val="36"/>
        </w:rPr>
        <w:t>指導教授：</w:t>
      </w:r>
      <w:r w:rsidRPr="00DF21BB">
        <w:rPr>
          <w:rFonts w:hint="eastAsia"/>
          <w:sz w:val="36"/>
          <w:szCs w:val="36"/>
        </w:rPr>
        <w:t>黃衍文</w:t>
      </w:r>
      <w:r w:rsidRPr="00DF21BB">
        <w:rPr>
          <w:rFonts w:hint="eastAsia"/>
          <w:sz w:val="36"/>
          <w:szCs w:val="36"/>
        </w:rPr>
        <w:t xml:space="preserve"> </w:t>
      </w:r>
      <w:r w:rsidRPr="00DF21BB">
        <w:rPr>
          <w:sz w:val="36"/>
          <w:szCs w:val="36"/>
        </w:rPr>
        <w:t>博士</w:t>
      </w:r>
    </w:p>
    <w:p w14:paraId="1A9E7ED7" w14:textId="77777777" w:rsidR="00370A53" w:rsidRPr="00DF21BB" w:rsidRDefault="00370A53" w:rsidP="00511687">
      <w:pPr>
        <w:snapToGrid w:val="0"/>
        <w:spacing w:beforeLines="50" w:before="180"/>
        <w:ind w:firstLineChars="0" w:firstLine="0"/>
        <w:jc w:val="center"/>
        <w:rPr>
          <w:i/>
          <w:sz w:val="36"/>
          <w:szCs w:val="36"/>
        </w:rPr>
      </w:pPr>
      <w:r w:rsidRPr="00DF21BB">
        <w:rPr>
          <w:i/>
          <w:sz w:val="36"/>
          <w:szCs w:val="36"/>
        </w:rPr>
        <w:t>Advisor</w:t>
      </w:r>
      <w:r w:rsidRPr="00DF21BB">
        <w:rPr>
          <w:rFonts w:hint="eastAsia"/>
          <w:i/>
          <w:sz w:val="36"/>
          <w:szCs w:val="36"/>
        </w:rPr>
        <w:t xml:space="preserve">: </w:t>
      </w:r>
      <w:r w:rsidRPr="00DF21BB">
        <w:rPr>
          <w:i/>
          <w:sz w:val="36"/>
          <w:szCs w:val="36"/>
        </w:rPr>
        <w:t>Ean-Wen Huang Ph.D</w:t>
      </w:r>
      <w:r w:rsidRPr="00DF21BB">
        <w:rPr>
          <w:rFonts w:hint="eastAsia"/>
          <w:i/>
          <w:sz w:val="36"/>
          <w:szCs w:val="36"/>
        </w:rPr>
        <w:t>.</w:t>
      </w:r>
    </w:p>
    <w:bookmarkStart w:id="6" w:name="OLE_LINK272"/>
    <w:bookmarkStart w:id="7" w:name="OLE_LINK273"/>
    <w:p w14:paraId="4D74B0D5" w14:textId="3BA8976B" w:rsidR="00370A53" w:rsidRPr="00DF21BB" w:rsidRDefault="00692E1D" w:rsidP="00511687">
      <w:pPr>
        <w:adjustRightInd w:val="0"/>
        <w:snapToGrid w:val="0"/>
        <w:spacing w:beforeLines="400" w:before="144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TITLE  \* MERGEFORMAT</w:instrText>
      </w:r>
      <w:r w:rsidRPr="00DF21BB">
        <w:rPr>
          <w:sz w:val="36"/>
          <w:szCs w:val="36"/>
        </w:rPr>
        <w:instrText xml:space="preserve"> </w:instrText>
      </w:r>
      <w:r w:rsidRPr="00DF21BB">
        <w:rPr>
          <w:sz w:val="36"/>
          <w:szCs w:val="36"/>
        </w:rPr>
        <w:fldChar w:fldCharType="separate"/>
      </w:r>
      <w:r w:rsidR="007D7F2F">
        <w:rPr>
          <w:rFonts w:hint="eastAsia"/>
          <w:sz w:val="36"/>
          <w:szCs w:val="36"/>
        </w:rPr>
        <w:t>以雲端運算平台建置電子病歷檢視器系統之研究</w:t>
      </w:r>
      <w:r w:rsidRPr="00DF21BB">
        <w:rPr>
          <w:sz w:val="36"/>
          <w:szCs w:val="36"/>
        </w:rPr>
        <w:fldChar w:fldCharType="end"/>
      </w:r>
    </w:p>
    <w:bookmarkEnd w:id="6"/>
    <w:bookmarkEnd w:id="7"/>
    <w:p w14:paraId="10B0B419" w14:textId="6A990C01" w:rsidR="00370A53" w:rsidRPr="00DF21BB" w:rsidRDefault="00692E1D" w:rsidP="00C320A8">
      <w:pPr>
        <w:snapToGrid w:val="0"/>
        <w:spacing w:beforeLines="50" w:before="180"/>
        <w:ind w:firstLineChars="0" w:firstLine="0"/>
        <w:jc w:val="center"/>
        <w:textAlignment w:val="bottom"/>
        <w:rPr>
          <w:sz w:val="32"/>
          <w:szCs w:val="32"/>
        </w:rPr>
      </w:pPr>
      <w:r w:rsidRPr="00DF21BB">
        <w:rPr>
          <w:sz w:val="32"/>
          <w:szCs w:val="32"/>
        </w:rPr>
        <w:fldChar w:fldCharType="begin"/>
      </w:r>
      <w:r w:rsidRPr="00DF21BB">
        <w:rPr>
          <w:sz w:val="32"/>
          <w:szCs w:val="32"/>
        </w:rPr>
        <w:instrText xml:space="preserve"> </w:instrText>
      </w:r>
      <w:r w:rsidRPr="00DF21BB">
        <w:rPr>
          <w:rFonts w:hint="eastAsia"/>
          <w:sz w:val="32"/>
          <w:szCs w:val="32"/>
        </w:rPr>
        <w:instrText>DOCPROPERTY "</w:instrText>
      </w:r>
      <w:r w:rsidRPr="00DF21BB">
        <w:rPr>
          <w:rFonts w:hint="eastAsia"/>
          <w:sz w:val="32"/>
          <w:szCs w:val="32"/>
        </w:rPr>
        <w:instrText>英文標題</w:instrText>
      </w:r>
      <w:r w:rsidRPr="00DF21BB">
        <w:rPr>
          <w:rFonts w:hint="eastAsia"/>
          <w:sz w:val="32"/>
          <w:szCs w:val="32"/>
        </w:rPr>
        <w:instrText>" \* MERGEFORMAT</w:instrText>
      </w:r>
      <w:r w:rsidRPr="00DF21BB">
        <w:rPr>
          <w:sz w:val="32"/>
          <w:szCs w:val="32"/>
        </w:rPr>
        <w:instrText xml:space="preserve"> </w:instrText>
      </w:r>
      <w:r w:rsidRPr="00DF21BB">
        <w:rPr>
          <w:sz w:val="32"/>
          <w:szCs w:val="32"/>
        </w:rPr>
        <w:fldChar w:fldCharType="separate"/>
      </w:r>
      <w:ins w:id="8" w:author="腹黒い茶" w:date="2013-07-08T20:36:00Z">
        <w:r w:rsidR="007D7F2F">
          <w:rPr>
            <w:sz w:val="32"/>
            <w:szCs w:val="32"/>
          </w:rPr>
          <w:t>The Study of Designing a Viewer of Electronic Medical Records Under Cloud Computing Platform</w:t>
        </w:r>
      </w:ins>
      <w:ins w:id="9" w:author="Haraguroicha Hsu" w:date="2013-07-07T20:12:00Z">
        <w:del w:id="10" w:author="腹黒い茶" w:date="2013-07-08T20:34:00Z">
          <w:r w:rsidR="00A24B75" w:rsidDel="007D7F2F">
            <w:rPr>
              <w:sz w:val="32"/>
              <w:szCs w:val="32"/>
            </w:rPr>
            <w:delText>The Study of Designing a Viewer of Electronic Medical Records Under Cloud Computing Platform</w:delText>
          </w:r>
        </w:del>
      </w:ins>
      <w:del w:id="11" w:author="腹黒い茶" w:date="2013-07-08T20:34:00Z">
        <w:r w:rsidR="00424242" w:rsidDel="007D7F2F">
          <w:rPr>
            <w:sz w:val="32"/>
            <w:szCs w:val="32"/>
          </w:rPr>
          <w:delText>The Study of designing a Viewer of Electronic Medical Records under Cloud Computing Platform</w:delText>
        </w:r>
      </w:del>
      <w:r w:rsidRPr="00DF21BB">
        <w:rPr>
          <w:sz w:val="32"/>
          <w:szCs w:val="32"/>
        </w:rPr>
        <w:fldChar w:fldCharType="end"/>
      </w:r>
    </w:p>
    <w:p w14:paraId="65F9D8F4" w14:textId="77777777" w:rsidR="00370A53" w:rsidRPr="00DF21BB" w:rsidRDefault="00370A53" w:rsidP="00687A3B">
      <w:pPr>
        <w:adjustRightInd w:val="0"/>
        <w:snapToGrid w:val="0"/>
        <w:spacing w:beforeLines="550" w:before="1980"/>
        <w:ind w:firstLineChars="0" w:firstLine="0"/>
        <w:jc w:val="center"/>
        <w:rPr>
          <w:sz w:val="36"/>
          <w:szCs w:val="36"/>
        </w:rPr>
      </w:pPr>
      <w:r w:rsidRPr="00DF21BB">
        <w:rPr>
          <w:rFonts w:hint="eastAsia"/>
          <w:sz w:val="36"/>
          <w:szCs w:val="36"/>
        </w:rPr>
        <w:t>研究生：</w:t>
      </w:r>
      <w:r w:rsidR="006C037C" w:rsidRPr="00DF21BB">
        <w:rPr>
          <w:rFonts w:hint="eastAsia"/>
          <w:sz w:val="36"/>
          <w:szCs w:val="36"/>
        </w:rPr>
        <w:t>徐明睿</w:t>
      </w:r>
      <w:r w:rsidRPr="00DF21BB">
        <w:rPr>
          <w:rFonts w:hint="eastAsia"/>
          <w:sz w:val="36"/>
          <w:szCs w:val="36"/>
        </w:rPr>
        <w:t xml:space="preserve"> </w:t>
      </w:r>
      <w:r w:rsidRPr="00DF21BB">
        <w:rPr>
          <w:rFonts w:hint="eastAsia"/>
          <w:sz w:val="36"/>
          <w:szCs w:val="36"/>
        </w:rPr>
        <w:t>撰</w:t>
      </w:r>
    </w:p>
    <w:p w14:paraId="3D04F97C" w14:textId="77777777" w:rsidR="00370A53" w:rsidRPr="00DF21BB" w:rsidRDefault="00370A53" w:rsidP="00511687">
      <w:pPr>
        <w:snapToGrid w:val="0"/>
        <w:spacing w:beforeLines="50" w:before="180"/>
        <w:ind w:firstLineChars="0" w:firstLine="0"/>
        <w:jc w:val="center"/>
        <w:textAlignment w:val="bottom"/>
        <w:rPr>
          <w:i/>
          <w:sz w:val="36"/>
          <w:szCs w:val="36"/>
        </w:rPr>
      </w:pPr>
      <w:r w:rsidRPr="00DF21BB">
        <w:rPr>
          <w:i/>
          <w:sz w:val="36"/>
          <w:szCs w:val="36"/>
        </w:rPr>
        <w:t>Name</w:t>
      </w:r>
      <w:r w:rsidRPr="00DF21BB">
        <w:rPr>
          <w:rFonts w:hint="eastAsia"/>
          <w:i/>
          <w:sz w:val="36"/>
          <w:szCs w:val="36"/>
        </w:rPr>
        <w:t xml:space="preserve">: </w:t>
      </w:r>
      <w:r w:rsidR="006C037C" w:rsidRPr="00DF21BB">
        <w:rPr>
          <w:rFonts w:hint="eastAsia"/>
          <w:i/>
          <w:sz w:val="36"/>
          <w:szCs w:val="36"/>
        </w:rPr>
        <w:t>Ming-Ray Hsu</w:t>
      </w:r>
    </w:p>
    <w:p w14:paraId="02E3D2A8" w14:textId="38F7F769" w:rsidR="00370A53" w:rsidRPr="00DF21BB" w:rsidRDefault="00473B65" w:rsidP="00511687">
      <w:pPr>
        <w:adjustRightInd w:val="0"/>
        <w:snapToGrid w:val="0"/>
        <w:spacing w:beforeLines="650" w:before="2340"/>
        <w:ind w:firstLineChars="0" w:firstLine="0"/>
        <w:jc w:val="center"/>
        <w:rPr>
          <w:sz w:val="36"/>
          <w:szCs w:val="36"/>
        </w:rPr>
      </w:pPr>
      <w:r>
        <w:rPr>
          <w:sz w:val="36"/>
          <w:szCs w:val="36"/>
        </w:rPr>
        <w:fldChar w:fldCharType="begin"/>
      </w:r>
      <w:r>
        <w:rPr>
          <w:sz w:val="36"/>
          <w:szCs w:val="36"/>
        </w:rPr>
        <w:instrText xml:space="preserve"> </w:instrText>
      </w:r>
      <w:r>
        <w:rPr>
          <w:rFonts w:hint="eastAsia"/>
          <w:sz w:val="36"/>
          <w:szCs w:val="36"/>
        </w:rPr>
        <w:instrText>SAVEDATE  \@ "ggE</w:instrText>
      </w:r>
      <w:r>
        <w:rPr>
          <w:rFonts w:hint="eastAsia"/>
          <w:sz w:val="36"/>
          <w:szCs w:val="36"/>
        </w:rPr>
        <w:instrText>年</w:instrText>
      </w:r>
      <w:r>
        <w:rPr>
          <w:rFonts w:hint="eastAsia"/>
          <w:sz w:val="36"/>
          <w:szCs w:val="36"/>
        </w:rPr>
        <w:instrText>O</w:instrText>
      </w:r>
      <w:r>
        <w:rPr>
          <w:rFonts w:hint="eastAsia"/>
          <w:sz w:val="36"/>
          <w:szCs w:val="36"/>
        </w:rPr>
        <w:instrText>月</w:instrText>
      </w:r>
      <w:r>
        <w:rPr>
          <w:rFonts w:hint="eastAsia"/>
          <w:sz w:val="36"/>
          <w:szCs w:val="36"/>
        </w:rPr>
        <w:instrText>"  \* MERGEFORMAT</w:instrText>
      </w:r>
      <w:r>
        <w:rPr>
          <w:sz w:val="36"/>
          <w:szCs w:val="36"/>
        </w:rPr>
        <w:instrText xml:space="preserve"> </w:instrText>
      </w:r>
      <w:r>
        <w:rPr>
          <w:sz w:val="36"/>
          <w:szCs w:val="36"/>
        </w:rPr>
        <w:fldChar w:fldCharType="separate"/>
      </w:r>
      <w:ins w:id="12" w:author="腹黒い茶" w:date="2013-07-08T20:36:00Z">
        <w:r w:rsidR="007D7F2F">
          <w:rPr>
            <w:rFonts w:hint="eastAsia"/>
            <w:noProof/>
            <w:sz w:val="36"/>
            <w:szCs w:val="36"/>
          </w:rPr>
          <w:t>中華民國一○二年七月</w:t>
        </w:r>
      </w:ins>
      <w:ins w:id="13" w:author="Haraguroicha Hsu" w:date="2013-07-07T20:12:00Z">
        <w:del w:id="14" w:author="腹黒い茶" w:date="2013-07-08T12:00:00Z">
          <w:r w:rsidR="00A24B75" w:rsidDel="001F4B8F">
            <w:rPr>
              <w:rFonts w:hint="eastAsia"/>
              <w:noProof/>
              <w:sz w:val="36"/>
              <w:szCs w:val="36"/>
            </w:rPr>
            <w:delText>中華民國一○二年七月</w:delText>
          </w:r>
        </w:del>
      </w:ins>
      <w:del w:id="15" w:author="腹黒い茶" w:date="2013-07-08T12:00:00Z">
        <w:r w:rsidR="0006307D" w:rsidDel="001F4B8F">
          <w:rPr>
            <w:rFonts w:hint="eastAsia"/>
            <w:noProof/>
            <w:sz w:val="36"/>
            <w:szCs w:val="36"/>
          </w:rPr>
          <w:delText>中華民國一○二年六月</w:delText>
        </w:r>
      </w:del>
      <w:r>
        <w:rPr>
          <w:sz w:val="36"/>
          <w:szCs w:val="36"/>
        </w:rPr>
        <w:fldChar w:fldCharType="end"/>
      </w:r>
    </w:p>
    <w:p w14:paraId="79152AE1" w14:textId="4E2130AA" w:rsidR="00202FED" w:rsidRPr="00DF21BB" w:rsidRDefault="00473B65" w:rsidP="00511687">
      <w:pPr>
        <w:adjustRightInd w:val="0"/>
        <w:snapToGrid w:val="0"/>
        <w:spacing w:beforeLines="50" w:before="180"/>
        <w:ind w:firstLineChars="0" w:firstLine="0"/>
        <w:jc w:val="center"/>
        <w:rPr>
          <w:sz w:val="36"/>
          <w:szCs w:val="36"/>
        </w:rPr>
      </w:pPr>
      <w:r>
        <w:rPr>
          <w:sz w:val="36"/>
          <w:szCs w:val="36"/>
        </w:rPr>
        <w:fldChar w:fldCharType="begin"/>
      </w:r>
      <w:r>
        <w:rPr>
          <w:sz w:val="36"/>
          <w:szCs w:val="36"/>
        </w:rPr>
        <w:instrText xml:space="preserve"> SAVEDATE  \@ "MMMM, yyyy"  \* MERGEFORMAT </w:instrText>
      </w:r>
      <w:r>
        <w:rPr>
          <w:sz w:val="36"/>
          <w:szCs w:val="36"/>
        </w:rPr>
        <w:fldChar w:fldCharType="separate"/>
      </w:r>
      <w:ins w:id="16" w:author="腹黒い茶" w:date="2013-07-08T20:36:00Z">
        <w:r w:rsidR="007D7F2F">
          <w:rPr>
            <w:noProof/>
            <w:sz w:val="36"/>
            <w:szCs w:val="36"/>
          </w:rPr>
          <w:t>July, 2013</w:t>
        </w:r>
      </w:ins>
      <w:ins w:id="17" w:author="Haraguroicha Hsu" w:date="2013-07-07T20:12:00Z">
        <w:del w:id="18" w:author="腹黒い茶" w:date="2013-07-08T12:00:00Z">
          <w:r w:rsidR="00A24B75" w:rsidDel="001F4B8F">
            <w:rPr>
              <w:noProof/>
              <w:sz w:val="36"/>
              <w:szCs w:val="36"/>
            </w:rPr>
            <w:delText>July, 2013</w:delText>
          </w:r>
        </w:del>
      </w:ins>
      <w:del w:id="19" w:author="腹黒い茶" w:date="2013-07-08T12:00:00Z">
        <w:r w:rsidR="0006307D" w:rsidDel="001F4B8F">
          <w:rPr>
            <w:noProof/>
            <w:sz w:val="36"/>
            <w:szCs w:val="36"/>
          </w:rPr>
          <w:delText>June, 2013</w:delText>
        </w:r>
      </w:del>
      <w:r>
        <w:rPr>
          <w:sz w:val="36"/>
          <w:szCs w:val="36"/>
        </w:rPr>
        <w:fldChar w:fldCharType="end"/>
      </w:r>
    </w:p>
    <w:p w14:paraId="20834196" w14:textId="77777777" w:rsidR="00270E46" w:rsidRPr="00DF21BB" w:rsidRDefault="00270E46" w:rsidP="00511687">
      <w:pPr>
        <w:adjustRightInd w:val="0"/>
        <w:snapToGrid w:val="0"/>
        <w:spacing w:beforeLines="50" w:before="180"/>
        <w:ind w:firstLineChars="0" w:firstLine="0"/>
        <w:jc w:val="center"/>
        <w:rPr>
          <w:sz w:val="36"/>
          <w:szCs w:val="36"/>
        </w:rPr>
        <w:sectPr w:rsidR="00270E46" w:rsidRPr="00DF21BB" w:rsidSect="00202FED">
          <w:headerReference w:type="even" r:id="rId8"/>
          <w:headerReference w:type="default" r:id="rId9"/>
          <w:footerReference w:type="even" r:id="rId10"/>
          <w:footerReference w:type="default" r:id="rId11"/>
          <w:headerReference w:type="first" r:id="rId12"/>
          <w:footerReference w:type="first" r:id="rId13"/>
          <w:pgSz w:w="11906" w:h="16838"/>
          <w:pgMar w:top="1134" w:right="1134" w:bottom="1134" w:left="1134" w:header="851" w:footer="992" w:gutter="0"/>
          <w:pgNumType w:fmt="upperRoman" w:start="1"/>
          <w:cols w:space="425"/>
          <w:docGrid w:type="lines" w:linePitch="360"/>
        </w:sectPr>
      </w:pPr>
    </w:p>
    <w:p w14:paraId="31A5DF2D" w14:textId="77777777" w:rsidR="009601F8" w:rsidRDefault="009601F8" w:rsidP="009601F8">
      <w:pPr>
        <w:pStyle w:val="afd"/>
        <w:rPr>
          <w:ins w:id="20" w:author="Haraguroicha Hsu" w:date="2013-06-30T04:16:00Z"/>
        </w:rPr>
      </w:pPr>
      <w:bookmarkStart w:id="21" w:name="_Toc360323394"/>
      <w:bookmarkStart w:id="22" w:name="_Toc187744129"/>
      <w:bookmarkStart w:id="23" w:name="_Toc361079374"/>
      <w:ins w:id="24" w:author="Haraguroicha Hsu" w:date="2013-06-30T04:16:00Z">
        <w:r>
          <w:rPr>
            <w:rFonts w:hint="eastAsia"/>
          </w:rPr>
          <w:lastRenderedPageBreak/>
          <w:t>審查核定書</w:t>
        </w:r>
        <w:bookmarkEnd w:id="21"/>
        <w:bookmarkEnd w:id="23"/>
      </w:ins>
    </w:p>
    <w:p w14:paraId="436F8FB9" w14:textId="77777777" w:rsidR="009601F8" w:rsidRDefault="009601F8" w:rsidP="009601F8">
      <w:pPr>
        <w:ind w:firstLine="640"/>
        <w:jc w:val="center"/>
        <w:rPr>
          <w:ins w:id="25" w:author="Haraguroicha Hsu" w:date="2013-06-30T04:16:00Z"/>
          <w:sz w:val="32"/>
        </w:rPr>
      </w:pPr>
      <w:ins w:id="26" w:author="Haraguroicha Hsu" w:date="2013-06-30T04:16:00Z">
        <w:r>
          <w:rPr>
            <w:sz w:val="32"/>
          </w:rPr>
          <w:br w:type="page"/>
        </w:r>
      </w:ins>
    </w:p>
    <w:p w14:paraId="29E985E6" w14:textId="77777777" w:rsidR="009601F8" w:rsidRPr="0021366C" w:rsidRDefault="009601F8" w:rsidP="009601F8">
      <w:pPr>
        <w:pStyle w:val="afd"/>
        <w:rPr>
          <w:ins w:id="27" w:author="Haraguroicha Hsu" w:date="2013-06-30T04:16:00Z"/>
        </w:rPr>
      </w:pPr>
      <w:bookmarkStart w:id="28" w:name="_Toc360323395"/>
      <w:bookmarkStart w:id="29" w:name="_Toc361079375"/>
      <w:ins w:id="30" w:author="Haraguroicha Hsu" w:date="2013-06-30T04:16:00Z">
        <w:r>
          <w:rPr>
            <w:rFonts w:hint="eastAsia"/>
          </w:rPr>
          <w:lastRenderedPageBreak/>
          <w:t>誌謝</w:t>
        </w:r>
        <w:bookmarkEnd w:id="28"/>
        <w:bookmarkEnd w:id="29"/>
      </w:ins>
    </w:p>
    <w:p w14:paraId="7EC28C49" w14:textId="77777777" w:rsidR="009601F8" w:rsidRDefault="009601F8" w:rsidP="009601F8">
      <w:pPr>
        <w:ind w:firstLine="480"/>
        <w:rPr>
          <w:ins w:id="31" w:author="Haraguroicha Hsu" w:date="2013-06-30T04:16:00Z"/>
          <w:sz w:val="24"/>
        </w:rPr>
      </w:pPr>
    </w:p>
    <w:p w14:paraId="088CD485" w14:textId="77777777" w:rsidR="009601F8" w:rsidRPr="00AD4699" w:rsidRDefault="009601F8" w:rsidP="009601F8">
      <w:pPr>
        <w:ind w:firstLine="480"/>
        <w:rPr>
          <w:ins w:id="32" w:author="Haraguroicha Hsu" w:date="2013-06-30T04:16:00Z"/>
          <w:sz w:val="24"/>
        </w:rPr>
      </w:pPr>
      <w:ins w:id="33" w:author="Haraguroicha Hsu" w:date="2013-06-30T04:16:00Z">
        <w:r w:rsidRPr="00AD4699">
          <w:rPr>
            <w:sz w:val="24"/>
          </w:rPr>
          <w:t>想到當初剛進研究所的時候，那時候的我還沒想到自己居然也能讀到研究所，但看到現在發現自己也已經完成了自己的研究，這些都要慶幸自己的過去有著父親的指引以及鼓勵，讓我從小就對軟體的研究有所興趣！另外，慶幸自己大學時期有在國泰醫院中實習，並且也開始對資訊醫療系統有所興趣，加上自己喜歡寫程式來處理資料，所以才決定要做這份研究。在這研究所的兩年中，感謝黃衍文老師在電子病歷的專業領域上指導，以及劉德明老師、張啟明老師、邱淑芬老師以及莊仁祥主任在我論文口試的時候給予許多的建議與肯定，讓我對於完成論文的自信心更高！</w:t>
        </w:r>
      </w:ins>
    </w:p>
    <w:p w14:paraId="1DC19982" w14:textId="77777777" w:rsidR="009601F8" w:rsidRDefault="009601F8" w:rsidP="009601F8">
      <w:pPr>
        <w:ind w:firstLine="480"/>
        <w:rPr>
          <w:ins w:id="34" w:author="Haraguroicha Hsu" w:date="2013-06-30T04:16:00Z"/>
          <w:sz w:val="24"/>
        </w:rPr>
      </w:pPr>
      <w:ins w:id="35" w:author="Haraguroicha Hsu" w:date="2013-06-30T04:16:00Z">
        <w:r w:rsidRPr="00AD4699">
          <w:rPr>
            <w:sz w:val="24"/>
          </w:rPr>
          <w:t>感謝研究所的幾位同窗好友，在這兩年中可以隨時約出去一起談心吃飯，也謝謝建羽常常</w:t>
        </w:r>
        <w:r>
          <w:rPr>
            <w:rFonts w:hint="eastAsia"/>
            <w:sz w:val="24"/>
          </w:rPr>
          <w:t>幫助我</w:t>
        </w:r>
        <w:r w:rsidRPr="00AD4699">
          <w:rPr>
            <w:sz w:val="24"/>
          </w:rPr>
          <w:t>處理一些學校的流程，以及感謝常常被我抓去參加各種大大小小的技術研討會的同學及學弟妹們總是無怨無悔的和我一起去這些研討會當志工，其中還要感謝卉瀅學姊幫我們留下了很多文件可以參考，以及丁安學長總是可以說出很多有趣的故事逗大家笑，最後當然還是要謝謝我的指導老師能夠收我做研究生讓我完成學業，讓我的這兩年來的研究生生涯實在非常充實。</w:t>
        </w:r>
      </w:ins>
    </w:p>
    <w:p w14:paraId="272AC3A1" w14:textId="77777777" w:rsidR="009601F8" w:rsidRDefault="009601F8" w:rsidP="009601F8">
      <w:pPr>
        <w:ind w:firstLine="480"/>
        <w:rPr>
          <w:ins w:id="36" w:author="Haraguroicha Hsu" w:date="2013-06-30T04:16:00Z"/>
          <w:sz w:val="24"/>
        </w:rPr>
      </w:pPr>
    </w:p>
    <w:p w14:paraId="2E9FC231" w14:textId="77777777" w:rsidR="009601F8" w:rsidRDefault="009601F8" w:rsidP="009601F8">
      <w:pPr>
        <w:widowControl/>
        <w:shd w:val="clear" w:color="auto" w:fill="FFFFFF"/>
        <w:spacing w:line="360" w:lineRule="atLeast"/>
        <w:ind w:leftChars="-354" w:left="-991" w:right="-852" w:firstLineChars="0" w:firstLine="0"/>
        <w:jc w:val="center"/>
        <w:rPr>
          <w:ins w:id="37" w:author="Haraguroicha Hsu" w:date="2013-06-30T04:16:00Z"/>
          <w:rFonts w:ascii="Consolas" w:hAnsi="Consolas" w:cs="Courier"/>
          <w:color w:val="FF5600"/>
          <w:kern w:val="0"/>
          <w:sz w:val="20"/>
          <w:szCs w:val="20"/>
        </w:rPr>
      </w:pPr>
      <w:ins w:id="38" w:author="Haraguroicha Hsu" w:date="2013-06-30T04:16:00Z">
        <w:r>
          <w:rPr>
            <w:rFonts w:ascii="Consolas" w:hAnsi="Consolas" w:cs="Courier"/>
            <w:noProof/>
            <w:color w:val="FF5600"/>
            <w:kern w:val="0"/>
            <w:sz w:val="20"/>
            <w:szCs w:val="20"/>
            <w:rPrChange w:id="39">
              <w:rPr>
                <w:noProof/>
              </w:rPr>
            </w:rPrChange>
          </w:rPr>
          <w:drawing>
            <wp:inline distT="0" distB="0" distL="0" distR="0" wp14:anchorId="25C9FA32" wp14:editId="50901C97">
              <wp:extent cx="7323727" cy="3424159"/>
              <wp:effectExtent l="0" t="0" r="0" b="508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323727" cy="3424159"/>
                      </a:xfrm>
                      <a:prstGeom prst="rect">
                        <a:avLst/>
                      </a:prstGeom>
                      <a:noFill/>
                      <a:ln>
                        <a:noFill/>
                      </a:ln>
                    </pic:spPr>
                  </pic:pic>
                </a:graphicData>
              </a:graphic>
            </wp:inline>
          </w:drawing>
        </w:r>
      </w:ins>
    </w:p>
    <w:p w14:paraId="41E9AF50" w14:textId="77777777" w:rsidR="009601F8" w:rsidRPr="00EB58EB" w:rsidRDefault="009601F8" w:rsidP="009601F8">
      <w:pPr>
        <w:ind w:firstLineChars="0" w:firstLine="0"/>
        <w:rPr>
          <w:ins w:id="40" w:author="Haraguroicha Hsu" w:date="2013-06-30T04:16:00Z"/>
          <w:sz w:val="22"/>
          <w:lang w:val="en"/>
        </w:rPr>
      </w:pPr>
    </w:p>
    <w:p w14:paraId="3CF75DEA" w14:textId="77777777" w:rsidR="009601F8" w:rsidRDefault="009601F8" w:rsidP="009601F8">
      <w:pPr>
        <w:wordWrap w:val="0"/>
        <w:ind w:firstLine="480"/>
        <w:jc w:val="right"/>
        <w:rPr>
          <w:ins w:id="41" w:author="Haraguroicha Hsu" w:date="2013-06-30T04:16:00Z"/>
          <w:sz w:val="24"/>
        </w:rPr>
      </w:pPr>
      <w:ins w:id="42" w:author="Haraguroicha Hsu" w:date="2013-06-30T04:16:00Z">
        <w:r>
          <w:rPr>
            <w:rFonts w:hint="eastAsia"/>
            <w:sz w:val="24"/>
          </w:rPr>
          <w:t>徐明睿</w:t>
        </w:r>
        <w:r>
          <w:rPr>
            <w:rFonts w:hint="eastAsia"/>
            <w:sz w:val="24"/>
          </w:rPr>
          <w:t xml:space="preserve"> </w:t>
        </w:r>
        <w:r>
          <w:rPr>
            <w:rFonts w:hint="eastAsia"/>
            <w:sz w:val="24"/>
          </w:rPr>
          <w:t>謹誌</w:t>
        </w:r>
      </w:ins>
    </w:p>
    <w:p w14:paraId="78DAA947" w14:textId="77777777" w:rsidR="009601F8" w:rsidRDefault="009601F8" w:rsidP="009601F8">
      <w:pPr>
        <w:wordWrap w:val="0"/>
        <w:ind w:firstLine="480"/>
        <w:jc w:val="right"/>
        <w:rPr>
          <w:ins w:id="43" w:author="Haraguroicha Hsu" w:date="2013-06-30T04:16:00Z"/>
          <w:sz w:val="24"/>
        </w:rPr>
      </w:pPr>
      <w:ins w:id="44" w:author="Haraguroicha Hsu" w:date="2013-06-30T04:16:00Z">
        <w:r>
          <w:rPr>
            <w:sz w:val="24"/>
          </w:rPr>
          <w:fldChar w:fldCharType="begin"/>
        </w:r>
        <w:r>
          <w:rPr>
            <w:sz w:val="24"/>
          </w:rPr>
          <w:instrText xml:space="preserve"> </w:instrText>
        </w:r>
        <w:r>
          <w:rPr>
            <w:rFonts w:hint="eastAsia"/>
            <w:sz w:val="24"/>
          </w:rPr>
          <w:instrText>SAVEDATE  \@ "yyyy'</w:instrText>
        </w:r>
        <w:r>
          <w:rPr>
            <w:rFonts w:hint="eastAsia"/>
            <w:sz w:val="24"/>
          </w:rPr>
          <w:instrText>年</w:instrText>
        </w:r>
        <w:r>
          <w:rPr>
            <w:rFonts w:hint="eastAsia"/>
            <w:sz w:val="24"/>
          </w:rPr>
          <w:instrText>'M'</w:instrText>
        </w:r>
        <w:r>
          <w:rPr>
            <w:rFonts w:hint="eastAsia"/>
            <w:sz w:val="24"/>
          </w:rPr>
          <w:instrText>月</w:instrText>
        </w:r>
        <w:r>
          <w:rPr>
            <w:rFonts w:hint="eastAsia"/>
            <w:sz w:val="24"/>
          </w:rPr>
          <w:instrText>'"  \* MERGEFORMAT</w:instrText>
        </w:r>
        <w:r>
          <w:rPr>
            <w:sz w:val="24"/>
          </w:rPr>
          <w:instrText xml:space="preserve"> </w:instrText>
        </w:r>
        <w:r>
          <w:rPr>
            <w:sz w:val="24"/>
          </w:rPr>
          <w:fldChar w:fldCharType="separate"/>
        </w:r>
      </w:ins>
      <w:ins w:id="45" w:author="腹黒い茶" w:date="2013-07-08T20:36:00Z">
        <w:r w:rsidR="007D7F2F">
          <w:rPr>
            <w:rFonts w:hint="eastAsia"/>
            <w:noProof/>
            <w:sz w:val="24"/>
          </w:rPr>
          <w:t>2013</w:t>
        </w:r>
        <w:r w:rsidR="007D7F2F">
          <w:rPr>
            <w:rFonts w:hint="eastAsia"/>
            <w:noProof/>
            <w:sz w:val="24"/>
          </w:rPr>
          <w:t>年</w:t>
        </w:r>
        <w:r w:rsidR="007D7F2F">
          <w:rPr>
            <w:rFonts w:hint="eastAsia"/>
            <w:noProof/>
            <w:sz w:val="24"/>
          </w:rPr>
          <w:t>7</w:t>
        </w:r>
        <w:r w:rsidR="007D7F2F">
          <w:rPr>
            <w:rFonts w:hint="eastAsia"/>
            <w:noProof/>
            <w:sz w:val="24"/>
          </w:rPr>
          <w:t>月</w:t>
        </w:r>
      </w:ins>
      <w:ins w:id="46" w:author="Haraguroicha Hsu" w:date="2013-07-07T20:12:00Z">
        <w:del w:id="47" w:author="腹黒い茶" w:date="2013-07-08T12:00:00Z">
          <w:r w:rsidR="00A24B75" w:rsidDel="001F4B8F">
            <w:rPr>
              <w:rFonts w:hint="eastAsia"/>
              <w:noProof/>
              <w:sz w:val="24"/>
            </w:rPr>
            <w:delText>2013</w:delText>
          </w:r>
          <w:r w:rsidR="00A24B75" w:rsidDel="001F4B8F">
            <w:rPr>
              <w:rFonts w:hint="eastAsia"/>
              <w:noProof/>
              <w:sz w:val="24"/>
            </w:rPr>
            <w:delText>年</w:delText>
          </w:r>
          <w:r w:rsidR="00A24B75" w:rsidDel="001F4B8F">
            <w:rPr>
              <w:rFonts w:hint="eastAsia"/>
              <w:noProof/>
              <w:sz w:val="24"/>
            </w:rPr>
            <w:delText>7</w:delText>
          </w:r>
          <w:r w:rsidR="00A24B75" w:rsidDel="001F4B8F">
            <w:rPr>
              <w:rFonts w:hint="eastAsia"/>
              <w:noProof/>
              <w:sz w:val="24"/>
            </w:rPr>
            <w:delText>月</w:delText>
          </w:r>
        </w:del>
      </w:ins>
      <w:del w:id="48" w:author="腹黒い茶" w:date="2013-07-08T12:00:00Z">
        <w:r w:rsidDel="001F4B8F">
          <w:rPr>
            <w:rFonts w:hint="eastAsia"/>
            <w:noProof/>
            <w:sz w:val="24"/>
          </w:rPr>
          <w:delText>2013</w:delText>
        </w:r>
        <w:r w:rsidDel="001F4B8F">
          <w:rPr>
            <w:rFonts w:hint="eastAsia"/>
            <w:noProof/>
            <w:sz w:val="24"/>
          </w:rPr>
          <w:delText>年</w:delText>
        </w:r>
        <w:r w:rsidDel="001F4B8F">
          <w:rPr>
            <w:rFonts w:hint="eastAsia"/>
            <w:noProof/>
            <w:sz w:val="24"/>
          </w:rPr>
          <w:delText>6</w:delText>
        </w:r>
        <w:r w:rsidDel="001F4B8F">
          <w:rPr>
            <w:rFonts w:hint="eastAsia"/>
            <w:noProof/>
            <w:sz w:val="24"/>
          </w:rPr>
          <w:delText>月</w:delText>
        </w:r>
      </w:del>
      <w:ins w:id="49" w:author="Haraguroicha Hsu" w:date="2013-06-30T04:16:00Z">
        <w:r>
          <w:rPr>
            <w:sz w:val="24"/>
          </w:rPr>
          <w:fldChar w:fldCharType="end"/>
        </w:r>
      </w:ins>
    </w:p>
    <w:p w14:paraId="779D0FBC" w14:textId="77777777" w:rsidR="009601F8" w:rsidRDefault="009601F8" w:rsidP="009601F8">
      <w:pPr>
        <w:wordWrap w:val="0"/>
        <w:ind w:firstLine="480"/>
        <w:jc w:val="right"/>
        <w:rPr>
          <w:ins w:id="50" w:author="Haraguroicha Hsu" w:date="2013-06-30T04:16:00Z"/>
          <w:sz w:val="24"/>
        </w:rPr>
      </w:pPr>
      <w:ins w:id="51" w:author="Haraguroicha Hsu" w:date="2013-06-30T04:16:00Z">
        <w:r>
          <w:rPr>
            <w:rFonts w:hint="eastAsia"/>
            <w:sz w:val="24"/>
          </w:rPr>
          <w:t>國立臺北護理健康大學</w:t>
        </w:r>
        <w:r>
          <w:rPr>
            <w:rFonts w:hint="eastAsia"/>
            <w:sz w:val="24"/>
          </w:rPr>
          <w:t xml:space="preserve"> </w:t>
        </w:r>
        <w:r>
          <w:rPr>
            <w:rFonts w:hint="eastAsia"/>
            <w:sz w:val="24"/>
          </w:rPr>
          <w:t>資訊管理研究所</w:t>
        </w:r>
      </w:ins>
    </w:p>
    <w:p w14:paraId="5F71A4BE" w14:textId="77777777" w:rsidR="009601F8" w:rsidRDefault="009601F8" w:rsidP="009601F8">
      <w:pPr>
        <w:widowControl/>
        <w:ind w:firstLineChars="0" w:firstLine="0"/>
        <w:jc w:val="left"/>
        <w:rPr>
          <w:ins w:id="52" w:author="Haraguroicha Hsu" w:date="2013-06-30T04:16:00Z"/>
          <w:sz w:val="24"/>
        </w:rPr>
      </w:pPr>
      <w:ins w:id="53" w:author="Haraguroicha Hsu" w:date="2013-06-30T04:16:00Z">
        <w:r>
          <w:rPr>
            <w:sz w:val="24"/>
          </w:rPr>
          <w:br w:type="page"/>
        </w:r>
      </w:ins>
    </w:p>
    <w:p w14:paraId="3C1AEE41" w14:textId="526336F2" w:rsidR="00202FED" w:rsidRPr="00DF21BB" w:rsidRDefault="003D2BCD" w:rsidP="00687A3B">
      <w:pPr>
        <w:ind w:firstLineChars="0" w:firstLine="0"/>
        <w:jc w:val="center"/>
        <w:rPr>
          <w:sz w:val="36"/>
          <w:szCs w:val="32"/>
        </w:rPr>
      </w:pPr>
      <w:r w:rsidRPr="00DF21BB">
        <w:rPr>
          <w:sz w:val="32"/>
        </w:rPr>
        <w:lastRenderedPageBreak/>
        <w:fldChar w:fldCharType="begin"/>
      </w:r>
      <w:r w:rsidRPr="00DF21BB">
        <w:rPr>
          <w:sz w:val="32"/>
        </w:rPr>
        <w:instrText xml:space="preserve"> TITLE  \* MERGEFORMAT </w:instrText>
      </w:r>
      <w:r w:rsidRPr="00DF21BB">
        <w:rPr>
          <w:sz w:val="32"/>
        </w:rPr>
        <w:fldChar w:fldCharType="separate"/>
      </w:r>
      <w:r w:rsidR="007D7F2F">
        <w:rPr>
          <w:rFonts w:hint="eastAsia"/>
          <w:sz w:val="32"/>
        </w:rPr>
        <w:t>以雲端運算平台建置電子病歷檢視器系統之研究</w:t>
      </w:r>
      <w:r w:rsidRPr="00DF21BB">
        <w:rPr>
          <w:sz w:val="32"/>
        </w:rPr>
        <w:fldChar w:fldCharType="end"/>
      </w:r>
      <w:bookmarkEnd w:id="22"/>
    </w:p>
    <w:p w14:paraId="70330F66" w14:textId="77777777" w:rsidR="00202FED" w:rsidRPr="00DF21BB" w:rsidRDefault="00202FED" w:rsidP="004E4C6B">
      <w:pPr>
        <w:widowControl/>
        <w:tabs>
          <w:tab w:val="left" w:pos="2790"/>
        </w:tabs>
        <w:overflowPunct w:val="0"/>
        <w:snapToGrid w:val="0"/>
        <w:spacing w:line="360" w:lineRule="auto"/>
        <w:ind w:rightChars="70" w:right="196" w:firstLine="560"/>
        <w:textAlignment w:val="bottom"/>
      </w:pPr>
    </w:p>
    <w:p w14:paraId="71E2A973"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研究所組別：資訊管理研究所</w:t>
      </w:r>
    </w:p>
    <w:p w14:paraId="460B4436" w14:textId="6F5AFA11"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指導教授：黃衍文</w:t>
      </w:r>
      <w:r w:rsidRPr="00DF21BB">
        <w:rPr>
          <w:rFonts w:hint="eastAsia"/>
        </w:rPr>
        <w:t xml:space="preserve"> </w:t>
      </w:r>
      <w:r w:rsidR="009D7A5F">
        <w:rPr>
          <w:rFonts w:hint="eastAsia"/>
        </w:rPr>
        <w:t>博士</w:t>
      </w:r>
    </w:p>
    <w:p w14:paraId="3944B5DE"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研究生：</w:t>
      </w:r>
      <w:r w:rsidR="006C037C" w:rsidRPr="00DF21BB">
        <w:rPr>
          <w:rFonts w:hint="eastAsia"/>
        </w:rPr>
        <w:t>徐明睿</w:t>
      </w:r>
    </w:p>
    <w:p w14:paraId="1C01CEDB" w14:textId="2C1542F6"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時間：民國</w:t>
      </w:r>
      <w:r w:rsidRPr="00DF21BB">
        <w:rPr>
          <w:rFonts w:hint="eastAsia"/>
        </w:rPr>
        <w:t>10</w:t>
      </w:r>
      <w:r w:rsidR="00903F1E" w:rsidRPr="00DF21BB">
        <w:rPr>
          <w:rFonts w:hint="eastAsia"/>
        </w:rPr>
        <w:t>2</w:t>
      </w:r>
      <w:r w:rsidRPr="00DF21BB">
        <w:rPr>
          <w:rFonts w:hint="eastAsia"/>
        </w:rPr>
        <w:t>年</w:t>
      </w:r>
      <w:r w:rsidR="00903F1E" w:rsidRPr="00DF21BB">
        <w:rPr>
          <w:rFonts w:hint="eastAsia"/>
        </w:rPr>
        <w:t>06</w:t>
      </w:r>
      <w:r w:rsidRPr="00DF21BB">
        <w:rPr>
          <w:rFonts w:hint="eastAsia"/>
        </w:rPr>
        <w:t>月</w:t>
      </w:r>
    </w:p>
    <w:p w14:paraId="12CD5751" w14:textId="77777777" w:rsidR="00781FF4" w:rsidRPr="004E4C6B" w:rsidRDefault="00781FF4">
      <w:pPr>
        <w:pStyle w:val="afd"/>
      </w:pPr>
      <w:bookmarkStart w:id="54" w:name="_Toc282369043"/>
      <w:bookmarkStart w:id="55" w:name="_Toc352873086"/>
      <w:bookmarkStart w:id="56" w:name="_Toc357866716"/>
      <w:bookmarkStart w:id="57" w:name="_Toc361079376"/>
      <w:r w:rsidRPr="004E4C6B">
        <w:rPr>
          <w:rFonts w:hint="eastAsia"/>
        </w:rPr>
        <w:t>論文摘要</w:t>
      </w:r>
      <w:bookmarkEnd w:id="54"/>
      <w:bookmarkEnd w:id="55"/>
      <w:bookmarkEnd w:id="56"/>
      <w:bookmarkEnd w:id="57"/>
    </w:p>
    <w:p w14:paraId="6A9B89E0" w14:textId="3934C920" w:rsidR="00781FF4" w:rsidRPr="007C21B5" w:rsidRDefault="00236CEE" w:rsidP="004E4C6B">
      <w:pPr>
        <w:ind w:firstLine="480"/>
        <w:rPr>
          <w:sz w:val="22"/>
        </w:rPr>
      </w:pPr>
      <w:r w:rsidRPr="007C21B5">
        <w:rPr>
          <w:sz w:val="24"/>
        </w:rPr>
        <w:t>國內衛生署推行電子病歷資料交換已經施行多年，電子病歷資料的交換必須透過健保局提供的虛擬私有網路與衛生署電子病歷交換平台交換電子病歷資料。各醫院的醫師看診時，必須有病患的健保卡與醫師的醫事憑證卡，連線至電子病歷交換平台申請資料調閱使用。鑒於目前雲端產業的興起，加上國內推動全民健康雲，病歷資料的交換互通與即時處理顯示已經成為了未來的趨勢。在電子病歷交換之後，會面臨到系統是否能直接呈現電子病歷包含的資料。因此本研究以公告的標準文件、超文本標記語言第五版技術及資訊技術與服務的構想來設計俱有永續經營的電子病歷檢視器，並部署至雲端平台，提供醫療院所能夠自行設計客制化的樣板檔來顯示各種電子病歷單張。使用本研究之檢視器平台瀏覽電子病歷資料時，僅需要三秒即可呈現，大幅降低電子病歷資料調閱的解碼等待時間。同時，本系統可把電子病歷轉換成其他格式的</w:t>
      </w:r>
      <w:r w:rsidRPr="007C21B5">
        <w:rPr>
          <w:sz w:val="24"/>
        </w:rPr>
        <w:t>XML</w:t>
      </w:r>
      <w:r w:rsidRPr="007C21B5">
        <w:rPr>
          <w:sz w:val="24"/>
        </w:rPr>
        <w:t>文件，大幅增加電子病歷的可用性。</w:t>
      </w:r>
    </w:p>
    <w:p w14:paraId="5D34459D" w14:textId="77777777" w:rsidR="00265E16" w:rsidRPr="00265E16" w:rsidRDefault="00265E16" w:rsidP="004E4C6B">
      <w:pPr>
        <w:ind w:firstLine="480"/>
        <w:rPr>
          <w:sz w:val="24"/>
        </w:rPr>
      </w:pPr>
    </w:p>
    <w:p w14:paraId="3D6470DF" w14:textId="16320B24" w:rsidR="00781FF4" w:rsidRPr="004E4C6B" w:rsidRDefault="00781FF4" w:rsidP="004E4C6B">
      <w:pPr>
        <w:ind w:left="1092" w:hangingChars="455" w:hanging="1092"/>
        <w:rPr>
          <w:sz w:val="24"/>
        </w:rPr>
      </w:pPr>
      <w:r w:rsidRPr="004E4C6B">
        <w:rPr>
          <w:rFonts w:hint="eastAsia"/>
          <w:sz w:val="24"/>
        </w:rPr>
        <w:t>關鍵字：</w:t>
      </w:r>
      <w:r w:rsidRPr="004E4C6B">
        <w:rPr>
          <w:rFonts w:hint="eastAsia"/>
          <w:sz w:val="24"/>
        </w:rPr>
        <w:tab/>
      </w:r>
      <w:r w:rsidR="00F0200C" w:rsidRPr="004E4C6B">
        <w:rPr>
          <w:sz w:val="24"/>
        </w:rPr>
        <w:fldChar w:fldCharType="begin"/>
      </w:r>
      <w:r w:rsidR="00F0200C" w:rsidRPr="004E4C6B">
        <w:rPr>
          <w:sz w:val="24"/>
        </w:rPr>
        <w:instrText xml:space="preserve"> KEYWORDS  \* MERGEFORMAT </w:instrText>
      </w:r>
      <w:r w:rsidR="00F0200C" w:rsidRPr="004E4C6B">
        <w:rPr>
          <w:sz w:val="24"/>
        </w:rPr>
        <w:fldChar w:fldCharType="separate"/>
      </w:r>
      <w:r w:rsidR="007D7F2F">
        <w:rPr>
          <w:rFonts w:hint="eastAsia"/>
          <w:sz w:val="24"/>
        </w:rPr>
        <w:t>電子病歷、臨床文件架構、雲端運算、檢視器、超文本標記語言第五版</w:t>
      </w:r>
      <w:r w:rsidR="00F0200C" w:rsidRPr="004E4C6B">
        <w:rPr>
          <w:sz w:val="24"/>
        </w:rPr>
        <w:fldChar w:fldCharType="end"/>
      </w:r>
    </w:p>
    <w:p w14:paraId="514AE2A4" w14:textId="77777777" w:rsidR="00781FF4" w:rsidRPr="00DF21BB" w:rsidRDefault="00781FF4" w:rsidP="00781FF4">
      <w:pPr>
        <w:adjustRightInd w:val="0"/>
        <w:snapToGrid w:val="0"/>
        <w:spacing w:beforeLines="50" w:before="180"/>
        <w:ind w:firstLine="720"/>
        <w:jc w:val="center"/>
        <w:rPr>
          <w:sz w:val="36"/>
          <w:szCs w:val="36"/>
        </w:rPr>
        <w:sectPr w:rsidR="00781FF4" w:rsidRPr="00DF21BB" w:rsidSect="00202FED">
          <w:headerReference w:type="default" r:id="rId15"/>
          <w:footerReference w:type="default" r:id="rId16"/>
          <w:pgSz w:w="11906" w:h="16838"/>
          <w:pgMar w:top="1134" w:right="1134" w:bottom="1134" w:left="1134" w:header="851" w:footer="992" w:gutter="0"/>
          <w:pgNumType w:fmt="upperRoman" w:start="1"/>
          <w:cols w:space="425"/>
          <w:docGrid w:type="lines" w:linePitch="360"/>
        </w:sectPr>
      </w:pPr>
    </w:p>
    <w:bookmarkStart w:id="58" w:name="_Toc357866717"/>
    <w:p w14:paraId="7662608B" w14:textId="35BF4E4A" w:rsidR="009D7A5F" w:rsidRPr="005B5EA9" w:rsidDel="009601F8" w:rsidRDefault="009D7A5F">
      <w:pPr>
        <w:pStyle w:val="afd"/>
        <w:rPr>
          <w:del w:id="59" w:author="Haraguroicha Hsu" w:date="2013-06-30T04:15:00Z"/>
        </w:rPr>
        <w:pPrChange w:id="60" w:author="Haraguroicha Hsu" w:date="2013-06-30T04:16:00Z">
          <w:pPr>
            <w:snapToGrid w:val="0"/>
            <w:spacing w:beforeLines="50" w:before="180"/>
            <w:ind w:firstLineChars="0" w:firstLine="0"/>
            <w:jc w:val="center"/>
            <w:textAlignment w:val="bottom"/>
          </w:pPr>
        </w:pPrChange>
      </w:pPr>
      <w:del w:id="61" w:author="Haraguroicha Hsu" w:date="2013-06-30T04:15:00Z">
        <w:r w:rsidRPr="005B5EA9" w:rsidDel="009601F8">
          <w:rPr>
            <w:b w:val="0"/>
            <w:bCs w:val="0"/>
          </w:rPr>
          <w:lastRenderedPageBreak/>
          <w:fldChar w:fldCharType="begin"/>
        </w:r>
        <w:r w:rsidRPr="005B5EA9" w:rsidDel="009601F8">
          <w:delInstrText xml:space="preserve"> DOCPROPERTY "</w:delInstrText>
        </w:r>
        <w:r w:rsidRPr="005B5EA9" w:rsidDel="009601F8">
          <w:rPr>
            <w:rFonts w:hint="eastAsia"/>
          </w:rPr>
          <w:delInstrText>英文標題</w:delInstrText>
        </w:r>
        <w:r w:rsidRPr="005B5EA9" w:rsidDel="009601F8">
          <w:delInstrText xml:space="preserve">" \* MERGEFORMAT </w:delInstrText>
        </w:r>
        <w:r w:rsidRPr="005B5EA9" w:rsidDel="009601F8">
          <w:rPr>
            <w:b w:val="0"/>
            <w:bCs w:val="0"/>
          </w:rPr>
          <w:fldChar w:fldCharType="separate"/>
        </w:r>
        <w:r w:rsidR="00424242" w:rsidRPr="005B5EA9" w:rsidDel="009601F8">
          <w:delText>The Study of designing a Viewer of Electronic Medical Records under Cloud Computing Platform</w:delText>
        </w:r>
        <w:r w:rsidRPr="005B5EA9" w:rsidDel="009601F8">
          <w:rPr>
            <w:b w:val="0"/>
            <w:bCs w:val="0"/>
          </w:rPr>
          <w:fldChar w:fldCharType="end"/>
        </w:r>
      </w:del>
    </w:p>
    <w:p w14:paraId="6A9E58E7" w14:textId="072B4C58" w:rsidR="009D7A5F" w:rsidRPr="005B5EA9" w:rsidDel="009601F8" w:rsidRDefault="009D7A5F">
      <w:pPr>
        <w:pStyle w:val="afd"/>
        <w:ind w:firstLine="693"/>
        <w:rPr>
          <w:del w:id="62" w:author="Haraguroicha Hsu" w:date="2013-06-30T04:15:00Z"/>
        </w:rPr>
        <w:pPrChange w:id="63" w:author="Haraguroicha Hsu" w:date="2013-07-07T20:12:00Z">
          <w:pPr>
            <w:widowControl/>
            <w:tabs>
              <w:tab w:val="left" w:pos="2790"/>
            </w:tabs>
            <w:overflowPunct w:val="0"/>
            <w:snapToGrid w:val="0"/>
            <w:spacing w:line="360" w:lineRule="auto"/>
            <w:ind w:rightChars="70" w:right="196" w:firstLine="560"/>
            <w:textAlignment w:val="bottom"/>
          </w:pPr>
        </w:pPrChange>
      </w:pPr>
    </w:p>
    <w:p w14:paraId="30274487" w14:textId="1476A99D" w:rsidR="009D7A5F" w:rsidRPr="005B5EA9" w:rsidDel="009601F8" w:rsidRDefault="00720F3F">
      <w:pPr>
        <w:pStyle w:val="afd"/>
        <w:ind w:firstLine="560"/>
        <w:rPr>
          <w:del w:id="64" w:author="Haraguroicha Hsu" w:date="2013-06-30T04:15:00Z"/>
        </w:rPr>
        <w:pPrChange w:id="65" w:author="Haraguroicha Hsu" w:date="2013-06-30T05:01:00Z">
          <w:pPr>
            <w:widowControl/>
            <w:overflowPunct w:val="0"/>
            <w:snapToGrid w:val="0"/>
            <w:spacing w:line="360" w:lineRule="auto"/>
            <w:ind w:rightChars="70" w:right="196" w:firstLine="560"/>
            <w:textAlignment w:val="bottom"/>
          </w:pPr>
        </w:pPrChange>
      </w:pPr>
      <w:del w:id="66" w:author="Haraguroicha Hsu" w:date="2013-06-30T04:15:00Z">
        <w:r w:rsidRPr="005B5EA9" w:rsidDel="009601F8">
          <w:delText>G</w:delText>
        </w:r>
        <w:r w:rsidR="009D7A5F" w:rsidRPr="005B5EA9" w:rsidDel="009601F8">
          <w:delText>roups: Depar</w:delText>
        </w:r>
        <w:r w:rsidRPr="005B5EA9" w:rsidDel="009601F8">
          <w:delText>tment of Information Management</w:delText>
        </w:r>
      </w:del>
    </w:p>
    <w:p w14:paraId="6D7CAA3C" w14:textId="1A67FB2E" w:rsidR="009D7A5F" w:rsidRPr="005B5EA9" w:rsidDel="009601F8" w:rsidRDefault="009D7A5F">
      <w:pPr>
        <w:pStyle w:val="afd"/>
        <w:ind w:firstLine="560"/>
        <w:rPr>
          <w:del w:id="67" w:author="Haraguroicha Hsu" w:date="2013-06-30T04:15:00Z"/>
        </w:rPr>
        <w:pPrChange w:id="68" w:author="Haraguroicha Hsu" w:date="2013-06-30T05:01:00Z">
          <w:pPr>
            <w:widowControl/>
            <w:overflowPunct w:val="0"/>
            <w:snapToGrid w:val="0"/>
            <w:spacing w:line="360" w:lineRule="auto"/>
            <w:ind w:rightChars="70" w:right="196" w:firstLine="560"/>
            <w:textAlignment w:val="bottom"/>
          </w:pPr>
        </w:pPrChange>
      </w:pPr>
      <w:del w:id="69" w:author="Haraguroicha Hsu" w:date="2013-06-30T04:15:00Z">
        <w:r w:rsidRPr="005B5EA9" w:rsidDel="009601F8">
          <w:delText>Advisor: Ean-Wen Huang Ph.D.</w:delText>
        </w:r>
      </w:del>
    </w:p>
    <w:p w14:paraId="629BACAA" w14:textId="1D3B817F" w:rsidR="009D7A5F" w:rsidRPr="005B5EA9" w:rsidDel="009601F8" w:rsidRDefault="009D7A5F">
      <w:pPr>
        <w:pStyle w:val="afd"/>
        <w:ind w:firstLine="560"/>
        <w:rPr>
          <w:del w:id="70" w:author="Haraguroicha Hsu" w:date="2013-06-30T04:15:00Z"/>
        </w:rPr>
        <w:pPrChange w:id="71" w:author="Haraguroicha Hsu" w:date="2013-06-30T05:01:00Z">
          <w:pPr>
            <w:widowControl/>
            <w:overflowPunct w:val="0"/>
            <w:snapToGrid w:val="0"/>
            <w:spacing w:line="360" w:lineRule="auto"/>
            <w:ind w:rightChars="70" w:right="196" w:firstLine="560"/>
            <w:textAlignment w:val="bottom"/>
          </w:pPr>
        </w:pPrChange>
      </w:pPr>
      <w:del w:id="72" w:author="Haraguroicha Hsu" w:date="2013-06-30T04:15:00Z">
        <w:r w:rsidRPr="005B5EA9" w:rsidDel="009601F8">
          <w:delText>Postgraduate: Ming-Ray Hsu</w:delText>
        </w:r>
      </w:del>
    </w:p>
    <w:p w14:paraId="12AFD671" w14:textId="4FD311BF" w:rsidR="009D7A5F" w:rsidRPr="005B5EA9" w:rsidDel="009601F8" w:rsidRDefault="009D7A5F">
      <w:pPr>
        <w:pStyle w:val="afd"/>
        <w:ind w:firstLine="560"/>
        <w:rPr>
          <w:del w:id="73" w:author="Haraguroicha Hsu" w:date="2013-06-30T04:15:00Z"/>
        </w:rPr>
        <w:pPrChange w:id="74" w:author="Haraguroicha Hsu" w:date="2013-06-30T05:01:00Z">
          <w:pPr>
            <w:widowControl/>
            <w:overflowPunct w:val="0"/>
            <w:snapToGrid w:val="0"/>
            <w:spacing w:line="360" w:lineRule="auto"/>
            <w:ind w:rightChars="70" w:right="196" w:firstLine="560"/>
            <w:textAlignment w:val="bottom"/>
          </w:pPr>
        </w:pPrChange>
      </w:pPr>
      <w:del w:id="75" w:author="Haraguroicha Hsu" w:date="2013-06-30T04:15:00Z">
        <w:r w:rsidRPr="005B5EA9" w:rsidDel="009601F8">
          <w:delText>Date: June, 2013</w:delText>
        </w:r>
      </w:del>
    </w:p>
    <w:p w14:paraId="5580533C" w14:textId="6F1D5997" w:rsidR="00781FF4" w:rsidRPr="009601F8" w:rsidRDefault="009601F8">
      <w:pPr>
        <w:pStyle w:val="afd"/>
      </w:pPr>
      <w:bookmarkStart w:id="76" w:name="_Toc360323397"/>
      <w:bookmarkStart w:id="77" w:name="_Toc361079377"/>
      <w:ins w:id="78" w:author="Haraguroicha Hsu" w:date="2013-06-30T04:15:00Z">
        <w:r w:rsidRPr="009601F8">
          <w:t>ABSTRACT</w:t>
        </w:r>
      </w:ins>
      <w:bookmarkEnd w:id="76"/>
      <w:bookmarkEnd w:id="77"/>
      <w:del w:id="79" w:author="Haraguroicha Hsu" w:date="2013-06-30T04:15:00Z">
        <w:r w:rsidR="00781FF4" w:rsidRPr="009601F8" w:rsidDel="009601F8">
          <w:delText>Abstract</w:delText>
        </w:r>
      </w:del>
      <w:bookmarkEnd w:id="58"/>
    </w:p>
    <w:p w14:paraId="370617D0" w14:textId="58C5E53A" w:rsidR="00781FF4" w:rsidRPr="007C21B5" w:rsidDel="009601F8" w:rsidRDefault="009601F8" w:rsidP="004E4C6B">
      <w:pPr>
        <w:ind w:firstLine="480"/>
        <w:rPr>
          <w:del w:id="80" w:author="Haraguroicha Hsu" w:date="2013-06-30T04:15:00Z"/>
          <w:sz w:val="22"/>
          <w:szCs w:val="24"/>
        </w:rPr>
      </w:pPr>
      <w:ins w:id="81" w:author="Haraguroicha Hsu" w:date="2013-06-30T04:15:00Z">
        <w:r w:rsidRPr="00C00D8D">
          <w:rPr>
            <w:sz w:val="24"/>
          </w:rPr>
          <w:t>The implementation of Electronic Medical Record (EMR) data exchange has been practiced by Taiwan’s Department of Health for many years. The exchange of EMR must be provided through the National Health Insurance Bureau of Virtual Private Network (VPN) and Department of Health EMR Exchange Center (EEC). For the physician application to have EMR data access through EEC to use during visits, it must have both the health insurance and medical certificate cards. Given the current rise of the cloud industry and domestic promotion of a universal health cloud, the exchange of medical information and real-time processing have become the trend of the future. After the exchange of EMR, the system will face the challenge of displaying the EMR data directly. Therefore, this research used standard documents, HTML5 technology, and information technology and services concepts to design and create the idea of sustainability EMR Viewer, then deploy to the cloud platform to allow medical institutions to design their own customized template file to display a variety of EMR leaflets. Use of this research platform to view EMR data only requires three seconds to presented, and significantly reduces the latency of access time for EMR decoding. Meanwhile, the system can convert EMR into other formats like XML file, substantial increasing the availability of EMR.</w:t>
        </w:r>
      </w:ins>
      <w:del w:id="82" w:author="Haraguroicha Hsu" w:date="2013-06-30T04:15:00Z">
        <w:r w:rsidR="00236CEE" w:rsidRPr="007C21B5" w:rsidDel="009601F8">
          <w:rPr>
            <w:sz w:val="24"/>
          </w:rPr>
          <w:delText>Department of Health to implement Electronic Medical Record(EMR) data exchange has been practiced for many years. The exchange of EMR must be provided through the National Health Insurance Bureau of Virtual Private Network(VPN) and Department of Health EMR Exchange Center(EEC). Doctor application EMR data access EEC to use when visits, it must to be have health insurance card and medical certificate card. Given the current rise of the cloud industry and domestic promote universal health cloud, the exchange of medical information sharing and real-time processing to display has become the trend of the future. After the exchange of EMR, system will facing to show the data of contained in EMR directly. Therefore, this research using announcement standard documents and HTML5 technology and information technology and services to design and made the idea of sustainable EMR Viewer, and deployment to the cloud platform to provision of medical institutions to design their own customized template file to display a variety of EMR leaflets. Use of this research platform to view EMR data only requires three seconds to presented, and significantly reduce access to EMR decoding latency. Meanwhile, the system can be convert EMR into other formats XML file, substantial increase the availability of EMR.</w:delText>
        </w:r>
      </w:del>
    </w:p>
    <w:p w14:paraId="5C6D269A" w14:textId="77777777" w:rsidR="00F47E62" w:rsidRPr="007C21B5" w:rsidRDefault="00F47E62" w:rsidP="004E4C6B">
      <w:pPr>
        <w:ind w:firstLine="440"/>
        <w:rPr>
          <w:sz w:val="22"/>
          <w:szCs w:val="24"/>
        </w:rPr>
      </w:pPr>
    </w:p>
    <w:p w14:paraId="067FA280" w14:textId="5531E09A" w:rsidR="00202FED" w:rsidRPr="004E4C6B" w:rsidRDefault="00781FF4" w:rsidP="000739AE">
      <w:pPr>
        <w:ind w:left="1214" w:hangingChars="506" w:hanging="1214"/>
        <w:rPr>
          <w:sz w:val="24"/>
          <w:szCs w:val="24"/>
        </w:rPr>
      </w:pPr>
      <w:r w:rsidRPr="004E4C6B">
        <w:rPr>
          <w:rFonts w:hint="eastAsia"/>
          <w:sz w:val="24"/>
          <w:szCs w:val="24"/>
        </w:rPr>
        <w:t>Keywords:</w:t>
      </w:r>
      <w:r w:rsidRPr="004E4C6B">
        <w:rPr>
          <w:rFonts w:hint="eastAsia"/>
          <w:sz w:val="24"/>
          <w:szCs w:val="24"/>
        </w:rPr>
        <w:tab/>
      </w:r>
      <w:r w:rsidRPr="004E4C6B">
        <w:rPr>
          <w:sz w:val="24"/>
          <w:szCs w:val="24"/>
        </w:rPr>
        <w:fldChar w:fldCharType="begin"/>
      </w:r>
      <w:r w:rsidRPr="004E4C6B">
        <w:rPr>
          <w:sz w:val="24"/>
          <w:szCs w:val="24"/>
        </w:rPr>
        <w:instrText xml:space="preserve"> </w:instrText>
      </w:r>
      <w:r w:rsidRPr="004E4C6B">
        <w:rPr>
          <w:rFonts w:hint="eastAsia"/>
          <w:sz w:val="24"/>
          <w:szCs w:val="24"/>
        </w:rPr>
        <w:instrText>DOCPROPERTY "</w:instrText>
      </w:r>
      <w:r w:rsidRPr="004E4C6B">
        <w:rPr>
          <w:rFonts w:hint="eastAsia"/>
          <w:sz w:val="24"/>
          <w:szCs w:val="24"/>
        </w:rPr>
        <w:instrText>英文關鍵字</w:instrText>
      </w:r>
      <w:r w:rsidRPr="004E4C6B">
        <w:rPr>
          <w:rFonts w:hint="eastAsia"/>
          <w:sz w:val="24"/>
          <w:szCs w:val="24"/>
        </w:rPr>
        <w:instrText>" \* MERGEFORMAT</w:instrText>
      </w:r>
      <w:r w:rsidRPr="004E4C6B">
        <w:rPr>
          <w:sz w:val="24"/>
          <w:szCs w:val="24"/>
        </w:rPr>
        <w:instrText xml:space="preserve"> </w:instrText>
      </w:r>
      <w:r w:rsidRPr="004E4C6B">
        <w:rPr>
          <w:sz w:val="24"/>
          <w:szCs w:val="24"/>
        </w:rPr>
        <w:fldChar w:fldCharType="separate"/>
      </w:r>
      <w:r w:rsidR="007D7F2F">
        <w:rPr>
          <w:sz w:val="24"/>
          <w:szCs w:val="24"/>
        </w:rPr>
        <w:t>Electronic Medical Records (EMR), Clinical Document Architecture (CDA), Cloud Computing, Viewer, Hyper-Text Markup Language 5 (HTML5)</w:t>
      </w:r>
      <w:r w:rsidRPr="004E4C6B">
        <w:rPr>
          <w:sz w:val="24"/>
          <w:szCs w:val="24"/>
        </w:rPr>
        <w:fldChar w:fldCharType="end"/>
      </w:r>
    </w:p>
    <w:p w14:paraId="30FC2E13" w14:textId="77777777" w:rsidR="00781FF4" w:rsidRPr="00473B65" w:rsidRDefault="00781FF4" w:rsidP="00752006">
      <w:pPr>
        <w:adjustRightInd w:val="0"/>
        <w:snapToGrid w:val="0"/>
        <w:spacing w:beforeLines="50" w:before="180"/>
        <w:ind w:firstLine="720"/>
        <w:jc w:val="center"/>
        <w:rPr>
          <w:sz w:val="36"/>
          <w:szCs w:val="36"/>
        </w:rPr>
        <w:sectPr w:rsidR="00781FF4" w:rsidRPr="00473B65" w:rsidSect="00D92B6D">
          <w:headerReference w:type="default" r:id="rId17"/>
          <w:footerReference w:type="default" r:id="rId18"/>
          <w:pgSz w:w="11906" w:h="16838"/>
          <w:pgMar w:top="1134" w:right="1134" w:bottom="1134" w:left="1134" w:header="851" w:footer="992" w:gutter="0"/>
          <w:pgNumType w:fmt="upperRoman"/>
          <w:cols w:space="425"/>
          <w:docGrid w:type="lines" w:linePitch="360"/>
        </w:sectPr>
      </w:pPr>
    </w:p>
    <w:p w14:paraId="6989C929" w14:textId="66BBB38B" w:rsidR="00C72881" w:rsidRPr="00DF21BB" w:rsidRDefault="00D01CFF">
      <w:pPr>
        <w:pStyle w:val="afd"/>
      </w:pPr>
      <w:bookmarkStart w:id="83" w:name="_Toc352873087"/>
      <w:bookmarkStart w:id="84" w:name="_Toc357866718"/>
      <w:bookmarkStart w:id="85" w:name="_Toc361079378"/>
      <w:r w:rsidRPr="00DF21BB">
        <w:rPr>
          <w:rFonts w:hint="eastAsia"/>
        </w:rPr>
        <w:lastRenderedPageBreak/>
        <w:t>目</w:t>
      </w:r>
      <w:r w:rsidR="00202FED" w:rsidRPr="00DF21BB">
        <w:rPr>
          <w:rFonts w:hint="eastAsia"/>
        </w:rPr>
        <w:t>錄</w:t>
      </w:r>
      <w:bookmarkEnd w:id="83"/>
      <w:bookmarkEnd w:id="84"/>
      <w:bookmarkEnd w:id="85"/>
    </w:p>
    <w:p w14:paraId="2AF481BF" w14:textId="77777777" w:rsidR="007D7F2F" w:rsidRDefault="00650611">
      <w:pPr>
        <w:pStyle w:val="11"/>
        <w:rPr>
          <w:ins w:id="86" w:author="腹黒い茶" w:date="2013-07-08T20:36:00Z"/>
          <w:rFonts w:asciiTheme="minorHAnsi" w:eastAsiaTheme="minorEastAsia" w:hAnsiTheme="minorHAnsi" w:cstheme="minorBidi"/>
        </w:rPr>
      </w:pPr>
      <w:r w:rsidRPr="00650611">
        <w:fldChar w:fldCharType="begin"/>
      </w:r>
      <w:r w:rsidRPr="00650611">
        <w:instrText xml:space="preserve"> TOC \o "1-3" \h \z \u \* MERGEFORMAT </w:instrText>
      </w:r>
      <w:r w:rsidRPr="00650611">
        <w:fldChar w:fldCharType="separate"/>
      </w:r>
      <w:ins w:id="87" w:author="腹黒い茶" w:date="2013-07-08T20:36:00Z">
        <w:r w:rsidR="007D7F2F" w:rsidRPr="006E7FB9">
          <w:rPr>
            <w:rStyle w:val="af"/>
          </w:rPr>
          <w:fldChar w:fldCharType="begin"/>
        </w:r>
        <w:r w:rsidR="007D7F2F" w:rsidRPr="006E7FB9">
          <w:rPr>
            <w:rStyle w:val="af"/>
          </w:rPr>
          <w:instrText xml:space="preserve"> </w:instrText>
        </w:r>
        <w:r w:rsidR="007D7F2F">
          <w:instrText>HYPERLINK \l "_Toc361079374"</w:instrText>
        </w:r>
        <w:r w:rsidR="007D7F2F" w:rsidRPr="006E7FB9">
          <w:rPr>
            <w:rStyle w:val="af"/>
          </w:rPr>
          <w:instrText xml:space="preserve"> </w:instrText>
        </w:r>
        <w:r w:rsidR="007D7F2F" w:rsidRPr="006E7FB9">
          <w:rPr>
            <w:rStyle w:val="af"/>
          </w:rPr>
        </w:r>
        <w:r w:rsidR="007D7F2F" w:rsidRPr="006E7FB9">
          <w:rPr>
            <w:rStyle w:val="af"/>
          </w:rPr>
          <w:fldChar w:fldCharType="separate"/>
        </w:r>
        <w:r w:rsidR="007D7F2F" w:rsidRPr="006E7FB9">
          <w:rPr>
            <w:rStyle w:val="af"/>
            <w:rFonts w:hint="eastAsia"/>
          </w:rPr>
          <w:t>審查核定書</w:t>
        </w:r>
        <w:r w:rsidR="007D7F2F">
          <w:rPr>
            <w:webHidden/>
          </w:rPr>
          <w:tab/>
        </w:r>
        <w:r w:rsidR="007D7F2F">
          <w:rPr>
            <w:webHidden/>
          </w:rPr>
          <w:fldChar w:fldCharType="begin"/>
        </w:r>
        <w:r w:rsidR="007D7F2F">
          <w:rPr>
            <w:webHidden/>
          </w:rPr>
          <w:instrText xml:space="preserve"> PAGEREF _Toc361079374 \h </w:instrText>
        </w:r>
        <w:r w:rsidR="007D7F2F">
          <w:rPr>
            <w:webHidden/>
          </w:rPr>
        </w:r>
      </w:ins>
      <w:r w:rsidR="007D7F2F">
        <w:rPr>
          <w:webHidden/>
        </w:rPr>
        <w:fldChar w:fldCharType="separate"/>
      </w:r>
      <w:ins w:id="88" w:author="腹黒い茶" w:date="2013-07-08T20:36:00Z">
        <w:r w:rsidR="007D7F2F">
          <w:rPr>
            <w:webHidden/>
          </w:rPr>
          <w:t>I</w:t>
        </w:r>
        <w:r w:rsidR="007D7F2F">
          <w:rPr>
            <w:webHidden/>
          </w:rPr>
          <w:fldChar w:fldCharType="end"/>
        </w:r>
        <w:r w:rsidR="007D7F2F" w:rsidRPr="006E7FB9">
          <w:rPr>
            <w:rStyle w:val="af"/>
          </w:rPr>
          <w:fldChar w:fldCharType="end"/>
        </w:r>
      </w:ins>
    </w:p>
    <w:p w14:paraId="0122530C" w14:textId="77777777" w:rsidR="007D7F2F" w:rsidRDefault="007D7F2F">
      <w:pPr>
        <w:pStyle w:val="11"/>
        <w:rPr>
          <w:ins w:id="89" w:author="腹黒い茶" w:date="2013-07-08T20:36:00Z"/>
          <w:rFonts w:asciiTheme="minorHAnsi" w:eastAsiaTheme="minorEastAsia" w:hAnsiTheme="minorHAnsi" w:cstheme="minorBidi"/>
        </w:rPr>
      </w:pPr>
      <w:ins w:id="90" w:author="腹黒い茶" w:date="2013-07-08T20:36:00Z">
        <w:r w:rsidRPr="006E7FB9">
          <w:rPr>
            <w:rStyle w:val="af"/>
          </w:rPr>
          <w:fldChar w:fldCharType="begin"/>
        </w:r>
        <w:r w:rsidRPr="006E7FB9">
          <w:rPr>
            <w:rStyle w:val="af"/>
          </w:rPr>
          <w:instrText xml:space="preserve"> </w:instrText>
        </w:r>
        <w:r>
          <w:instrText>HYPERLINK \l "_Toc361079375"</w:instrText>
        </w:r>
        <w:r w:rsidRPr="006E7FB9">
          <w:rPr>
            <w:rStyle w:val="af"/>
          </w:rPr>
          <w:instrText xml:space="preserve"> </w:instrText>
        </w:r>
        <w:r w:rsidRPr="006E7FB9">
          <w:rPr>
            <w:rStyle w:val="af"/>
          </w:rPr>
        </w:r>
        <w:r w:rsidRPr="006E7FB9">
          <w:rPr>
            <w:rStyle w:val="af"/>
          </w:rPr>
          <w:fldChar w:fldCharType="separate"/>
        </w:r>
        <w:r w:rsidRPr="006E7FB9">
          <w:rPr>
            <w:rStyle w:val="af"/>
            <w:rFonts w:hint="eastAsia"/>
          </w:rPr>
          <w:t>誌謝</w:t>
        </w:r>
        <w:r>
          <w:rPr>
            <w:webHidden/>
          </w:rPr>
          <w:tab/>
        </w:r>
        <w:r>
          <w:rPr>
            <w:webHidden/>
          </w:rPr>
          <w:fldChar w:fldCharType="begin"/>
        </w:r>
        <w:r>
          <w:rPr>
            <w:webHidden/>
          </w:rPr>
          <w:instrText xml:space="preserve"> PAGEREF _Toc361079375 \h </w:instrText>
        </w:r>
        <w:r>
          <w:rPr>
            <w:webHidden/>
          </w:rPr>
        </w:r>
      </w:ins>
      <w:r>
        <w:rPr>
          <w:webHidden/>
        </w:rPr>
        <w:fldChar w:fldCharType="separate"/>
      </w:r>
      <w:ins w:id="91" w:author="腹黒い茶" w:date="2013-07-08T20:36:00Z">
        <w:r>
          <w:rPr>
            <w:webHidden/>
          </w:rPr>
          <w:t>II</w:t>
        </w:r>
        <w:r>
          <w:rPr>
            <w:webHidden/>
          </w:rPr>
          <w:fldChar w:fldCharType="end"/>
        </w:r>
        <w:r w:rsidRPr="006E7FB9">
          <w:rPr>
            <w:rStyle w:val="af"/>
          </w:rPr>
          <w:fldChar w:fldCharType="end"/>
        </w:r>
      </w:ins>
    </w:p>
    <w:p w14:paraId="1CD8963E" w14:textId="77777777" w:rsidR="007D7F2F" w:rsidRDefault="007D7F2F">
      <w:pPr>
        <w:pStyle w:val="11"/>
        <w:rPr>
          <w:ins w:id="92" w:author="腹黒い茶" w:date="2013-07-08T20:36:00Z"/>
          <w:rFonts w:asciiTheme="minorHAnsi" w:eastAsiaTheme="minorEastAsia" w:hAnsiTheme="minorHAnsi" w:cstheme="minorBidi"/>
        </w:rPr>
      </w:pPr>
      <w:ins w:id="93" w:author="腹黒い茶" w:date="2013-07-08T20:36:00Z">
        <w:r w:rsidRPr="006E7FB9">
          <w:rPr>
            <w:rStyle w:val="af"/>
          </w:rPr>
          <w:fldChar w:fldCharType="begin"/>
        </w:r>
        <w:r w:rsidRPr="006E7FB9">
          <w:rPr>
            <w:rStyle w:val="af"/>
          </w:rPr>
          <w:instrText xml:space="preserve"> </w:instrText>
        </w:r>
        <w:r>
          <w:instrText>HYPERLINK \l "_Toc361079376"</w:instrText>
        </w:r>
        <w:r w:rsidRPr="006E7FB9">
          <w:rPr>
            <w:rStyle w:val="af"/>
          </w:rPr>
          <w:instrText xml:space="preserve"> </w:instrText>
        </w:r>
        <w:r w:rsidRPr="006E7FB9">
          <w:rPr>
            <w:rStyle w:val="af"/>
          </w:rPr>
        </w:r>
        <w:r w:rsidRPr="006E7FB9">
          <w:rPr>
            <w:rStyle w:val="af"/>
          </w:rPr>
          <w:fldChar w:fldCharType="separate"/>
        </w:r>
        <w:r w:rsidRPr="006E7FB9">
          <w:rPr>
            <w:rStyle w:val="af"/>
            <w:rFonts w:hint="eastAsia"/>
          </w:rPr>
          <w:t>論文摘要</w:t>
        </w:r>
        <w:r>
          <w:rPr>
            <w:webHidden/>
          </w:rPr>
          <w:tab/>
        </w:r>
        <w:r>
          <w:rPr>
            <w:webHidden/>
          </w:rPr>
          <w:fldChar w:fldCharType="begin"/>
        </w:r>
        <w:r>
          <w:rPr>
            <w:webHidden/>
          </w:rPr>
          <w:instrText xml:space="preserve"> PAGEREF _Toc361079376 \h </w:instrText>
        </w:r>
        <w:r>
          <w:rPr>
            <w:webHidden/>
          </w:rPr>
        </w:r>
      </w:ins>
      <w:r>
        <w:rPr>
          <w:webHidden/>
        </w:rPr>
        <w:fldChar w:fldCharType="separate"/>
      </w:r>
      <w:ins w:id="94" w:author="腹黒い茶" w:date="2013-07-08T20:36:00Z">
        <w:r>
          <w:rPr>
            <w:webHidden/>
          </w:rPr>
          <w:t>III</w:t>
        </w:r>
        <w:r>
          <w:rPr>
            <w:webHidden/>
          </w:rPr>
          <w:fldChar w:fldCharType="end"/>
        </w:r>
        <w:r w:rsidRPr="006E7FB9">
          <w:rPr>
            <w:rStyle w:val="af"/>
          </w:rPr>
          <w:fldChar w:fldCharType="end"/>
        </w:r>
      </w:ins>
    </w:p>
    <w:p w14:paraId="3C087E10" w14:textId="77777777" w:rsidR="007D7F2F" w:rsidRDefault="007D7F2F">
      <w:pPr>
        <w:pStyle w:val="11"/>
        <w:rPr>
          <w:ins w:id="95" w:author="腹黒い茶" w:date="2013-07-08T20:36:00Z"/>
          <w:rFonts w:asciiTheme="minorHAnsi" w:eastAsiaTheme="minorEastAsia" w:hAnsiTheme="minorHAnsi" w:cstheme="minorBidi"/>
        </w:rPr>
      </w:pPr>
      <w:ins w:id="96" w:author="腹黒い茶" w:date="2013-07-08T20:36:00Z">
        <w:r w:rsidRPr="006E7FB9">
          <w:rPr>
            <w:rStyle w:val="af"/>
          </w:rPr>
          <w:fldChar w:fldCharType="begin"/>
        </w:r>
        <w:r w:rsidRPr="006E7FB9">
          <w:rPr>
            <w:rStyle w:val="af"/>
          </w:rPr>
          <w:instrText xml:space="preserve"> </w:instrText>
        </w:r>
        <w:r>
          <w:instrText>HYPERLINK \l "_Toc361079377"</w:instrText>
        </w:r>
        <w:r w:rsidRPr="006E7FB9">
          <w:rPr>
            <w:rStyle w:val="af"/>
          </w:rPr>
          <w:instrText xml:space="preserve"> </w:instrText>
        </w:r>
        <w:r w:rsidRPr="006E7FB9">
          <w:rPr>
            <w:rStyle w:val="af"/>
          </w:rPr>
        </w:r>
        <w:r w:rsidRPr="006E7FB9">
          <w:rPr>
            <w:rStyle w:val="af"/>
          </w:rPr>
          <w:fldChar w:fldCharType="separate"/>
        </w:r>
        <w:r w:rsidRPr="006E7FB9">
          <w:rPr>
            <w:rStyle w:val="af"/>
          </w:rPr>
          <w:t>ABSTRACT</w:t>
        </w:r>
        <w:r>
          <w:rPr>
            <w:webHidden/>
          </w:rPr>
          <w:tab/>
        </w:r>
        <w:r>
          <w:rPr>
            <w:webHidden/>
          </w:rPr>
          <w:fldChar w:fldCharType="begin"/>
        </w:r>
        <w:r>
          <w:rPr>
            <w:webHidden/>
          </w:rPr>
          <w:instrText xml:space="preserve"> PAGEREF _Toc361079377 \h </w:instrText>
        </w:r>
        <w:r>
          <w:rPr>
            <w:webHidden/>
          </w:rPr>
        </w:r>
      </w:ins>
      <w:r>
        <w:rPr>
          <w:webHidden/>
        </w:rPr>
        <w:fldChar w:fldCharType="separate"/>
      </w:r>
      <w:ins w:id="97" w:author="腹黒い茶" w:date="2013-07-08T20:36:00Z">
        <w:r>
          <w:rPr>
            <w:webHidden/>
          </w:rPr>
          <w:t>IV</w:t>
        </w:r>
        <w:r>
          <w:rPr>
            <w:webHidden/>
          </w:rPr>
          <w:fldChar w:fldCharType="end"/>
        </w:r>
        <w:r w:rsidRPr="006E7FB9">
          <w:rPr>
            <w:rStyle w:val="af"/>
          </w:rPr>
          <w:fldChar w:fldCharType="end"/>
        </w:r>
      </w:ins>
    </w:p>
    <w:p w14:paraId="2CD8F59E" w14:textId="77777777" w:rsidR="007D7F2F" w:rsidRDefault="007D7F2F">
      <w:pPr>
        <w:pStyle w:val="11"/>
        <w:rPr>
          <w:ins w:id="98" w:author="腹黒い茶" w:date="2013-07-08T20:36:00Z"/>
          <w:rFonts w:asciiTheme="minorHAnsi" w:eastAsiaTheme="minorEastAsia" w:hAnsiTheme="minorHAnsi" w:cstheme="minorBidi"/>
        </w:rPr>
      </w:pPr>
      <w:ins w:id="99" w:author="腹黒い茶" w:date="2013-07-08T20:36:00Z">
        <w:r w:rsidRPr="006E7FB9">
          <w:rPr>
            <w:rStyle w:val="af"/>
          </w:rPr>
          <w:fldChar w:fldCharType="begin"/>
        </w:r>
        <w:r w:rsidRPr="006E7FB9">
          <w:rPr>
            <w:rStyle w:val="af"/>
          </w:rPr>
          <w:instrText xml:space="preserve"> </w:instrText>
        </w:r>
        <w:r>
          <w:instrText>HYPERLINK \l "_Toc361079378"</w:instrText>
        </w:r>
        <w:r w:rsidRPr="006E7FB9">
          <w:rPr>
            <w:rStyle w:val="af"/>
          </w:rPr>
          <w:instrText xml:space="preserve"> </w:instrText>
        </w:r>
        <w:r w:rsidRPr="006E7FB9">
          <w:rPr>
            <w:rStyle w:val="af"/>
          </w:rPr>
        </w:r>
        <w:r w:rsidRPr="006E7FB9">
          <w:rPr>
            <w:rStyle w:val="af"/>
          </w:rPr>
          <w:fldChar w:fldCharType="separate"/>
        </w:r>
        <w:r w:rsidRPr="006E7FB9">
          <w:rPr>
            <w:rStyle w:val="af"/>
            <w:rFonts w:hint="eastAsia"/>
          </w:rPr>
          <w:t>目錄</w:t>
        </w:r>
        <w:r>
          <w:rPr>
            <w:webHidden/>
          </w:rPr>
          <w:tab/>
        </w:r>
        <w:r>
          <w:rPr>
            <w:webHidden/>
          </w:rPr>
          <w:fldChar w:fldCharType="begin"/>
        </w:r>
        <w:r>
          <w:rPr>
            <w:webHidden/>
          </w:rPr>
          <w:instrText xml:space="preserve"> PAGEREF _Toc361079378 \h </w:instrText>
        </w:r>
        <w:r>
          <w:rPr>
            <w:webHidden/>
          </w:rPr>
        </w:r>
      </w:ins>
      <w:r>
        <w:rPr>
          <w:webHidden/>
        </w:rPr>
        <w:fldChar w:fldCharType="separate"/>
      </w:r>
      <w:ins w:id="100" w:author="腹黒い茶" w:date="2013-07-08T20:36:00Z">
        <w:r>
          <w:rPr>
            <w:webHidden/>
          </w:rPr>
          <w:t>V</w:t>
        </w:r>
        <w:r>
          <w:rPr>
            <w:webHidden/>
          </w:rPr>
          <w:fldChar w:fldCharType="end"/>
        </w:r>
        <w:r w:rsidRPr="006E7FB9">
          <w:rPr>
            <w:rStyle w:val="af"/>
          </w:rPr>
          <w:fldChar w:fldCharType="end"/>
        </w:r>
      </w:ins>
    </w:p>
    <w:p w14:paraId="1A538505" w14:textId="77777777" w:rsidR="007D7F2F" w:rsidRDefault="007D7F2F">
      <w:pPr>
        <w:pStyle w:val="11"/>
        <w:rPr>
          <w:ins w:id="101" w:author="腹黒い茶" w:date="2013-07-08T20:36:00Z"/>
          <w:rFonts w:asciiTheme="minorHAnsi" w:eastAsiaTheme="minorEastAsia" w:hAnsiTheme="minorHAnsi" w:cstheme="minorBidi"/>
        </w:rPr>
      </w:pPr>
      <w:ins w:id="102" w:author="腹黒い茶" w:date="2013-07-08T20:36:00Z">
        <w:r w:rsidRPr="006E7FB9">
          <w:rPr>
            <w:rStyle w:val="af"/>
          </w:rPr>
          <w:fldChar w:fldCharType="begin"/>
        </w:r>
        <w:r w:rsidRPr="006E7FB9">
          <w:rPr>
            <w:rStyle w:val="af"/>
          </w:rPr>
          <w:instrText xml:space="preserve"> </w:instrText>
        </w:r>
        <w:r>
          <w:instrText>HYPERLINK \l "_Toc361079379"</w:instrText>
        </w:r>
        <w:r w:rsidRPr="006E7FB9">
          <w:rPr>
            <w:rStyle w:val="af"/>
          </w:rPr>
          <w:instrText xml:space="preserve"> </w:instrText>
        </w:r>
        <w:r w:rsidRPr="006E7FB9">
          <w:rPr>
            <w:rStyle w:val="af"/>
          </w:rPr>
        </w:r>
        <w:r w:rsidRPr="006E7FB9">
          <w:rPr>
            <w:rStyle w:val="af"/>
          </w:rPr>
          <w:fldChar w:fldCharType="separate"/>
        </w:r>
        <w:r w:rsidRPr="006E7FB9">
          <w:rPr>
            <w:rStyle w:val="af"/>
            <w:rFonts w:hint="eastAsia"/>
          </w:rPr>
          <w:t>圖目錄</w:t>
        </w:r>
        <w:r>
          <w:rPr>
            <w:webHidden/>
          </w:rPr>
          <w:tab/>
        </w:r>
        <w:r>
          <w:rPr>
            <w:webHidden/>
          </w:rPr>
          <w:fldChar w:fldCharType="begin"/>
        </w:r>
        <w:r>
          <w:rPr>
            <w:webHidden/>
          </w:rPr>
          <w:instrText xml:space="preserve"> PAGEREF _Toc361079379 \h </w:instrText>
        </w:r>
        <w:r>
          <w:rPr>
            <w:webHidden/>
          </w:rPr>
        </w:r>
      </w:ins>
      <w:r>
        <w:rPr>
          <w:webHidden/>
        </w:rPr>
        <w:fldChar w:fldCharType="separate"/>
      </w:r>
      <w:ins w:id="103" w:author="腹黒い茶" w:date="2013-07-08T20:36:00Z">
        <w:r>
          <w:rPr>
            <w:webHidden/>
          </w:rPr>
          <w:t>VII</w:t>
        </w:r>
        <w:r>
          <w:rPr>
            <w:webHidden/>
          </w:rPr>
          <w:fldChar w:fldCharType="end"/>
        </w:r>
        <w:r w:rsidRPr="006E7FB9">
          <w:rPr>
            <w:rStyle w:val="af"/>
          </w:rPr>
          <w:fldChar w:fldCharType="end"/>
        </w:r>
      </w:ins>
    </w:p>
    <w:p w14:paraId="1122C365" w14:textId="77777777" w:rsidR="007D7F2F" w:rsidRDefault="007D7F2F">
      <w:pPr>
        <w:pStyle w:val="11"/>
        <w:rPr>
          <w:ins w:id="104" w:author="腹黒い茶" w:date="2013-07-08T20:36:00Z"/>
          <w:rFonts w:asciiTheme="minorHAnsi" w:eastAsiaTheme="minorEastAsia" w:hAnsiTheme="minorHAnsi" w:cstheme="minorBidi"/>
        </w:rPr>
      </w:pPr>
      <w:ins w:id="105" w:author="腹黒い茶" w:date="2013-07-08T20:36:00Z">
        <w:r w:rsidRPr="006E7FB9">
          <w:rPr>
            <w:rStyle w:val="af"/>
          </w:rPr>
          <w:fldChar w:fldCharType="begin"/>
        </w:r>
        <w:r w:rsidRPr="006E7FB9">
          <w:rPr>
            <w:rStyle w:val="af"/>
          </w:rPr>
          <w:instrText xml:space="preserve"> </w:instrText>
        </w:r>
        <w:r>
          <w:instrText>HYPERLINK \l "_Toc361079380"</w:instrText>
        </w:r>
        <w:r w:rsidRPr="006E7FB9">
          <w:rPr>
            <w:rStyle w:val="af"/>
          </w:rPr>
          <w:instrText xml:space="preserve"> </w:instrText>
        </w:r>
        <w:r w:rsidRPr="006E7FB9">
          <w:rPr>
            <w:rStyle w:val="af"/>
          </w:rPr>
        </w:r>
        <w:r w:rsidRPr="006E7FB9">
          <w:rPr>
            <w:rStyle w:val="af"/>
          </w:rPr>
          <w:fldChar w:fldCharType="separate"/>
        </w:r>
        <w:r w:rsidRPr="006E7FB9">
          <w:rPr>
            <w:rStyle w:val="af"/>
            <w:rFonts w:hint="eastAsia"/>
          </w:rPr>
          <w:t>表目錄</w:t>
        </w:r>
        <w:r>
          <w:rPr>
            <w:webHidden/>
          </w:rPr>
          <w:tab/>
        </w:r>
        <w:r>
          <w:rPr>
            <w:webHidden/>
          </w:rPr>
          <w:fldChar w:fldCharType="begin"/>
        </w:r>
        <w:r>
          <w:rPr>
            <w:webHidden/>
          </w:rPr>
          <w:instrText xml:space="preserve"> PAGEREF _Toc361079380 \h </w:instrText>
        </w:r>
        <w:r>
          <w:rPr>
            <w:webHidden/>
          </w:rPr>
        </w:r>
      </w:ins>
      <w:r>
        <w:rPr>
          <w:webHidden/>
        </w:rPr>
        <w:fldChar w:fldCharType="separate"/>
      </w:r>
      <w:ins w:id="106" w:author="腹黒い茶" w:date="2013-07-08T20:36:00Z">
        <w:r>
          <w:rPr>
            <w:webHidden/>
          </w:rPr>
          <w:t>VIII</w:t>
        </w:r>
        <w:r>
          <w:rPr>
            <w:webHidden/>
          </w:rPr>
          <w:fldChar w:fldCharType="end"/>
        </w:r>
        <w:r w:rsidRPr="006E7FB9">
          <w:rPr>
            <w:rStyle w:val="af"/>
          </w:rPr>
          <w:fldChar w:fldCharType="end"/>
        </w:r>
      </w:ins>
    </w:p>
    <w:p w14:paraId="7DAEC477" w14:textId="77777777" w:rsidR="007D7F2F" w:rsidRDefault="007D7F2F">
      <w:pPr>
        <w:pStyle w:val="11"/>
        <w:rPr>
          <w:ins w:id="107" w:author="腹黒い茶" w:date="2013-07-08T20:36:00Z"/>
          <w:rFonts w:asciiTheme="minorHAnsi" w:eastAsiaTheme="minorEastAsia" w:hAnsiTheme="minorHAnsi" w:cstheme="minorBidi"/>
        </w:rPr>
      </w:pPr>
      <w:ins w:id="108" w:author="腹黒い茶" w:date="2013-07-08T20:36:00Z">
        <w:r w:rsidRPr="006E7FB9">
          <w:rPr>
            <w:rStyle w:val="af"/>
          </w:rPr>
          <w:fldChar w:fldCharType="begin"/>
        </w:r>
        <w:r w:rsidRPr="006E7FB9">
          <w:rPr>
            <w:rStyle w:val="af"/>
          </w:rPr>
          <w:instrText xml:space="preserve"> </w:instrText>
        </w:r>
        <w:r>
          <w:instrText>HYPERLINK \l "_Toc361079381"</w:instrText>
        </w:r>
        <w:r w:rsidRPr="006E7FB9">
          <w:rPr>
            <w:rStyle w:val="af"/>
          </w:rPr>
          <w:instrText xml:space="preserve"> </w:instrText>
        </w:r>
        <w:r w:rsidRPr="006E7FB9">
          <w:rPr>
            <w:rStyle w:val="af"/>
          </w:rPr>
        </w:r>
        <w:r w:rsidRPr="006E7FB9">
          <w:rPr>
            <w:rStyle w:val="af"/>
          </w:rPr>
          <w:fldChar w:fldCharType="separate"/>
        </w:r>
        <w:r w:rsidRPr="006E7FB9">
          <w:rPr>
            <w:rStyle w:val="af"/>
            <w:rFonts w:hint="eastAsia"/>
          </w:rPr>
          <w:t>第壹章</w:t>
        </w:r>
        <w:r w:rsidRPr="006E7FB9">
          <w:rPr>
            <w:rStyle w:val="af"/>
            <w:rFonts w:hint="eastAsia"/>
          </w:rPr>
          <w:t xml:space="preserve"> </w:t>
        </w:r>
        <w:r w:rsidRPr="006E7FB9">
          <w:rPr>
            <w:rStyle w:val="af"/>
            <w:rFonts w:hint="eastAsia"/>
          </w:rPr>
          <w:t>緒論</w:t>
        </w:r>
        <w:r>
          <w:rPr>
            <w:webHidden/>
          </w:rPr>
          <w:tab/>
        </w:r>
        <w:r>
          <w:rPr>
            <w:webHidden/>
          </w:rPr>
          <w:fldChar w:fldCharType="begin"/>
        </w:r>
        <w:r>
          <w:rPr>
            <w:webHidden/>
          </w:rPr>
          <w:instrText xml:space="preserve"> PAGEREF _Toc361079381 \h </w:instrText>
        </w:r>
        <w:r>
          <w:rPr>
            <w:webHidden/>
          </w:rPr>
        </w:r>
      </w:ins>
      <w:r>
        <w:rPr>
          <w:webHidden/>
        </w:rPr>
        <w:fldChar w:fldCharType="separate"/>
      </w:r>
      <w:ins w:id="109" w:author="腹黒い茶" w:date="2013-07-08T20:36:00Z">
        <w:r>
          <w:rPr>
            <w:webHidden/>
          </w:rPr>
          <w:t>1</w:t>
        </w:r>
        <w:r>
          <w:rPr>
            <w:webHidden/>
          </w:rPr>
          <w:fldChar w:fldCharType="end"/>
        </w:r>
        <w:r w:rsidRPr="006E7FB9">
          <w:rPr>
            <w:rStyle w:val="af"/>
          </w:rPr>
          <w:fldChar w:fldCharType="end"/>
        </w:r>
      </w:ins>
    </w:p>
    <w:p w14:paraId="34B41413" w14:textId="77777777" w:rsidR="007D7F2F" w:rsidRDefault="007D7F2F">
      <w:pPr>
        <w:pStyle w:val="21"/>
        <w:tabs>
          <w:tab w:val="right" w:leader="dot" w:pos="9628"/>
        </w:tabs>
        <w:ind w:left="560"/>
        <w:rPr>
          <w:ins w:id="110" w:author="腹黒い茶" w:date="2013-07-08T20:36:00Z"/>
          <w:rFonts w:asciiTheme="minorHAnsi" w:eastAsiaTheme="minorEastAsia" w:hAnsiTheme="minorHAnsi" w:cstheme="minorBidi"/>
          <w:noProof/>
        </w:rPr>
      </w:pPr>
      <w:ins w:id="111" w:author="腹黒い茶" w:date="2013-07-08T20:36:00Z">
        <w:r w:rsidRPr="006E7FB9">
          <w:rPr>
            <w:rStyle w:val="af"/>
            <w:noProof/>
          </w:rPr>
          <w:fldChar w:fldCharType="begin"/>
        </w:r>
        <w:r w:rsidRPr="006E7FB9">
          <w:rPr>
            <w:rStyle w:val="af"/>
            <w:noProof/>
          </w:rPr>
          <w:instrText xml:space="preserve"> </w:instrText>
        </w:r>
        <w:r>
          <w:rPr>
            <w:noProof/>
          </w:rPr>
          <w:instrText>HYPERLINK \l "_Toc361079382"</w:instrText>
        </w:r>
        <w:r w:rsidRPr="006E7FB9">
          <w:rPr>
            <w:rStyle w:val="af"/>
            <w:noProof/>
          </w:rPr>
          <w:instrText xml:space="preserve"> </w:instrText>
        </w:r>
        <w:r w:rsidRPr="006E7FB9">
          <w:rPr>
            <w:rStyle w:val="af"/>
            <w:noProof/>
          </w:rPr>
        </w:r>
        <w:r w:rsidRPr="006E7FB9">
          <w:rPr>
            <w:rStyle w:val="af"/>
            <w:noProof/>
          </w:rPr>
          <w:fldChar w:fldCharType="separate"/>
        </w:r>
        <w:r w:rsidRPr="006E7FB9">
          <w:rPr>
            <w:rStyle w:val="af"/>
            <w:rFonts w:hint="eastAsia"/>
            <w:noProof/>
          </w:rPr>
          <w:t>第一節</w:t>
        </w:r>
        <w:r w:rsidRPr="006E7FB9">
          <w:rPr>
            <w:rStyle w:val="af"/>
            <w:rFonts w:hint="eastAsia"/>
            <w:noProof/>
          </w:rPr>
          <w:t xml:space="preserve"> </w:t>
        </w:r>
        <w:r w:rsidRPr="006E7FB9">
          <w:rPr>
            <w:rStyle w:val="af"/>
            <w:rFonts w:hint="eastAsia"/>
            <w:noProof/>
          </w:rPr>
          <w:t>研究背景</w:t>
        </w:r>
        <w:r>
          <w:rPr>
            <w:noProof/>
            <w:webHidden/>
          </w:rPr>
          <w:tab/>
        </w:r>
        <w:r>
          <w:rPr>
            <w:noProof/>
            <w:webHidden/>
          </w:rPr>
          <w:fldChar w:fldCharType="begin"/>
        </w:r>
        <w:r>
          <w:rPr>
            <w:noProof/>
            <w:webHidden/>
          </w:rPr>
          <w:instrText xml:space="preserve"> PAGEREF _Toc361079382 \h </w:instrText>
        </w:r>
        <w:r>
          <w:rPr>
            <w:noProof/>
            <w:webHidden/>
          </w:rPr>
        </w:r>
      </w:ins>
      <w:r>
        <w:rPr>
          <w:noProof/>
          <w:webHidden/>
        </w:rPr>
        <w:fldChar w:fldCharType="separate"/>
      </w:r>
      <w:ins w:id="112" w:author="腹黒い茶" w:date="2013-07-08T20:36:00Z">
        <w:r>
          <w:rPr>
            <w:noProof/>
            <w:webHidden/>
          </w:rPr>
          <w:t>1</w:t>
        </w:r>
        <w:r>
          <w:rPr>
            <w:noProof/>
            <w:webHidden/>
          </w:rPr>
          <w:fldChar w:fldCharType="end"/>
        </w:r>
        <w:r w:rsidRPr="006E7FB9">
          <w:rPr>
            <w:rStyle w:val="af"/>
            <w:noProof/>
          </w:rPr>
          <w:fldChar w:fldCharType="end"/>
        </w:r>
      </w:ins>
    </w:p>
    <w:p w14:paraId="7B72E6B4" w14:textId="77777777" w:rsidR="007D7F2F" w:rsidRDefault="007D7F2F">
      <w:pPr>
        <w:pStyle w:val="31"/>
        <w:rPr>
          <w:ins w:id="113" w:author="腹黒い茶" w:date="2013-07-08T20:36:00Z"/>
          <w:rFonts w:asciiTheme="minorHAnsi" w:hAnsiTheme="minorHAnsi" w:cstheme="minorBidi"/>
          <w:noProof/>
        </w:rPr>
      </w:pPr>
      <w:ins w:id="114" w:author="腹黒い茶" w:date="2013-07-08T20:36:00Z">
        <w:r w:rsidRPr="006E7FB9">
          <w:rPr>
            <w:rStyle w:val="af"/>
            <w:noProof/>
          </w:rPr>
          <w:fldChar w:fldCharType="begin"/>
        </w:r>
        <w:r w:rsidRPr="006E7FB9">
          <w:rPr>
            <w:rStyle w:val="af"/>
            <w:noProof/>
          </w:rPr>
          <w:instrText xml:space="preserve"> </w:instrText>
        </w:r>
        <w:r>
          <w:rPr>
            <w:noProof/>
          </w:rPr>
          <w:instrText>HYPERLINK \l "_Toc361079383"</w:instrText>
        </w:r>
        <w:r w:rsidRPr="006E7FB9">
          <w:rPr>
            <w:rStyle w:val="af"/>
            <w:noProof/>
          </w:rPr>
          <w:instrText xml:space="preserve"> </w:instrText>
        </w:r>
        <w:r w:rsidRPr="006E7FB9">
          <w:rPr>
            <w:rStyle w:val="af"/>
            <w:noProof/>
          </w:rPr>
        </w:r>
        <w:r w:rsidRPr="006E7FB9">
          <w:rPr>
            <w:rStyle w:val="af"/>
            <w:noProof/>
          </w:rPr>
          <w:fldChar w:fldCharType="separate"/>
        </w:r>
        <w:r w:rsidRPr="006E7FB9">
          <w:rPr>
            <w:rStyle w:val="af"/>
            <w:rFonts w:hint="eastAsia"/>
            <w:noProof/>
          </w:rPr>
          <w:t>壹</w:t>
        </w:r>
        <w:r w:rsidRPr="006E7FB9">
          <w:rPr>
            <w:rStyle w:val="af"/>
            <w:rFonts w:hint="eastAsia"/>
            <w:noProof/>
          </w:rPr>
          <w:t xml:space="preserve"> </w:t>
        </w:r>
        <w:r w:rsidRPr="006E7FB9">
          <w:rPr>
            <w:rStyle w:val="af"/>
            <w:rFonts w:hint="eastAsia"/>
            <w:noProof/>
          </w:rPr>
          <w:t>國內電子病歷推行狀況</w:t>
        </w:r>
        <w:r>
          <w:rPr>
            <w:noProof/>
            <w:webHidden/>
          </w:rPr>
          <w:tab/>
        </w:r>
        <w:r>
          <w:rPr>
            <w:noProof/>
            <w:webHidden/>
          </w:rPr>
          <w:fldChar w:fldCharType="begin"/>
        </w:r>
        <w:r>
          <w:rPr>
            <w:noProof/>
            <w:webHidden/>
          </w:rPr>
          <w:instrText xml:space="preserve"> PAGEREF _Toc361079383 \h </w:instrText>
        </w:r>
        <w:r>
          <w:rPr>
            <w:noProof/>
            <w:webHidden/>
          </w:rPr>
        </w:r>
      </w:ins>
      <w:r>
        <w:rPr>
          <w:noProof/>
          <w:webHidden/>
        </w:rPr>
        <w:fldChar w:fldCharType="separate"/>
      </w:r>
      <w:ins w:id="115" w:author="腹黒い茶" w:date="2013-07-08T20:36:00Z">
        <w:r>
          <w:rPr>
            <w:noProof/>
            <w:webHidden/>
          </w:rPr>
          <w:t>1</w:t>
        </w:r>
        <w:r>
          <w:rPr>
            <w:noProof/>
            <w:webHidden/>
          </w:rPr>
          <w:fldChar w:fldCharType="end"/>
        </w:r>
        <w:r w:rsidRPr="006E7FB9">
          <w:rPr>
            <w:rStyle w:val="af"/>
            <w:noProof/>
          </w:rPr>
          <w:fldChar w:fldCharType="end"/>
        </w:r>
      </w:ins>
    </w:p>
    <w:p w14:paraId="02098460" w14:textId="77777777" w:rsidR="007D7F2F" w:rsidRDefault="007D7F2F">
      <w:pPr>
        <w:pStyle w:val="21"/>
        <w:tabs>
          <w:tab w:val="right" w:leader="dot" w:pos="9628"/>
        </w:tabs>
        <w:ind w:left="560"/>
        <w:rPr>
          <w:ins w:id="116" w:author="腹黒い茶" w:date="2013-07-08T20:36:00Z"/>
          <w:rFonts w:asciiTheme="minorHAnsi" w:eastAsiaTheme="minorEastAsia" w:hAnsiTheme="minorHAnsi" w:cstheme="minorBidi"/>
          <w:noProof/>
        </w:rPr>
      </w:pPr>
      <w:ins w:id="117" w:author="腹黒い茶" w:date="2013-07-08T20:36:00Z">
        <w:r w:rsidRPr="006E7FB9">
          <w:rPr>
            <w:rStyle w:val="af"/>
            <w:noProof/>
          </w:rPr>
          <w:fldChar w:fldCharType="begin"/>
        </w:r>
        <w:r w:rsidRPr="006E7FB9">
          <w:rPr>
            <w:rStyle w:val="af"/>
            <w:noProof/>
          </w:rPr>
          <w:instrText xml:space="preserve"> </w:instrText>
        </w:r>
        <w:r>
          <w:rPr>
            <w:noProof/>
          </w:rPr>
          <w:instrText>HYPERLINK \l "_Toc361079384"</w:instrText>
        </w:r>
        <w:r w:rsidRPr="006E7FB9">
          <w:rPr>
            <w:rStyle w:val="af"/>
            <w:noProof/>
          </w:rPr>
          <w:instrText xml:space="preserve"> </w:instrText>
        </w:r>
        <w:r w:rsidRPr="006E7FB9">
          <w:rPr>
            <w:rStyle w:val="af"/>
            <w:noProof/>
          </w:rPr>
        </w:r>
        <w:r w:rsidRPr="006E7FB9">
          <w:rPr>
            <w:rStyle w:val="af"/>
            <w:noProof/>
          </w:rPr>
          <w:fldChar w:fldCharType="separate"/>
        </w:r>
        <w:r w:rsidRPr="006E7FB9">
          <w:rPr>
            <w:rStyle w:val="af"/>
            <w:rFonts w:hint="eastAsia"/>
            <w:noProof/>
          </w:rPr>
          <w:t>第二節</w:t>
        </w:r>
        <w:r w:rsidRPr="006E7FB9">
          <w:rPr>
            <w:rStyle w:val="af"/>
            <w:rFonts w:hint="eastAsia"/>
            <w:noProof/>
          </w:rPr>
          <w:t xml:space="preserve"> </w:t>
        </w:r>
        <w:r w:rsidRPr="006E7FB9">
          <w:rPr>
            <w:rStyle w:val="af"/>
            <w:rFonts w:hint="eastAsia"/>
            <w:noProof/>
          </w:rPr>
          <w:t>研究動機</w:t>
        </w:r>
        <w:r>
          <w:rPr>
            <w:noProof/>
            <w:webHidden/>
          </w:rPr>
          <w:tab/>
        </w:r>
        <w:r>
          <w:rPr>
            <w:noProof/>
            <w:webHidden/>
          </w:rPr>
          <w:fldChar w:fldCharType="begin"/>
        </w:r>
        <w:r>
          <w:rPr>
            <w:noProof/>
            <w:webHidden/>
          </w:rPr>
          <w:instrText xml:space="preserve"> PAGEREF _Toc361079384 \h </w:instrText>
        </w:r>
        <w:r>
          <w:rPr>
            <w:noProof/>
            <w:webHidden/>
          </w:rPr>
        </w:r>
      </w:ins>
      <w:r>
        <w:rPr>
          <w:noProof/>
          <w:webHidden/>
        </w:rPr>
        <w:fldChar w:fldCharType="separate"/>
      </w:r>
      <w:ins w:id="118" w:author="腹黒い茶" w:date="2013-07-08T20:36:00Z">
        <w:r>
          <w:rPr>
            <w:noProof/>
            <w:webHidden/>
          </w:rPr>
          <w:t>2</w:t>
        </w:r>
        <w:r>
          <w:rPr>
            <w:noProof/>
            <w:webHidden/>
          </w:rPr>
          <w:fldChar w:fldCharType="end"/>
        </w:r>
        <w:r w:rsidRPr="006E7FB9">
          <w:rPr>
            <w:rStyle w:val="af"/>
            <w:noProof/>
          </w:rPr>
          <w:fldChar w:fldCharType="end"/>
        </w:r>
      </w:ins>
    </w:p>
    <w:p w14:paraId="42280974" w14:textId="77777777" w:rsidR="007D7F2F" w:rsidRDefault="007D7F2F">
      <w:pPr>
        <w:pStyle w:val="21"/>
        <w:tabs>
          <w:tab w:val="right" w:leader="dot" w:pos="9628"/>
        </w:tabs>
        <w:ind w:left="560"/>
        <w:rPr>
          <w:ins w:id="119" w:author="腹黒い茶" w:date="2013-07-08T20:36:00Z"/>
          <w:rFonts w:asciiTheme="minorHAnsi" w:eastAsiaTheme="minorEastAsia" w:hAnsiTheme="minorHAnsi" w:cstheme="minorBidi"/>
          <w:noProof/>
        </w:rPr>
      </w:pPr>
      <w:ins w:id="120" w:author="腹黒い茶" w:date="2013-07-08T20:36:00Z">
        <w:r w:rsidRPr="006E7FB9">
          <w:rPr>
            <w:rStyle w:val="af"/>
            <w:noProof/>
          </w:rPr>
          <w:fldChar w:fldCharType="begin"/>
        </w:r>
        <w:r w:rsidRPr="006E7FB9">
          <w:rPr>
            <w:rStyle w:val="af"/>
            <w:noProof/>
          </w:rPr>
          <w:instrText xml:space="preserve"> </w:instrText>
        </w:r>
        <w:r>
          <w:rPr>
            <w:noProof/>
          </w:rPr>
          <w:instrText>HYPERLINK \l "_Toc361079385"</w:instrText>
        </w:r>
        <w:r w:rsidRPr="006E7FB9">
          <w:rPr>
            <w:rStyle w:val="af"/>
            <w:noProof/>
          </w:rPr>
          <w:instrText xml:space="preserve"> </w:instrText>
        </w:r>
        <w:r w:rsidRPr="006E7FB9">
          <w:rPr>
            <w:rStyle w:val="af"/>
            <w:noProof/>
          </w:rPr>
        </w:r>
        <w:r w:rsidRPr="006E7FB9">
          <w:rPr>
            <w:rStyle w:val="af"/>
            <w:noProof/>
          </w:rPr>
          <w:fldChar w:fldCharType="separate"/>
        </w:r>
        <w:r w:rsidRPr="006E7FB9">
          <w:rPr>
            <w:rStyle w:val="af"/>
            <w:rFonts w:hint="eastAsia"/>
            <w:noProof/>
          </w:rPr>
          <w:t>第三節</w:t>
        </w:r>
        <w:r w:rsidRPr="006E7FB9">
          <w:rPr>
            <w:rStyle w:val="af"/>
            <w:rFonts w:hint="eastAsia"/>
            <w:noProof/>
          </w:rPr>
          <w:t xml:space="preserve"> </w:t>
        </w:r>
        <w:r w:rsidRPr="006E7FB9">
          <w:rPr>
            <w:rStyle w:val="af"/>
            <w:rFonts w:hint="eastAsia"/>
            <w:noProof/>
          </w:rPr>
          <w:t>研究目的</w:t>
        </w:r>
        <w:r>
          <w:rPr>
            <w:noProof/>
            <w:webHidden/>
          </w:rPr>
          <w:tab/>
        </w:r>
        <w:r>
          <w:rPr>
            <w:noProof/>
            <w:webHidden/>
          </w:rPr>
          <w:fldChar w:fldCharType="begin"/>
        </w:r>
        <w:r>
          <w:rPr>
            <w:noProof/>
            <w:webHidden/>
          </w:rPr>
          <w:instrText xml:space="preserve"> PAGEREF _Toc361079385 \h </w:instrText>
        </w:r>
        <w:r>
          <w:rPr>
            <w:noProof/>
            <w:webHidden/>
          </w:rPr>
        </w:r>
      </w:ins>
      <w:r>
        <w:rPr>
          <w:noProof/>
          <w:webHidden/>
        </w:rPr>
        <w:fldChar w:fldCharType="separate"/>
      </w:r>
      <w:ins w:id="121" w:author="腹黒い茶" w:date="2013-07-08T20:36:00Z">
        <w:r>
          <w:rPr>
            <w:noProof/>
            <w:webHidden/>
          </w:rPr>
          <w:t>3</w:t>
        </w:r>
        <w:r>
          <w:rPr>
            <w:noProof/>
            <w:webHidden/>
          </w:rPr>
          <w:fldChar w:fldCharType="end"/>
        </w:r>
        <w:r w:rsidRPr="006E7FB9">
          <w:rPr>
            <w:rStyle w:val="af"/>
            <w:noProof/>
          </w:rPr>
          <w:fldChar w:fldCharType="end"/>
        </w:r>
      </w:ins>
    </w:p>
    <w:p w14:paraId="14FF71ED" w14:textId="77777777" w:rsidR="007D7F2F" w:rsidRDefault="007D7F2F">
      <w:pPr>
        <w:pStyle w:val="21"/>
        <w:tabs>
          <w:tab w:val="right" w:leader="dot" w:pos="9628"/>
        </w:tabs>
        <w:ind w:left="560"/>
        <w:rPr>
          <w:ins w:id="122" w:author="腹黒い茶" w:date="2013-07-08T20:36:00Z"/>
          <w:rFonts w:asciiTheme="minorHAnsi" w:eastAsiaTheme="minorEastAsia" w:hAnsiTheme="minorHAnsi" w:cstheme="minorBidi"/>
          <w:noProof/>
        </w:rPr>
      </w:pPr>
      <w:ins w:id="123" w:author="腹黒い茶" w:date="2013-07-08T20:36:00Z">
        <w:r w:rsidRPr="006E7FB9">
          <w:rPr>
            <w:rStyle w:val="af"/>
            <w:noProof/>
          </w:rPr>
          <w:fldChar w:fldCharType="begin"/>
        </w:r>
        <w:r w:rsidRPr="006E7FB9">
          <w:rPr>
            <w:rStyle w:val="af"/>
            <w:noProof/>
          </w:rPr>
          <w:instrText xml:space="preserve"> </w:instrText>
        </w:r>
        <w:r>
          <w:rPr>
            <w:noProof/>
          </w:rPr>
          <w:instrText>HYPERLINK \l "_Toc361079386"</w:instrText>
        </w:r>
        <w:r w:rsidRPr="006E7FB9">
          <w:rPr>
            <w:rStyle w:val="af"/>
            <w:noProof/>
          </w:rPr>
          <w:instrText xml:space="preserve"> </w:instrText>
        </w:r>
        <w:r w:rsidRPr="006E7FB9">
          <w:rPr>
            <w:rStyle w:val="af"/>
            <w:noProof/>
          </w:rPr>
        </w:r>
        <w:r w:rsidRPr="006E7FB9">
          <w:rPr>
            <w:rStyle w:val="af"/>
            <w:noProof/>
          </w:rPr>
          <w:fldChar w:fldCharType="separate"/>
        </w:r>
        <w:r w:rsidRPr="006E7FB9">
          <w:rPr>
            <w:rStyle w:val="af"/>
            <w:rFonts w:hint="eastAsia"/>
            <w:noProof/>
          </w:rPr>
          <w:t>第四節</w:t>
        </w:r>
        <w:r w:rsidRPr="006E7FB9">
          <w:rPr>
            <w:rStyle w:val="af"/>
            <w:rFonts w:hint="eastAsia"/>
            <w:noProof/>
          </w:rPr>
          <w:t xml:space="preserve"> </w:t>
        </w:r>
        <w:r w:rsidRPr="006E7FB9">
          <w:rPr>
            <w:rStyle w:val="af"/>
            <w:rFonts w:hint="eastAsia"/>
            <w:noProof/>
          </w:rPr>
          <w:t>論文架構</w:t>
        </w:r>
        <w:r>
          <w:rPr>
            <w:noProof/>
            <w:webHidden/>
          </w:rPr>
          <w:tab/>
        </w:r>
        <w:r>
          <w:rPr>
            <w:noProof/>
            <w:webHidden/>
          </w:rPr>
          <w:fldChar w:fldCharType="begin"/>
        </w:r>
        <w:r>
          <w:rPr>
            <w:noProof/>
            <w:webHidden/>
          </w:rPr>
          <w:instrText xml:space="preserve"> PAGEREF _Toc361079386 \h </w:instrText>
        </w:r>
        <w:r>
          <w:rPr>
            <w:noProof/>
            <w:webHidden/>
          </w:rPr>
        </w:r>
      </w:ins>
      <w:r>
        <w:rPr>
          <w:noProof/>
          <w:webHidden/>
        </w:rPr>
        <w:fldChar w:fldCharType="separate"/>
      </w:r>
      <w:ins w:id="124" w:author="腹黒い茶" w:date="2013-07-08T20:36:00Z">
        <w:r>
          <w:rPr>
            <w:noProof/>
            <w:webHidden/>
          </w:rPr>
          <w:t>3</w:t>
        </w:r>
        <w:r>
          <w:rPr>
            <w:noProof/>
            <w:webHidden/>
          </w:rPr>
          <w:fldChar w:fldCharType="end"/>
        </w:r>
        <w:r w:rsidRPr="006E7FB9">
          <w:rPr>
            <w:rStyle w:val="af"/>
            <w:noProof/>
          </w:rPr>
          <w:fldChar w:fldCharType="end"/>
        </w:r>
      </w:ins>
    </w:p>
    <w:p w14:paraId="26C23FDB" w14:textId="77777777" w:rsidR="007D7F2F" w:rsidRDefault="007D7F2F">
      <w:pPr>
        <w:pStyle w:val="11"/>
        <w:rPr>
          <w:ins w:id="125" w:author="腹黒い茶" w:date="2013-07-08T20:36:00Z"/>
          <w:rFonts w:asciiTheme="minorHAnsi" w:eastAsiaTheme="minorEastAsia" w:hAnsiTheme="minorHAnsi" w:cstheme="minorBidi"/>
        </w:rPr>
      </w:pPr>
      <w:ins w:id="126" w:author="腹黒い茶" w:date="2013-07-08T20:36:00Z">
        <w:r w:rsidRPr="006E7FB9">
          <w:rPr>
            <w:rStyle w:val="af"/>
          </w:rPr>
          <w:fldChar w:fldCharType="begin"/>
        </w:r>
        <w:r w:rsidRPr="006E7FB9">
          <w:rPr>
            <w:rStyle w:val="af"/>
          </w:rPr>
          <w:instrText xml:space="preserve"> </w:instrText>
        </w:r>
        <w:r>
          <w:instrText>HYPERLINK \l "_Toc361079387"</w:instrText>
        </w:r>
        <w:r w:rsidRPr="006E7FB9">
          <w:rPr>
            <w:rStyle w:val="af"/>
          </w:rPr>
          <w:instrText xml:space="preserve"> </w:instrText>
        </w:r>
        <w:r w:rsidRPr="006E7FB9">
          <w:rPr>
            <w:rStyle w:val="af"/>
          </w:rPr>
        </w:r>
        <w:r w:rsidRPr="006E7FB9">
          <w:rPr>
            <w:rStyle w:val="af"/>
          </w:rPr>
          <w:fldChar w:fldCharType="separate"/>
        </w:r>
        <w:r w:rsidRPr="006E7FB9">
          <w:rPr>
            <w:rStyle w:val="af"/>
            <w:rFonts w:hint="eastAsia"/>
          </w:rPr>
          <w:t>第貳章</w:t>
        </w:r>
        <w:r w:rsidRPr="006E7FB9">
          <w:rPr>
            <w:rStyle w:val="af"/>
            <w:rFonts w:hint="eastAsia"/>
          </w:rPr>
          <w:t xml:space="preserve"> </w:t>
        </w:r>
        <w:r w:rsidRPr="006E7FB9">
          <w:rPr>
            <w:rStyle w:val="af"/>
            <w:rFonts w:hint="eastAsia"/>
          </w:rPr>
          <w:t>文獻探討</w:t>
        </w:r>
        <w:r>
          <w:rPr>
            <w:webHidden/>
          </w:rPr>
          <w:tab/>
        </w:r>
        <w:r>
          <w:rPr>
            <w:webHidden/>
          </w:rPr>
          <w:fldChar w:fldCharType="begin"/>
        </w:r>
        <w:r>
          <w:rPr>
            <w:webHidden/>
          </w:rPr>
          <w:instrText xml:space="preserve"> PAGEREF _Toc361079387 \h </w:instrText>
        </w:r>
        <w:r>
          <w:rPr>
            <w:webHidden/>
          </w:rPr>
        </w:r>
      </w:ins>
      <w:r>
        <w:rPr>
          <w:webHidden/>
        </w:rPr>
        <w:fldChar w:fldCharType="separate"/>
      </w:r>
      <w:ins w:id="127" w:author="腹黒い茶" w:date="2013-07-08T20:36:00Z">
        <w:r>
          <w:rPr>
            <w:webHidden/>
          </w:rPr>
          <w:t>4</w:t>
        </w:r>
        <w:r>
          <w:rPr>
            <w:webHidden/>
          </w:rPr>
          <w:fldChar w:fldCharType="end"/>
        </w:r>
        <w:r w:rsidRPr="006E7FB9">
          <w:rPr>
            <w:rStyle w:val="af"/>
          </w:rPr>
          <w:fldChar w:fldCharType="end"/>
        </w:r>
      </w:ins>
    </w:p>
    <w:p w14:paraId="0518753A" w14:textId="77777777" w:rsidR="007D7F2F" w:rsidRDefault="007D7F2F">
      <w:pPr>
        <w:pStyle w:val="21"/>
        <w:tabs>
          <w:tab w:val="right" w:leader="dot" w:pos="9628"/>
        </w:tabs>
        <w:ind w:left="560"/>
        <w:rPr>
          <w:ins w:id="128" w:author="腹黒い茶" w:date="2013-07-08T20:36:00Z"/>
          <w:rFonts w:asciiTheme="minorHAnsi" w:eastAsiaTheme="minorEastAsia" w:hAnsiTheme="minorHAnsi" w:cstheme="minorBidi"/>
          <w:noProof/>
        </w:rPr>
      </w:pPr>
      <w:ins w:id="129" w:author="腹黒い茶" w:date="2013-07-08T20:36:00Z">
        <w:r w:rsidRPr="006E7FB9">
          <w:rPr>
            <w:rStyle w:val="af"/>
            <w:noProof/>
          </w:rPr>
          <w:fldChar w:fldCharType="begin"/>
        </w:r>
        <w:r w:rsidRPr="006E7FB9">
          <w:rPr>
            <w:rStyle w:val="af"/>
            <w:noProof/>
          </w:rPr>
          <w:instrText xml:space="preserve"> </w:instrText>
        </w:r>
        <w:r>
          <w:rPr>
            <w:noProof/>
          </w:rPr>
          <w:instrText>HYPERLINK \l "_Toc361079388"</w:instrText>
        </w:r>
        <w:r w:rsidRPr="006E7FB9">
          <w:rPr>
            <w:rStyle w:val="af"/>
            <w:noProof/>
          </w:rPr>
          <w:instrText xml:space="preserve"> </w:instrText>
        </w:r>
        <w:r w:rsidRPr="006E7FB9">
          <w:rPr>
            <w:rStyle w:val="af"/>
            <w:noProof/>
          </w:rPr>
        </w:r>
        <w:r w:rsidRPr="006E7FB9">
          <w:rPr>
            <w:rStyle w:val="af"/>
            <w:noProof/>
          </w:rPr>
          <w:fldChar w:fldCharType="separate"/>
        </w:r>
        <w:r w:rsidRPr="006E7FB9">
          <w:rPr>
            <w:rStyle w:val="af"/>
            <w:rFonts w:hint="eastAsia"/>
            <w:noProof/>
          </w:rPr>
          <w:t>第一節</w:t>
        </w:r>
        <w:r w:rsidRPr="006E7FB9">
          <w:rPr>
            <w:rStyle w:val="af"/>
            <w:rFonts w:hint="eastAsia"/>
            <w:noProof/>
          </w:rPr>
          <w:t xml:space="preserve"> </w:t>
        </w:r>
        <w:r w:rsidRPr="006E7FB9">
          <w:rPr>
            <w:rStyle w:val="af"/>
            <w:rFonts w:hint="eastAsia"/>
            <w:noProof/>
          </w:rPr>
          <w:t>電子病歷</w:t>
        </w:r>
        <w:r>
          <w:rPr>
            <w:noProof/>
            <w:webHidden/>
          </w:rPr>
          <w:tab/>
        </w:r>
        <w:r>
          <w:rPr>
            <w:noProof/>
            <w:webHidden/>
          </w:rPr>
          <w:fldChar w:fldCharType="begin"/>
        </w:r>
        <w:r>
          <w:rPr>
            <w:noProof/>
            <w:webHidden/>
          </w:rPr>
          <w:instrText xml:space="preserve"> PAGEREF _Toc361079388 \h </w:instrText>
        </w:r>
        <w:r>
          <w:rPr>
            <w:noProof/>
            <w:webHidden/>
          </w:rPr>
        </w:r>
      </w:ins>
      <w:r>
        <w:rPr>
          <w:noProof/>
          <w:webHidden/>
        </w:rPr>
        <w:fldChar w:fldCharType="separate"/>
      </w:r>
      <w:ins w:id="130" w:author="腹黒い茶" w:date="2013-07-08T20:36:00Z">
        <w:r>
          <w:rPr>
            <w:noProof/>
            <w:webHidden/>
          </w:rPr>
          <w:t>4</w:t>
        </w:r>
        <w:r>
          <w:rPr>
            <w:noProof/>
            <w:webHidden/>
          </w:rPr>
          <w:fldChar w:fldCharType="end"/>
        </w:r>
        <w:r w:rsidRPr="006E7FB9">
          <w:rPr>
            <w:rStyle w:val="af"/>
            <w:noProof/>
          </w:rPr>
          <w:fldChar w:fldCharType="end"/>
        </w:r>
      </w:ins>
    </w:p>
    <w:p w14:paraId="1655DC2F" w14:textId="77777777" w:rsidR="007D7F2F" w:rsidRDefault="007D7F2F">
      <w:pPr>
        <w:pStyle w:val="21"/>
        <w:tabs>
          <w:tab w:val="right" w:leader="dot" w:pos="9628"/>
        </w:tabs>
        <w:ind w:left="560"/>
        <w:rPr>
          <w:ins w:id="131" w:author="腹黒い茶" w:date="2013-07-08T20:36:00Z"/>
          <w:rFonts w:asciiTheme="minorHAnsi" w:eastAsiaTheme="minorEastAsia" w:hAnsiTheme="minorHAnsi" w:cstheme="minorBidi"/>
          <w:noProof/>
        </w:rPr>
      </w:pPr>
      <w:ins w:id="132" w:author="腹黒い茶" w:date="2013-07-08T20:36:00Z">
        <w:r w:rsidRPr="006E7FB9">
          <w:rPr>
            <w:rStyle w:val="af"/>
            <w:noProof/>
          </w:rPr>
          <w:fldChar w:fldCharType="begin"/>
        </w:r>
        <w:r w:rsidRPr="006E7FB9">
          <w:rPr>
            <w:rStyle w:val="af"/>
            <w:noProof/>
          </w:rPr>
          <w:instrText xml:space="preserve"> </w:instrText>
        </w:r>
        <w:r>
          <w:rPr>
            <w:noProof/>
          </w:rPr>
          <w:instrText>HYPERLINK \l "_Toc361079389"</w:instrText>
        </w:r>
        <w:r w:rsidRPr="006E7FB9">
          <w:rPr>
            <w:rStyle w:val="af"/>
            <w:noProof/>
          </w:rPr>
          <w:instrText xml:space="preserve"> </w:instrText>
        </w:r>
        <w:r w:rsidRPr="006E7FB9">
          <w:rPr>
            <w:rStyle w:val="af"/>
            <w:noProof/>
          </w:rPr>
        </w:r>
        <w:r w:rsidRPr="006E7FB9">
          <w:rPr>
            <w:rStyle w:val="af"/>
            <w:noProof/>
          </w:rPr>
          <w:fldChar w:fldCharType="separate"/>
        </w:r>
        <w:r w:rsidRPr="006E7FB9">
          <w:rPr>
            <w:rStyle w:val="af"/>
            <w:rFonts w:hint="eastAsia"/>
            <w:noProof/>
          </w:rPr>
          <w:t>第二節</w:t>
        </w:r>
        <w:r w:rsidRPr="006E7FB9">
          <w:rPr>
            <w:rStyle w:val="af"/>
            <w:rFonts w:hint="eastAsia"/>
            <w:noProof/>
          </w:rPr>
          <w:t xml:space="preserve"> </w:t>
        </w:r>
        <w:r w:rsidRPr="006E7FB9">
          <w:rPr>
            <w:rStyle w:val="af"/>
            <w:rFonts w:hint="eastAsia"/>
            <w:noProof/>
          </w:rPr>
          <w:t>資訊技術與服務</w:t>
        </w:r>
        <w:r>
          <w:rPr>
            <w:noProof/>
            <w:webHidden/>
          </w:rPr>
          <w:tab/>
        </w:r>
        <w:r>
          <w:rPr>
            <w:noProof/>
            <w:webHidden/>
          </w:rPr>
          <w:fldChar w:fldCharType="begin"/>
        </w:r>
        <w:r>
          <w:rPr>
            <w:noProof/>
            <w:webHidden/>
          </w:rPr>
          <w:instrText xml:space="preserve"> PAGEREF _Toc361079389 \h </w:instrText>
        </w:r>
        <w:r>
          <w:rPr>
            <w:noProof/>
            <w:webHidden/>
          </w:rPr>
        </w:r>
      </w:ins>
      <w:r>
        <w:rPr>
          <w:noProof/>
          <w:webHidden/>
        </w:rPr>
        <w:fldChar w:fldCharType="separate"/>
      </w:r>
      <w:ins w:id="133" w:author="腹黒い茶" w:date="2013-07-08T20:36:00Z">
        <w:r>
          <w:rPr>
            <w:noProof/>
            <w:webHidden/>
          </w:rPr>
          <w:t>5</w:t>
        </w:r>
        <w:r>
          <w:rPr>
            <w:noProof/>
            <w:webHidden/>
          </w:rPr>
          <w:fldChar w:fldCharType="end"/>
        </w:r>
        <w:r w:rsidRPr="006E7FB9">
          <w:rPr>
            <w:rStyle w:val="af"/>
            <w:noProof/>
          </w:rPr>
          <w:fldChar w:fldCharType="end"/>
        </w:r>
      </w:ins>
    </w:p>
    <w:p w14:paraId="76ECADB2" w14:textId="77777777" w:rsidR="007D7F2F" w:rsidRDefault="007D7F2F">
      <w:pPr>
        <w:pStyle w:val="31"/>
        <w:rPr>
          <w:ins w:id="134" w:author="腹黒い茶" w:date="2013-07-08T20:36:00Z"/>
          <w:rFonts w:asciiTheme="minorHAnsi" w:hAnsiTheme="minorHAnsi" w:cstheme="minorBidi"/>
          <w:noProof/>
        </w:rPr>
      </w:pPr>
      <w:ins w:id="135" w:author="腹黒い茶" w:date="2013-07-08T20:36:00Z">
        <w:r w:rsidRPr="006E7FB9">
          <w:rPr>
            <w:rStyle w:val="af"/>
            <w:noProof/>
          </w:rPr>
          <w:fldChar w:fldCharType="begin"/>
        </w:r>
        <w:r w:rsidRPr="006E7FB9">
          <w:rPr>
            <w:rStyle w:val="af"/>
            <w:noProof/>
          </w:rPr>
          <w:instrText xml:space="preserve"> </w:instrText>
        </w:r>
        <w:r>
          <w:rPr>
            <w:noProof/>
          </w:rPr>
          <w:instrText>HYPERLINK \l "_Toc361079390"</w:instrText>
        </w:r>
        <w:r w:rsidRPr="006E7FB9">
          <w:rPr>
            <w:rStyle w:val="af"/>
            <w:noProof/>
          </w:rPr>
          <w:instrText xml:space="preserve"> </w:instrText>
        </w:r>
        <w:r w:rsidRPr="006E7FB9">
          <w:rPr>
            <w:rStyle w:val="af"/>
            <w:noProof/>
          </w:rPr>
        </w:r>
        <w:r w:rsidRPr="006E7FB9">
          <w:rPr>
            <w:rStyle w:val="af"/>
            <w:noProof/>
          </w:rPr>
          <w:fldChar w:fldCharType="separate"/>
        </w:r>
        <w:r w:rsidRPr="006E7FB9">
          <w:rPr>
            <w:rStyle w:val="af"/>
            <w:rFonts w:hint="eastAsia"/>
            <w:noProof/>
          </w:rPr>
          <w:t>壹</w:t>
        </w:r>
        <w:r w:rsidRPr="006E7FB9">
          <w:rPr>
            <w:rStyle w:val="af"/>
            <w:rFonts w:hint="eastAsia"/>
            <w:noProof/>
          </w:rPr>
          <w:t xml:space="preserve"> </w:t>
        </w:r>
        <w:r w:rsidRPr="006E7FB9">
          <w:rPr>
            <w:rStyle w:val="af"/>
            <w:rFonts w:hint="eastAsia"/>
            <w:noProof/>
          </w:rPr>
          <w:t>基礎構想</w:t>
        </w:r>
        <w:r>
          <w:rPr>
            <w:noProof/>
            <w:webHidden/>
          </w:rPr>
          <w:tab/>
        </w:r>
        <w:r>
          <w:rPr>
            <w:noProof/>
            <w:webHidden/>
          </w:rPr>
          <w:fldChar w:fldCharType="begin"/>
        </w:r>
        <w:r>
          <w:rPr>
            <w:noProof/>
            <w:webHidden/>
          </w:rPr>
          <w:instrText xml:space="preserve"> PAGEREF _Toc361079390 \h </w:instrText>
        </w:r>
        <w:r>
          <w:rPr>
            <w:noProof/>
            <w:webHidden/>
          </w:rPr>
        </w:r>
      </w:ins>
      <w:r>
        <w:rPr>
          <w:noProof/>
          <w:webHidden/>
        </w:rPr>
        <w:fldChar w:fldCharType="separate"/>
      </w:r>
      <w:ins w:id="136" w:author="腹黒い茶" w:date="2013-07-08T20:36:00Z">
        <w:r>
          <w:rPr>
            <w:noProof/>
            <w:webHidden/>
          </w:rPr>
          <w:t>5</w:t>
        </w:r>
        <w:r>
          <w:rPr>
            <w:noProof/>
            <w:webHidden/>
          </w:rPr>
          <w:fldChar w:fldCharType="end"/>
        </w:r>
        <w:r w:rsidRPr="006E7FB9">
          <w:rPr>
            <w:rStyle w:val="af"/>
            <w:noProof/>
          </w:rPr>
          <w:fldChar w:fldCharType="end"/>
        </w:r>
      </w:ins>
    </w:p>
    <w:p w14:paraId="70D06F76" w14:textId="77777777" w:rsidR="007D7F2F" w:rsidRDefault="007D7F2F">
      <w:pPr>
        <w:pStyle w:val="31"/>
        <w:rPr>
          <w:ins w:id="137" w:author="腹黒い茶" w:date="2013-07-08T20:36:00Z"/>
          <w:rFonts w:asciiTheme="minorHAnsi" w:hAnsiTheme="minorHAnsi" w:cstheme="minorBidi"/>
          <w:noProof/>
        </w:rPr>
      </w:pPr>
      <w:ins w:id="138" w:author="腹黒い茶" w:date="2013-07-08T20:36:00Z">
        <w:r w:rsidRPr="006E7FB9">
          <w:rPr>
            <w:rStyle w:val="af"/>
            <w:noProof/>
          </w:rPr>
          <w:fldChar w:fldCharType="begin"/>
        </w:r>
        <w:r w:rsidRPr="006E7FB9">
          <w:rPr>
            <w:rStyle w:val="af"/>
            <w:noProof/>
          </w:rPr>
          <w:instrText xml:space="preserve"> </w:instrText>
        </w:r>
        <w:r>
          <w:rPr>
            <w:noProof/>
          </w:rPr>
          <w:instrText>HYPERLINK \l "_Toc361079391"</w:instrText>
        </w:r>
        <w:r w:rsidRPr="006E7FB9">
          <w:rPr>
            <w:rStyle w:val="af"/>
            <w:noProof/>
          </w:rPr>
          <w:instrText xml:space="preserve"> </w:instrText>
        </w:r>
        <w:r w:rsidRPr="006E7FB9">
          <w:rPr>
            <w:rStyle w:val="af"/>
            <w:noProof/>
          </w:rPr>
        </w:r>
        <w:r w:rsidRPr="006E7FB9">
          <w:rPr>
            <w:rStyle w:val="af"/>
            <w:noProof/>
          </w:rPr>
          <w:fldChar w:fldCharType="separate"/>
        </w:r>
        <w:r w:rsidRPr="006E7FB9">
          <w:rPr>
            <w:rStyle w:val="af"/>
            <w:rFonts w:hint="eastAsia"/>
            <w:noProof/>
          </w:rPr>
          <w:t>貳</w:t>
        </w:r>
        <w:r w:rsidRPr="006E7FB9">
          <w:rPr>
            <w:rStyle w:val="af"/>
            <w:rFonts w:hint="eastAsia"/>
            <w:noProof/>
          </w:rPr>
          <w:t xml:space="preserve"> </w:t>
        </w:r>
        <w:r w:rsidRPr="006E7FB9">
          <w:rPr>
            <w:rStyle w:val="af"/>
            <w:rFonts w:hint="eastAsia"/>
            <w:noProof/>
          </w:rPr>
          <w:t>服務管理</w:t>
        </w:r>
        <w:r>
          <w:rPr>
            <w:noProof/>
            <w:webHidden/>
          </w:rPr>
          <w:tab/>
        </w:r>
        <w:r>
          <w:rPr>
            <w:noProof/>
            <w:webHidden/>
          </w:rPr>
          <w:fldChar w:fldCharType="begin"/>
        </w:r>
        <w:r>
          <w:rPr>
            <w:noProof/>
            <w:webHidden/>
          </w:rPr>
          <w:instrText xml:space="preserve"> PAGEREF _Toc361079391 \h </w:instrText>
        </w:r>
        <w:r>
          <w:rPr>
            <w:noProof/>
            <w:webHidden/>
          </w:rPr>
        </w:r>
      </w:ins>
      <w:r>
        <w:rPr>
          <w:noProof/>
          <w:webHidden/>
        </w:rPr>
        <w:fldChar w:fldCharType="separate"/>
      </w:r>
      <w:ins w:id="139" w:author="腹黒い茶" w:date="2013-07-08T20:36:00Z">
        <w:r>
          <w:rPr>
            <w:noProof/>
            <w:webHidden/>
          </w:rPr>
          <w:t>6</w:t>
        </w:r>
        <w:r>
          <w:rPr>
            <w:noProof/>
            <w:webHidden/>
          </w:rPr>
          <w:fldChar w:fldCharType="end"/>
        </w:r>
        <w:r w:rsidRPr="006E7FB9">
          <w:rPr>
            <w:rStyle w:val="af"/>
            <w:noProof/>
          </w:rPr>
          <w:fldChar w:fldCharType="end"/>
        </w:r>
      </w:ins>
    </w:p>
    <w:p w14:paraId="0750EDFE" w14:textId="77777777" w:rsidR="007D7F2F" w:rsidRDefault="007D7F2F">
      <w:pPr>
        <w:pStyle w:val="21"/>
        <w:tabs>
          <w:tab w:val="right" w:leader="dot" w:pos="9628"/>
        </w:tabs>
        <w:ind w:left="560"/>
        <w:rPr>
          <w:ins w:id="140" w:author="腹黒い茶" w:date="2013-07-08T20:36:00Z"/>
          <w:rFonts w:asciiTheme="minorHAnsi" w:eastAsiaTheme="minorEastAsia" w:hAnsiTheme="minorHAnsi" w:cstheme="minorBidi"/>
          <w:noProof/>
        </w:rPr>
      </w:pPr>
      <w:ins w:id="141" w:author="腹黒い茶" w:date="2013-07-08T20:36:00Z">
        <w:r w:rsidRPr="006E7FB9">
          <w:rPr>
            <w:rStyle w:val="af"/>
            <w:noProof/>
          </w:rPr>
          <w:fldChar w:fldCharType="begin"/>
        </w:r>
        <w:r w:rsidRPr="006E7FB9">
          <w:rPr>
            <w:rStyle w:val="af"/>
            <w:noProof/>
          </w:rPr>
          <w:instrText xml:space="preserve"> </w:instrText>
        </w:r>
        <w:r>
          <w:rPr>
            <w:noProof/>
          </w:rPr>
          <w:instrText>HYPERLINK \l "_Toc361079392"</w:instrText>
        </w:r>
        <w:r w:rsidRPr="006E7FB9">
          <w:rPr>
            <w:rStyle w:val="af"/>
            <w:noProof/>
          </w:rPr>
          <w:instrText xml:space="preserve"> </w:instrText>
        </w:r>
        <w:r w:rsidRPr="006E7FB9">
          <w:rPr>
            <w:rStyle w:val="af"/>
            <w:noProof/>
          </w:rPr>
        </w:r>
        <w:r w:rsidRPr="006E7FB9">
          <w:rPr>
            <w:rStyle w:val="af"/>
            <w:noProof/>
          </w:rPr>
          <w:fldChar w:fldCharType="separate"/>
        </w:r>
        <w:r w:rsidRPr="006E7FB9">
          <w:rPr>
            <w:rStyle w:val="af"/>
            <w:rFonts w:hint="eastAsia"/>
            <w:noProof/>
          </w:rPr>
          <w:t>第三節</w:t>
        </w:r>
        <w:r w:rsidRPr="006E7FB9">
          <w:rPr>
            <w:rStyle w:val="af"/>
            <w:noProof/>
          </w:rPr>
          <w:t xml:space="preserve"> XML</w:t>
        </w:r>
        <w:r>
          <w:rPr>
            <w:noProof/>
            <w:webHidden/>
          </w:rPr>
          <w:tab/>
        </w:r>
        <w:r>
          <w:rPr>
            <w:noProof/>
            <w:webHidden/>
          </w:rPr>
          <w:fldChar w:fldCharType="begin"/>
        </w:r>
        <w:r>
          <w:rPr>
            <w:noProof/>
            <w:webHidden/>
          </w:rPr>
          <w:instrText xml:space="preserve"> PAGEREF _Toc361079392 \h </w:instrText>
        </w:r>
        <w:r>
          <w:rPr>
            <w:noProof/>
            <w:webHidden/>
          </w:rPr>
        </w:r>
      </w:ins>
      <w:r>
        <w:rPr>
          <w:noProof/>
          <w:webHidden/>
        </w:rPr>
        <w:fldChar w:fldCharType="separate"/>
      </w:r>
      <w:ins w:id="142" w:author="腹黒い茶" w:date="2013-07-08T20:36:00Z">
        <w:r>
          <w:rPr>
            <w:noProof/>
            <w:webHidden/>
          </w:rPr>
          <w:t>8</w:t>
        </w:r>
        <w:r>
          <w:rPr>
            <w:noProof/>
            <w:webHidden/>
          </w:rPr>
          <w:fldChar w:fldCharType="end"/>
        </w:r>
        <w:r w:rsidRPr="006E7FB9">
          <w:rPr>
            <w:rStyle w:val="af"/>
            <w:noProof/>
          </w:rPr>
          <w:fldChar w:fldCharType="end"/>
        </w:r>
      </w:ins>
    </w:p>
    <w:p w14:paraId="46C6E0F2" w14:textId="77777777" w:rsidR="007D7F2F" w:rsidRDefault="007D7F2F">
      <w:pPr>
        <w:pStyle w:val="31"/>
        <w:rPr>
          <w:ins w:id="143" w:author="腹黒い茶" w:date="2013-07-08T20:36:00Z"/>
          <w:rFonts w:asciiTheme="minorHAnsi" w:hAnsiTheme="minorHAnsi" w:cstheme="minorBidi"/>
          <w:noProof/>
        </w:rPr>
      </w:pPr>
      <w:ins w:id="144" w:author="腹黒い茶" w:date="2013-07-08T20:36:00Z">
        <w:r w:rsidRPr="006E7FB9">
          <w:rPr>
            <w:rStyle w:val="af"/>
            <w:noProof/>
          </w:rPr>
          <w:fldChar w:fldCharType="begin"/>
        </w:r>
        <w:r w:rsidRPr="006E7FB9">
          <w:rPr>
            <w:rStyle w:val="af"/>
            <w:noProof/>
          </w:rPr>
          <w:instrText xml:space="preserve"> </w:instrText>
        </w:r>
        <w:r>
          <w:rPr>
            <w:noProof/>
          </w:rPr>
          <w:instrText>HYPERLINK \l "_Toc361079393"</w:instrText>
        </w:r>
        <w:r w:rsidRPr="006E7FB9">
          <w:rPr>
            <w:rStyle w:val="af"/>
            <w:noProof/>
          </w:rPr>
          <w:instrText xml:space="preserve"> </w:instrText>
        </w:r>
        <w:r w:rsidRPr="006E7FB9">
          <w:rPr>
            <w:rStyle w:val="af"/>
            <w:noProof/>
          </w:rPr>
        </w:r>
        <w:r w:rsidRPr="006E7FB9">
          <w:rPr>
            <w:rStyle w:val="af"/>
            <w:noProof/>
          </w:rPr>
          <w:fldChar w:fldCharType="separate"/>
        </w:r>
        <w:r w:rsidRPr="006E7FB9">
          <w:rPr>
            <w:rStyle w:val="af"/>
            <w:rFonts w:hint="eastAsia"/>
            <w:noProof/>
          </w:rPr>
          <w:t>壹</w:t>
        </w:r>
        <w:r w:rsidRPr="006E7FB9">
          <w:rPr>
            <w:rStyle w:val="af"/>
            <w:noProof/>
          </w:rPr>
          <w:t xml:space="preserve"> XPath</w:t>
        </w:r>
        <w:r>
          <w:rPr>
            <w:noProof/>
            <w:webHidden/>
          </w:rPr>
          <w:tab/>
        </w:r>
        <w:r>
          <w:rPr>
            <w:noProof/>
            <w:webHidden/>
          </w:rPr>
          <w:fldChar w:fldCharType="begin"/>
        </w:r>
        <w:r>
          <w:rPr>
            <w:noProof/>
            <w:webHidden/>
          </w:rPr>
          <w:instrText xml:space="preserve"> PAGEREF _Toc361079393 \h </w:instrText>
        </w:r>
        <w:r>
          <w:rPr>
            <w:noProof/>
            <w:webHidden/>
          </w:rPr>
        </w:r>
      </w:ins>
      <w:r>
        <w:rPr>
          <w:noProof/>
          <w:webHidden/>
        </w:rPr>
        <w:fldChar w:fldCharType="separate"/>
      </w:r>
      <w:ins w:id="145" w:author="腹黒い茶" w:date="2013-07-08T20:36:00Z">
        <w:r>
          <w:rPr>
            <w:noProof/>
            <w:webHidden/>
          </w:rPr>
          <w:t>9</w:t>
        </w:r>
        <w:r>
          <w:rPr>
            <w:noProof/>
            <w:webHidden/>
          </w:rPr>
          <w:fldChar w:fldCharType="end"/>
        </w:r>
        <w:r w:rsidRPr="006E7FB9">
          <w:rPr>
            <w:rStyle w:val="af"/>
            <w:noProof/>
          </w:rPr>
          <w:fldChar w:fldCharType="end"/>
        </w:r>
      </w:ins>
    </w:p>
    <w:p w14:paraId="56B07C2E" w14:textId="77777777" w:rsidR="007D7F2F" w:rsidRDefault="007D7F2F">
      <w:pPr>
        <w:pStyle w:val="21"/>
        <w:tabs>
          <w:tab w:val="right" w:leader="dot" w:pos="9628"/>
        </w:tabs>
        <w:ind w:left="560"/>
        <w:rPr>
          <w:ins w:id="146" w:author="腹黒い茶" w:date="2013-07-08T20:36:00Z"/>
          <w:rFonts w:asciiTheme="minorHAnsi" w:eastAsiaTheme="minorEastAsia" w:hAnsiTheme="minorHAnsi" w:cstheme="minorBidi"/>
          <w:noProof/>
        </w:rPr>
      </w:pPr>
      <w:ins w:id="147" w:author="腹黒い茶" w:date="2013-07-08T20:36:00Z">
        <w:r w:rsidRPr="006E7FB9">
          <w:rPr>
            <w:rStyle w:val="af"/>
            <w:noProof/>
          </w:rPr>
          <w:fldChar w:fldCharType="begin"/>
        </w:r>
        <w:r w:rsidRPr="006E7FB9">
          <w:rPr>
            <w:rStyle w:val="af"/>
            <w:noProof/>
          </w:rPr>
          <w:instrText xml:space="preserve"> </w:instrText>
        </w:r>
        <w:r>
          <w:rPr>
            <w:noProof/>
          </w:rPr>
          <w:instrText>HYPERLINK \l "_Toc361079394"</w:instrText>
        </w:r>
        <w:r w:rsidRPr="006E7FB9">
          <w:rPr>
            <w:rStyle w:val="af"/>
            <w:noProof/>
          </w:rPr>
          <w:instrText xml:space="preserve"> </w:instrText>
        </w:r>
        <w:r w:rsidRPr="006E7FB9">
          <w:rPr>
            <w:rStyle w:val="af"/>
            <w:noProof/>
          </w:rPr>
        </w:r>
        <w:r w:rsidRPr="006E7FB9">
          <w:rPr>
            <w:rStyle w:val="af"/>
            <w:noProof/>
          </w:rPr>
          <w:fldChar w:fldCharType="separate"/>
        </w:r>
        <w:r w:rsidRPr="006E7FB9">
          <w:rPr>
            <w:rStyle w:val="af"/>
            <w:rFonts w:hint="eastAsia"/>
            <w:noProof/>
          </w:rPr>
          <w:t>第四節</w:t>
        </w:r>
        <w:r w:rsidRPr="006E7FB9">
          <w:rPr>
            <w:rStyle w:val="af"/>
            <w:noProof/>
          </w:rPr>
          <w:t xml:space="preserve"> Web 3.0</w:t>
        </w:r>
        <w:r>
          <w:rPr>
            <w:noProof/>
            <w:webHidden/>
          </w:rPr>
          <w:tab/>
        </w:r>
        <w:r>
          <w:rPr>
            <w:noProof/>
            <w:webHidden/>
          </w:rPr>
          <w:fldChar w:fldCharType="begin"/>
        </w:r>
        <w:r>
          <w:rPr>
            <w:noProof/>
            <w:webHidden/>
          </w:rPr>
          <w:instrText xml:space="preserve"> PAGEREF _Toc361079394 \h </w:instrText>
        </w:r>
        <w:r>
          <w:rPr>
            <w:noProof/>
            <w:webHidden/>
          </w:rPr>
        </w:r>
      </w:ins>
      <w:r>
        <w:rPr>
          <w:noProof/>
          <w:webHidden/>
        </w:rPr>
        <w:fldChar w:fldCharType="separate"/>
      </w:r>
      <w:ins w:id="148" w:author="腹黒い茶" w:date="2013-07-08T20:36:00Z">
        <w:r>
          <w:rPr>
            <w:noProof/>
            <w:webHidden/>
          </w:rPr>
          <w:t>10</w:t>
        </w:r>
        <w:r>
          <w:rPr>
            <w:noProof/>
            <w:webHidden/>
          </w:rPr>
          <w:fldChar w:fldCharType="end"/>
        </w:r>
        <w:r w:rsidRPr="006E7FB9">
          <w:rPr>
            <w:rStyle w:val="af"/>
            <w:noProof/>
          </w:rPr>
          <w:fldChar w:fldCharType="end"/>
        </w:r>
      </w:ins>
    </w:p>
    <w:p w14:paraId="4B98C980" w14:textId="77777777" w:rsidR="007D7F2F" w:rsidRDefault="007D7F2F">
      <w:pPr>
        <w:pStyle w:val="31"/>
        <w:rPr>
          <w:ins w:id="149" w:author="腹黒い茶" w:date="2013-07-08T20:36:00Z"/>
          <w:rFonts w:asciiTheme="minorHAnsi" w:hAnsiTheme="minorHAnsi" w:cstheme="minorBidi"/>
          <w:noProof/>
        </w:rPr>
      </w:pPr>
      <w:ins w:id="150" w:author="腹黒い茶" w:date="2013-07-08T20:36:00Z">
        <w:r w:rsidRPr="006E7FB9">
          <w:rPr>
            <w:rStyle w:val="af"/>
            <w:noProof/>
          </w:rPr>
          <w:fldChar w:fldCharType="begin"/>
        </w:r>
        <w:r w:rsidRPr="006E7FB9">
          <w:rPr>
            <w:rStyle w:val="af"/>
            <w:noProof/>
          </w:rPr>
          <w:instrText xml:space="preserve"> </w:instrText>
        </w:r>
        <w:r>
          <w:rPr>
            <w:noProof/>
          </w:rPr>
          <w:instrText>HYPERLINK \l "_Toc361079395"</w:instrText>
        </w:r>
        <w:r w:rsidRPr="006E7FB9">
          <w:rPr>
            <w:rStyle w:val="af"/>
            <w:noProof/>
          </w:rPr>
          <w:instrText xml:space="preserve"> </w:instrText>
        </w:r>
        <w:r w:rsidRPr="006E7FB9">
          <w:rPr>
            <w:rStyle w:val="af"/>
            <w:noProof/>
          </w:rPr>
        </w:r>
        <w:r w:rsidRPr="006E7FB9">
          <w:rPr>
            <w:rStyle w:val="af"/>
            <w:noProof/>
          </w:rPr>
          <w:fldChar w:fldCharType="separate"/>
        </w:r>
        <w:r w:rsidRPr="006E7FB9">
          <w:rPr>
            <w:rStyle w:val="af"/>
            <w:rFonts w:hint="eastAsia"/>
            <w:noProof/>
          </w:rPr>
          <w:t>壹</w:t>
        </w:r>
        <w:r w:rsidRPr="006E7FB9">
          <w:rPr>
            <w:rStyle w:val="af"/>
            <w:noProof/>
          </w:rPr>
          <w:t xml:space="preserve"> HTML5</w:t>
        </w:r>
        <w:r>
          <w:rPr>
            <w:noProof/>
            <w:webHidden/>
          </w:rPr>
          <w:tab/>
        </w:r>
        <w:r>
          <w:rPr>
            <w:noProof/>
            <w:webHidden/>
          </w:rPr>
          <w:fldChar w:fldCharType="begin"/>
        </w:r>
        <w:r>
          <w:rPr>
            <w:noProof/>
            <w:webHidden/>
          </w:rPr>
          <w:instrText xml:space="preserve"> PAGEREF _Toc361079395 \h </w:instrText>
        </w:r>
        <w:r>
          <w:rPr>
            <w:noProof/>
            <w:webHidden/>
          </w:rPr>
        </w:r>
      </w:ins>
      <w:r>
        <w:rPr>
          <w:noProof/>
          <w:webHidden/>
        </w:rPr>
        <w:fldChar w:fldCharType="separate"/>
      </w:r>
      <w:ins w:id="151" w:author="腹黒い茶" w:date="2013-07-08T20:36:00Z">
        <w:r>
          <w:rPr>
            <w:noProof/>
            <w:webHidden/>
          </w:rPr>
          <w:t>11</w:t>
        </w:r>
        <w:r>
          <w:rPr>
            <w:noProof/>
            <w:webHidden/>
          </w:rPr>
          <w:fldChar w:fldCharType="end"/>
        </w:r>
        <w:r w:rsidRPr="006E7FB9">
          <w:rPr>
            <w:rStyle w:val="af"/>
            <w:noProof/>
          </w:rPr>
          <w:fldChar w:fldCharType="end"/>
        </w:r>
      </w:ins>
    </w:p>
    <w:p w14:paraId="3F7716B5" w14:textId="77777777" w:rsidR="007D7F2F" w:rsidRDefault="007D7F2F">
      <w:pPr>
        <w:pStyle w:val="31"/>
        <w:rPr>
          <w:ins w:id="152" w:author="腹黒い茶" w:date="2013-07-08T20:36:00Z"/>
          <w:rFonts w:asciiTheme="minorHAnsi" w:hAnsiTheme="minorHAnsi" w:cstheme="minorBidi"/>
          <w:noProof/>
        </w:rPr>
      </w:pPr>
      <w:ins w:id="153" w:author="腹黒い茶" w:date="2013-07-08T20:36:00Z">
        <w:r w:rsidRPr="006E7FB9">
          <w:rPr>
            <w:rStyle w:val="af"/>
            <w:noProof/>
          </w:rPr>
          <w:fldChar w:fldCharType="begin"/>
        </w:r>
        <w:r w:rsidRPr="006E7FB9">
          <w:rPr>
            <w:rStyle w:val="af"/>
            <w:noProof/>
          </w:rPr>
          <w:instrText xml:space="preserve"> </w:instrText>
        </w:r>
        <w:r>
          <w:rPr>
            <w:noProof/>
          </w:rPr>
          <w:instrText>HYPERLINK \l "_Toc361079396"</w:instrText>
        </w:r>
        <w:r w:rsidRPr="006E7FB9">
          <w:rPr>
            <w:rStyle w:val="af"/>
            <w:noProof/>
          </w:rPr>
          <w:instrText xml:space="preserve"> </w:instrText>
        </w:r>
        <w:r w:rsidRPr="006E7FB9">
          <w:rPr>
            <w:rStyle w:val="af"/>
            <w:noProof/>
          </w:rPr>
        </w:r>
        <w:r w:rsidRPr="006E7FB9">
          <w:rPr>
            <w:rStyle w:val="af"/>
            <w:noProof/>
          </w:rPr>
          <w:fldChar w:fldCharType="separate"/>
        </w:r>
        <w:r w:rsidRPr="006E7FB9">
          <w:rPr>
            <w:rStyle w:val="af"/>
            <w:rFonts w:hint="eastAsia"/>
            <w:noProof/>
          </w:rPr>
          <w:t>貳</w:t>
        </w:r>
        <w:r w:rsidRPr="006E7FB9">
          <w:rPr>
            <w:rStyle w:val="af"/>
            <w:rFonts w:hint="eastAsia"/>
            <w:noProof/>
          </w:rPr>
          <w:t xml:space="preserve"> </w:t>
        </w:r>
        <w:r w:rsidRPr="006E7FB9">
          <w:rPr>
            <w:rStyle w:val="af"/>
            <w:rFonts w:hint="eastAsia"/>
            <w:noProof/>
          </w:rPr>
          <w:t>自適應網頁設計</w:t>
        </w:r>
        <w:r>
          <w:rPr>
            <w:noProof/>
            <w:webHidden/>
          </w:rPr>
          <w:tab/>
        </w:r>
        <w:r>
          <w:rPr>
            <w:noProof/>
            <w:webHidden/>
          </w:rPr>
          <w:fldChar w:fldCharType="begin"/>
        </w:r>
        <w:r>
          <w:rPr>
            <w:noProof/>
            <w:webHidden/>
          </w:rPr>
          <w:instrText xml:space="preserve"> PAGEREF _Toc361079396 \h </w:instrText>
        </w:r>
        <w:r>
          <w:rPr>
            <w:noProof/>
            <w:webHidden/>
          </w:rPr>
        </w:r>
      </w:ins>
      <w:r>
        <w:rPr>
          <w:noProof/>
          <w:webHidden/>
        </w:rPr>
        <w:fldChar w:fldCharType="separate"/>
      </w:r>
      <w:ins w:id="154" w:author="腹黒い茶" w:date="2013-07-08T20:36:00Z">
        <w:r>
          <w:rPr>
            <w:noProof/>
            <w:webHidden/>
          </w:rPr>
          <w:t>12</w:t>
        </w:r>
        <w:r>
          <w:rPr>
            <w:noProof/>
            <w:webHidden/>
          </w:rPr>
          <w:fldChar w:fldCharType="end"/>
        </w:r>
        <w:r w:rsidRPr="006E7FB9">
          <w:rPr>
            <w:rStyle w:val="af"/>
            <w:noProof/>
          </w:rPr>
          <w:fldChar w:fldCharType="end"/>
        </w:r>
      </w:ins>
    </w:p>
    <w:p w14:paraId="56AEE41C" w14:textId="77777777" w:rsidR="007D7F2F" w:rsidRDefault="007D7F2F">
      <w:pPr>
        <w:pStyle w:val="31"/>
        <w:rPr>
          <w:ins w:id="155" w:author="腹黒い茶" w:date="2013-07-08T20:36:00Z"/>
          <w:rFonts w:asciiTheme="minorHAnsi" w:hAnsiTheme="minorHAnsi" w:cstheme="minorBidi"/>
          <w:noProof/>
        </w:rPr>
      </w:pPr>
      <w:ins w:id="156" w:author="腹黒い茶" w:date="2013-07-08T20:36:00Z">
        <w:r w:rsidRPr="006E7FB9">
          <w:rPr>
            <w:rStyle w:val="af"/>
            <w:noProof/>
          </w:rPr>
          <w:fldChar w:fldCharType="begin"/>
        </w:r>
        <w:r w:rsidRPr="006E7FB9">
          <w:rPr>
            <w:rStyle w:val="af"/>
            <w:noProof/>
          </w:rPr>
          <w:instrText xml:space="preserve"> </w:instrText>
        </w:r>
        <w:r>
          <w:rPr>
            <w:noProof/>
          </w:rPr>
          <w:instrText>HYPERLINK \l "_Toc361079397"</w:instrText>
        </w:r>
        <w:r w:rsidRPr="006E7FB9">
          <w:rPr>
            <w:rStyle w:val="af"/>
            <w:noProof/>
          </w:rPr>
          <w:instrText xml:space="preserve"> </w:instrText>
        </w:r>
        <w:r w:rsidRPr="006E7FB9">
          <w:rPr>
            <w:rStyle w:val="af"/>
            <w:noProof/>
          </w:rPr>
        </w:r>
        <w:r w:rsidRPr="006E7FB9">
          <w:rPr>
            <w:rStyle w:val="af"/>
            <w:noProof/>
          </w:rPr>
          <w:fldChar w:fldCharType="separate"/>
        </w:r>
        <w:r w:rsidRPr="006E7FB9">
          <w:rPr>
            <w:rStyle w:val="af"/>
            <w:rFonts w:hint="eastAsia"/>
            <w:noProof/>
          </w:rPr>
          <w:t>參</w:t>
        </w:r>
        <w:r w:rsidRPr="006E7FB9">
          <w:rPr>
            <w:rStyle w:val="af"/>
            <w:rFonts w:hint="eastAsia"/>
            <w:noProof/>
          </w:rPr>
          <w:t xml:space="preserve"> </w:t>
        </w:r>
        <w:r w:rsidRPr="006E7FB9">
          <w:rPr>
            <w:rStyle w:val="af"/>
            <w:rFonts w:hint="eastAsia"/>
            <w:noProof/>
          </w:rPr>
          <w:t>行動裝置與平板電腦的崛起，</w:t>
        </w:r>
        <w:r w:rsidRPr="006E7FB9">
          <w:rPr>
            <w:rStyle w:val="af"/>
            <w:noProof/>
          </w:rPr>
          <w:t>Web 3.0</w:t>
        </w:r>
        <w:r w:rsidRPr="006E7FB9">
          <w:rPr>
            <w:rStyle w:val="af"/>
            <w:rFonts w:hint="eastAsia"/>
            <w:noProof/>
          </w:rPr>
          <w:t>的時代來臨</w:t>
        </w:r>
        <w:r>
          <w:rPr>
            <w:noProof/>
            <w:webHidden/>
          </w:rPr>
          <w:tab/>
        </w:r>
        <w:r>
          <w:rPr>
            <w:noProof/>
            <w:webHidden/>
          </w:rPr>
          <w:fldChar w:fldCharType="begin"/>
        </w:r>
        <w:r>
          <w:rPr>
            <w:noProof/>
            <w:webHidden/>
          </w:rPr>
          <w:instrText xml:space="preserve"> PAGEREF _Toc361079397 \h </w:instrText>
        </w:r>
        <w:r>
          <w:rPr>
            <w:noProof/>
            <w:webHidden/>
          </w:rPr>
        </w:r>
      </w:ins>
      <w:r>
        <w:rPr>
          <w:noProof/>
          <w:webHidden/>
        </w:rPr>
        <w:fldChar w:fldCharType="separate"/>
      </w:r>
      <w:ins w:id="157" w:author="腹黒い茶" w:date="2013-07-08T20:36:00Z">
        <w:r>
          <w:rPr>
            <w:noProof/>
            <w:webHidden/>
          </w:rPr>
          <w:t>13</w:t>
        </w:r>
        <w:r>
          <w:rPr>
            <w:noProof/>
            <w:webHidden/>
          </w:rPr>
          <w:fldChar w:fldCharType="end"/>
        </w:r>
        <w:r w:rsidRPr="006E7FB9">
          <w:rPr>
            <w:rStyle w:val="af"/>
            <w:noProof/>
          </w:rPr>
          <w:fldChar w:fldCharType="end"/>
        </w:r>
      </w:ins>
    </w:p>
    <w:p w14:paraId="0E71F585" w14:textId="77777777" w:rsidR="007D7F2F" w:rsidRDefault="007D7F2F">
      <w:pPr>
        <w:pStyle w:val="21"/>
        <w:tabs>
          <w:tab w:val="right" w:leader="dot" w:pos="9628"/>
        </w:tabs>
        <w:ind w:left="560"/>
        <w:rPr>
          <w:ins w:id="158" w:author="腹黒い茶" w:date="2013-07-08T20:36:00Z"/>
          <w:rFonts w:asciiTheme="minorHAnsi" w:eastAsiaTheme="minorEastAsia" w:hAnsiTheme="minorHAnsi" w:cstheme="minorBidi"/>
          <w:noProof/>
        </w:rPr>
      </w:pPr>
      <w:ins w:id="159" w:author="腹黒い茶" w:date="2013-07-08T20:36:00Z">
        <w:r w:rsidRPr="006E7FB9">
          <w:rPr>
            <w:rStyle w:val="af"/>
            <w:noProof/>
          </w:rPr>
          <w:fldChar w:fldCharType="begin"/>
        </w:r>
        <w:r w:rsidRPr="006E7FB9">
          <w:rPr>
            <w:rStyle w:val="af"/>
            <w:noProof/>
          </w:rPr>
          <w:instrText xml:space="preserve"> </w:instrText>
        </w:r>
        <w:r>
          <w:rPr>
            <w:noProof/>
          </w:rPr>
          <w:instrText>HYPERLINK \l "_Toc361079398"</w:instrText>
        </w:r>
        <w:r w:rsidRPr="006E7FB9">
          <w:rPr>
            <w:rStyle w:val="af"/>
            <w:noProof/>
          </w:rPr>
          <w:instrText xml:space="preserve"> </w:instrText>
        </w:r>
        <w:r w:rsidRPr="006E7FB9">
          <w:rPr>
            <w:rStyle w:val="af"/>
            <w:noProof/>
          </w:rPr>
        </w:r>
        <w:r w:rsidRPr="006E7FB9">
          <w:rPr>
            <w:rStyle w:val="af"/>
            <w:noProof/>
          </w:rPr>
          <w:fldChar w:fldCharType="separate"/>
        </w:r>
        <w:r w:rsidRPr="006E7FB9">
          <w:rPr>
            <w:rStyle w:val="af"/>
            <w:rFonts w:hint="eastAsia"/>
            <w:noProof/>
          </w:rPr>
          <w:t>第五節</w:t>
        </w:r>
        <w:r w:rsidRPr="006E7FB9">
          <w:rPr>
            <w:rStyle w:val="af"/>
            <w:rFonts w:hint="eastAsia"/>
            <w:noProof/>
          </w:rPr>
          <w:t xml:space="preserve"> </w:t>
        </w:r>
        <w:r w:rsidRPr="006E7FB9">
          <w:rPr>
            <w:rStyle w:val="af"/>
            <w:rFonts w:hint="eastAsia"/>
            <w:noProof/>
          </w:rPr>
          <w:t>雲端運算</w:t>
        </w:r>
        <w:r>
          <w:rPr>
            <w:noProof/>
            <w:webHidden/>
          </w:rPr>
          <w:tab/>
        </w:r>
        <w:r>
          <w:rPr>
            <w:noProof/>
            <w:webHidden/>
          </w:rPr>
          <w:fldChar w:fldCharType="begin"/>
        </w:r>
        <w:r>
          <w:rPr>
            <w:noProof/>
            <w:webHidden/>
          </w:rPr>
          <w:instrText xml:space="preserve"> PAGEREF _Toc361079398 \h </w:instrText>
        </w:r>
        <w:r>
          <w:rPr>
            <w:noProof/>
            <w:webHidden/>
          </w:rPr>
        </w:r>
      </w:ins>
      <w:r>
        <w:rPr>
          <w:noProof/>
          <w:webHidden/>
        </w:rPr>
        <w:fldChar w:fldCharType="separate"/>
      </w:r>
      <w:ins w:id="160" w:author="腹黒い茶" w:date="2013-07-08T20:36:00Z">
        <w:r>
          <w:rPr>
            <w:noProof/>
            <w:webHidden/>
          </w:rPr>
          <w:t>13</w:t>
        </w:r>
        <w:r>
          <w:rPr>
            <w:noProof/>
            <w:webHidden/>
          </w:rPr>
          <w:fldChar w:fldCharType="end"/>
        </w:r>
        <w:r w:rsidRPr="006E7FB9">
          <w:rPr>
            <w:rStyle w:val="af"/>
            <w:noProof/>
          </w:rPr>
          <w:fldChar w:fldCharType="end"/>
        </w:r>
      </w:ins>
    </w:p>
    <w:p w14:paraId="44E49FA5" w14:textId="77777777" w:rsidR="007D7F2F" w:rsidRDefault="007D7F2F">
      <w:pPr>
        <w:pStyle w:val="31"/>
        <w:rPr>
          <w:ins w:id="161" w:author="腹黒い茶" w:date="2013-07-08T20:36:00Z"/>
          <w:rFonts w:asciiTheme="minorHAnsi" w:hAnsiTheme="minorHAnsi" w:cstheme="minorBidi"/>
          <w:noProof/>
        </w:rPr>
      </w:pPr>
      <w:ins w:id="162" w:author="腹黒い茶" w:date="2013-07-08T20:36:00Z">
        <w:r w:rsidRPr="006E7FB9">
          <w:rPr>
            <w:rStyle w:val="af"/>
            <w:noProof/>
          </w:rPr>
          <w:fldChar w:fldCharType="begin"/>
        </w:r>
        <w:r w:rsidRPr="006E7FB9">
          <w:rPr>
            <w:rStyle w:val="af"/>
            <w:noProof/>
          </w:rPr>
          <w:instrText xml:space="preserve"> </w:instrText>
        </w:r>
        <w:r>
          <w:rPr>
            <w:noProof/>
          </w:rPr>
          <w:instrText>HYPERLINK \l "_Toc361079399"</w:instrText>
        </w:r>
        <w:r w:rsidRPr="006E7FB9">
          <w:rPr>
            <w:rStyle w:val="af"/>
            <w:noProof/>
          </w:rPr>
          <w:instrText xml:space="preserve"> </w:instrText>
        </w:r>
        <w:r w:rsidRPr="006E7FB9">
          <w:rPr>
            <w:rStyle w:val="af"/>
            <w:noProof/>
          </w:rPr>
        </w:r>
        <w:r w:rsidRPr="006E7FB9">
          <w:rPr>
            <w:rStyle w:val="af"/>
            <w:noProof/>
          </w:rPr>
          <w:fldChar w:fldCharType="separate"/>
        </w:r>
        <w:r w:rsidRPr="006E7FB9">
          <w:rPr>
            <w:rStyle w:val="af"/>
            <w:rFonts w:hint="eastAsia"/>
            <w:noProof/>
          </w:rPr>
          <w:t>壹</w:t>
        </w:r>
        <w:r w:rsidRPr="006E7FB9">
          <w:rPr>
            <w:rStyle w:val="af"/>
            <w:rFonts w:hint="eastAsia"/>
            <w:noProof/>
          </w:rPr>
          <w:t xml:space="preserve"> </w:t>
        </w:r>
        <w:r w:rsidRPr="006E7FB9">
          <w:rPr>
            <w:rStyle w:val="af"/>
            <w:rFonts w:hint="eastAsia"/>
            <w:noProof/>
          </w:rPr>
          <w:t>雲端服務的普及度</w:t>
        </w:r>
        <w:r>
          <w:rPr>
            <w:noProof/>
            <w:webHidden/>
          </w:rPr>
          <w:tab/>
        </w:r>
        <w:r>
          <w:rPr>
            <w:noProof/>
            <w:webHidden/>
          </w:rPr>
          <w:fldChar w:fldCharType="begin"/>
        </w:r>
        <w:r>
          <w:rPr>
            <w:noProof/>
            <w:webHidden/>
          </w:rPr>
          <w:instrText xml:space="preserve"> PAGEREF _Toc361079399 \h </w:instrText>
        </w:r>
        <w:r>
          <w:rPr>
            <w:noProof/>
            <w:webHidden/>
          </w:rPr>
        </w:r>
      </w:ins>
      <w:r>
        <w:rPr>
          <w:noProof/>
          <w:webHidden/>
        </w:rPr>
        <w:fldChar w:fldCharType="separate"/>
      </w:r>
      <w:ins w:id="163" w:author="腹黒い茶" w:date="2013-07-08T20:36:00Z">
        <w:r>
          <w:rPr>
            <w:noProof/>
            <w:webHidden/>
          </w:rPr>
          <w:t>15</w:t>
        </w:r>
        <w:r>
          <w:rPr>
            <w:noProof/>
            <w:webHidden/>
          </w:rPr>
          <w:fldChar w:fldCharType="end"/>
        </w:r>
        <w:r w:rsidRPr="006E7FB9">
          <w:rPr>
            <w:rStyle w:val="af"/>
            <w:noProof/>
          </w:rPr>
          <w:fldChar w:fldCharType="end"/>
        </w:r>
      </w:ins>
    </w:p>
    <w:p w14:paraId="11CD5CDA" w14:textId="77777777" w:rsidR="007D7F2F" w:rsidRDefault="007D7F2F">
      <w:pPr>
        <w:pStyle w:val="21"/>
        <w:tabs>
          <w:tab w:val="right" w:leader="dot" w:pos="9628"/>
        </w:tabs>
        <w:ind w:left="560"/>
        <w:rPr>
          <w:ins w:id="164" w:author="腹黒い茶" w:date="2013-07-08T20:36:00Z"/>
          <w:rFonts w:asciiTheme="minorHAnsi" w:eastAsiaTheme="minorEastAsia" w:hAnsiTheme="minorHAnsi" w:cstheme="minorBidi"/>
          <w:noProof/>
        </w:rPr>
      </w:pPr>
      <w:ins w:id="165" w:author="腹黒い茶" w:date="2013-07-08T20:36:00Z">
        <w:r w:rsidRPr="006E7FB9">
          <w:rPr>
            <w:rStyle w:val="af"/>
            <w:noProof/>
          </w:rPr>
          <w:fldChar w:fldCharType="begin"/>
        </w:r>
        <w:r w:rsidRPr="006E7FB9">
          <w:rPr>
            <w:rStyle w:val="af"/>
            <w:noProof/>
          </w:rPr>
          <w:instrText xml:space="preserve"> </w:instrText>
        </w:r>
        <w:r>
          <w:rPr>
            <w:noProof/>
          </w:rPr>
          <w:instrText>HYPERLINK \l "_Toc361079400"</w:instrText>
        </w:r>
        <w:r w:rsidRPr="006E7FB9">
          <w:rPr>
            <w:rStyle w:val="af"/>
            <w:noProof/>
          </w:rPr>
          <w:instrText xml:space="preserve"> </w:instrText>
        </w:r>
        <w:r w:rsidRPr="006E7FB9">
          <w:rPr>
            <w:rStyle w:val="af"/>
            <w:noProof/>
          </w:rPr>
        </w:r>
        <w:r w:rsidRPr="006E7FB9">
          <w:rPr>
            <w:rStyle w:val="af"/>
            <w:noProof/>
          </w:rPr>
          <w:fldChar w:fldCharType="separate"/>
        </w:r>
        <w:r w:rsidRPr="006E7FB9">
          <w:rPr>
            <w:rStyle w:val="af"/>
            <w:rFonts w:hint="eastAsia"/>
            <w:noProof/>
          </w:rPr>
          <w:t>第六節</w:t>
        </w:r>
        <w:r w:rsidRPr="006E7FB9">
          <w:rPr>
            <w:rStyle w:val="af"/>
            <w:rFonts w:hint="eastAsia"/>
            <w:noProof/>
          </w:rPr>
          <w:t xml:space="preserve"> </w:t>
        </w:r>
        <w:r w:rsidRPr="006E7FB9">
          <w:rPr>
            <w:rStyle w:val="af"/>
            <w:rFonts w:hint="eastAsia"/>
            <w:noProof/>
          </w:rPr>
          <w:t>多國語系應用程式</w:t>
        </w:r>
        <w:r>
          <w:rPr>
            <w:noProof/>
            <w:webHidden/>
          </w:rPr>
          <w:tab/>
        </w:r>
        <w:r>
          <w:rPr>
            <w:noProof/>
            <w:webHidden/>
          </w:rPr>
          <w:fldChar w:fldCharType="begin"/>
        </w:r>
        <w:r>
          <w:rPr>
            <w:noProof/>
            <w:webHidden/>
          </w:rPr>
          <w:instrText xml:space="preserve"> PAGEREF _Toc361079400 \h </w:instrText>
        </w:r>
        <w:r>
          <w:rPr>
            <w:noProof/>
            <w:webHidden/>
          </w:rPr>
        </w:r>
      </w:ins>
      <w:r>
        <w:rPr>
          <w:noProof/>
          <w:webHidden/>
        </w:rPr>
        <w:fldChar w:fldCharType="separate"/>
      </w:r>
      <w:ins w:id="166" w:author="腹黒い茶" w:date="2013-07-08T20:36:00Z">
        <w:r>
          <w:rPr>
            <w:noProof/>
            <w:webHidden/>
          </w:rPr>
          <w:t>16</w:t>
        </w:r>
        <w:r>
          <w:rPr>
            <w:noProof/>
            <w:webHidden/>
          </w:rPr>
          <w:fldChar w:fldCharType="end"/>
        </w:r>
        <w:r w:rsidRPr="006E7FB9">
          <w:rPr>
            <w:rStyle w:val="af"/>
            <w:noProof/>
          </w:rPr>
          <w:fldChar w:fldCharType="end"/>
        </w:r>
      </w:ins>
    </w:p>
    <w:p w14:paraId="0E6FDDDB" w14:textId="77777777" w:rsidR="007D7F2F" w:rsidRDefault="007D7F2F">
      <w:pPr>
        <w:pStyle w:val="21"/>
        <w:tabs>
          <w:tab w:val="right" w:leader="dot" w:pos="9628"/>
        </w:tabs>
        <w:ind w:left="560"/>
        <w:rPr>
          <w:ins w:id="167" w:author="腹黒い茶" w:date="2013-07-08T20:36:00Z"/>
          <w:rFonts w:asciiTheme="minorHAnsi" w:eastAsiaTheme="minorEastAsia" w:hAnsiTheme="minorHAnsi" w:cstheme="minorBidi"/>
          <w:noProof/>
        </w:rPr>
      </w:pPr>
      <w:ins w:id="168" w:author="腹黒い茶" w:date="2013-07-08T20:36:00Z">
        <w:r w:rsidRPr="006E7FB9">
          <w:rPr>
            <w:rStyle w:val="af"/>
            <w:noProof/>
          </w:rPr>
          <w:fldChar w:fldCharType="begin"/>
        </w:r>
        <w:r w:rsidRPr="006E7FB9">
          <w:rPr>
            <w:rStyle w:val="af"/>
            <w:noProof/>
          </w:rPr>
          <w:instrText xml:space="preserve"> </w:instrText>
        </w:r>
        <w:r>
          <w:rPr>
            <w:noProof/>
          </w:rPr>
          <w:instrText>HYPERLINK \l "_Toc361079401"</w:instrText>
        </w:r>
        <w:r w:rsidRPr="006E7FB9">
          <w:rPr>
            <w:rStyle w:val="af"/>
            <w:noProof/>
          </w:rPr>
          <w:instrText xml:space="preserve"> </w:instrText>
        </w:r>
        <w:r w:rsidRPr="006E7FB9">
          <w:rPr>
            <w:rStyle w:val="af"/>
            <w:noProof/>
          </w:rPr>
        </w:r>
        <w:r w:rsidRPr="006E7FB9">
          <w:rPr>
            <w:rStyle w:val="af"/>
            <w:noProof/>
          </w:rPr>
          <w:fldChar w:fldCharType="separate"/>
        </w:r>
        <w:r w:rsidRPr="006E7FB9">
          <w:rPr>
            <w:rStyle w:val="af"/>
            <w:rFonts w:hint="eastAsia"/>
            <w:noProof/>
          </w:rPr>
          <w:t>第七節</w:t>
        </w:r>
        <w:r w:rsidRPr="006E7FB9">
          <w:rPr>
            <w:rStyle w:val="af"/>
            <w:rFonts w:hint="eastAsia"/>
            <w:noProof/>
          </w:rPr>
          <w:t xml:space="preserve"> </w:t>
        </w:r>
        <w:r w:rsidRPr="006E7FB9">
          <w:rPr>
            <w:rStyle w:val="af"/>
            <w:rFonts w:hint="eastAsia"/>
            <w:noProof/>
          </w:rPr>
          <w:t>其他相關研究</w:t>
        </w:r>
        <w:r>
          <w:rPr>
            <w:noProof/>
            <w:webHidden/>
          </w:rPr>
          <w:tab/>
        </w:r>
        <w:r>
          <w:rPr>
            <w:noProof/>
            <w:webHidden/>
          </w:rPr>
          <w:fldChar w:fldCharType="begin"/>
        </w:r>
        <w:r>
          <w:rPr>
            <w:noProof/>
            <w:webHidden/>
          </w:rPr>
          <w:instrText xml:space="preserve"> PAGEREF _Toc361079401 \h </w:instrText>
        </w:r>
        <w:r>
          <w:rPr>
            <w:noProof/>
            <w:webHidden/>
          </w:rPr>
        </w:r>
      </w:ins>
      <w:r>
        <w:rPr>
          <w:noProof/>
          <w:webHidden/>
        </w:rPr>
        <w:fldChar w:fldCharType="separate"/>
      </w:r>
      <w:ins w:id="169" w:author="腹黒い茶" w:date="2013-07-08T20:36:00Z">
        <w:r>
          <w:rPr>
            <w:noProof/>
            <w:webHidden/>
          </w:rPr>
          <w:t>16</w:t>
        </w:r>
        <w:r>
          <w:rPr>
            <w:noProof/>
            <w:webHidden/>
          </w:rPr>
          <w:fldChar w:fldCharType="end"/>
        </w:r>
        <w:r w:rsidRPr="006E7FB9">
          <w:rPr>
            <w:rStyle w:val="af"/>
            <w:noProof/>
          </w:rPr>
          <w:fldChar w:fldCharType="end"/>
        </w:r>
      </w:ins>
    </w:p>
    <w:p w14:paraId="749ED90C" w14:textId="77777777" w:rsidR="007D7F2F" w:rsidRDefault="007D7F2F">
      <w:pPr>
        <w:pStyle w:val="11"/>
        <w:rPr>
          <w:ins w:id="170" w:author="腹黒い茶" w:date="2013-07-08T20:36:00Z"/>
          <w:rFonts w:asciiTheme="minorHAnsi" w:eastAsiaTheme="minorEastAsia" w:hAnsiTheme="minorHAnsi" w:cstheme="minorBidi"/>
        </w:rPr>
      </w:pPr>
      <w:ins w:id="171" w:author="腹黒い茶" w:date="2013-07-08T20:36:00Z">
        <w:r w:rsidRPr="006E7FB9">
          <w:rPr>
            <w:rStyle w:val="af"/>
          </w:rPr>
          <w:fldChar w:fldCharType="begin"/>
        </w:r>
        <w:r w:rsidRPr="006E7FB9">
          <w:rPr>
            <w:rStyle w:val="af"/>
          </w:rPr>
          <w:instrText xml:space="preserve"> </w:instrText>
        </w:r>
        <w:r>
          <w:instrText>HYPERLINK \l "_Toc361079402"</w:instrText>
        </w:r>
        <w:r w:rsidRPr="006E7FB9">
          <w:rPr>
            <w:rStyle w:val="af"/>
          </w:rPr>
          <w:instrText xml:space="preserve"> </w:instrText>
        </w:r>
        <w:r w:rsidRPr="006E7FB9">
          <w:rPr>
            <w:rStyle w:val="af"/>
          </w:rPr>
        </w:r>
        <w:r w:rsidRPr="006E7FB9">
          <w:rPr>
            <w:rStyle w:val="af"/>
          </w:rPr>
          <w:fldChar w:fldCharType="separate"/>
        </w:r>
        <w:r w:rsidRPr="006E7FB9">
          <w:rPr>
            <w:rStyle w:val="af"/>
            <w:rFonts w:hint="eastAsia"/>
          </w:rPr>
          <w:t>第參章</w:t>
        </w:r>
        <w:r w:rsidRPr="006E7FB9">
          <w:rPr>
            <w:rStyle w:val="af"/>
            <w:rFonts w:hint="eastAsia"/>
          </w:rPr>
          <w:t xml:space="preserve"> </w:t>
        </w:r>
        <w:r w:rsidRPr="006E7FB9">
          <w:rPr>
            <w:rStyle w:val="af"/>
            <w:rFonts w:hint="eastAsia"/>
          </w:rPr>
          <w:t>研究方法</w:t>
        </w:r>
        <w:r>
          <w:rPr>
            <w:webHidden/>
          </w:rPr>
          <w:tab/>
        </w:r>
        <w:r>
          <w:rPr>
            <w:webHidden/>
          </w:rPr>
          <w:fldChar w:fldCharType="begin"/>
        </w:r>
        <w:r>
          <w:rPr>
            <w:webHidden/>
          </w:rPr>
          <w:instrText xml:space="preserve"> PAGEREF _Toc361079402 \h </w:instrText>
        </w:r>
        <w:r>
          <w:rPr>
            <w:webHidden/>
          </w:rPr>
        </w:r>
      </w:ins>
      <w:r>
        <w:rPr>
          <w:webHidden/>
        </w:rPr>
        <w:fldChar w:fldCharType="separate"/>
      </w:r>
      <w:ins w:id="172" w:author="腹黒い茶" w:date="2013-07-08T20:36:00Z">
        <w:r>
          <w:rPr>
            <w:webHidden/>
          </w:rPr>
          <w:t>18</w:t>
        </w:r>
        <w:r>
          <w:rPr>
            <w:webHidden/>
          </w:rPr>
          <w:fldChar w:fldCharType="end"/>
        </w:r>
        <w:r w:rsidRPr="006E7FB9">
          <w:rPr>
            <w:rStyle w:val="af"/>
          </w:rPr>
          <w:fldChar w:fldCharType="end"/>
        </w:r>
      </w:ins>
    </w:p>
    <w:p w14:paraId="0CF98DEF" w14:textId="77777777" w:rsidR="007D7F2F" w:rsidRDefault="007D7F2F">
      <w:pPr>
        <w:pStyle w:val="21"/>
        <w:tabs>
          <w:tab w:val="right" w:leader="dot" w:pos="9628"/>
        </w:tabs>
        <w:ind w:left="560"/>
        <w:rPr>
          <w:ins w:id="173" w:author="腹黒い茶" w:date="2013-07-08T20:36:00Z"/>
          <w:rFonts w:asciiTheme="minorHAnsi" w:eastAsiaTheme="minorEastAsia" w:hAnsiTheme="minorHAnsi" w:cstheme="minorBidi"/>
          <w:noProof/>
        </w:rPr>
      </w:pPr>
      <w:ins w:id="174" w:author="腹黒い茶" w:date="2013-07-08T20:36:00Z">
        <w:r w:rsidRPr="006E7FB9">
          <w:rPr>
            <w:rStyle w:val="af"/>
            <w:noProof/>
          </w:rPr>
          <w:fldChar w:fldCharType="begin"/>
        </w:r>
        <w:r w:rsidRPr="006E7FB9">
          <w:rPr>
            <w:rStyle w:val="af"/>
            <w:noProof/>
          </w:rPr>
          <w:instrText xml:space="preserve"> </w:instrText>
        </w:r>
        <w:r>
          <w:rPr>
            <w:noProof/>
          </w:rPr>
          <w:instrText>HYPERLINK \l "_Toc361079403"</w:instrText>
        </w:r>
        <w:r w:rsidRPr="006E7FB9">
          <w:rPr>
            <w:rStyle w:val="af"/>
            <w:noProof/>
          </w:rPr>
          <w:instrText xml:space="preserve"> </w:instrText>
        </w:r>
        <w:r w:rsidRPr="006E7FB9">
          <w:rPr>
            <w:rStyle w:val="af"/>
            <w:noProof/>
          </w:rPr>
        </w:r>
        <w:r w:rsidRPr="006E7FB9">
          <w:rPr>
            <w:rStyle w:val="af"/>
            <w:noProof/>
          </w:rPr>
          <w:fldChar w:fldCharType="separate"/>
        </w:r>
        <w:r w:rsidRPr="006E7FB9">
          <w:rPr>
            <w:rStyle w:val="af"/>
            <w:rFonts w:hint="eastAsia"/>
            <w:noProof/>
          </w:rPr>
          <w:t>第一節</w:t>
        </w:r>
        <w:r w:rsidRPr="006E7FB9">
          <w:rPr>
            <w:rStyle w:val="af"/>
            <w:rFonts w:hint="eastAsia"/>
            <w:noProof/>
          </w:rPr>
          <w:t xml:space="preserve"> </w:t>
        </w:r>
        <w:r w:rsidRPr="006E7FB9">
          <w:rPr>
            <w:rStyle w:val="af"/>
            <w:rFonts w:hint="eastAsia"/>
            <w:noProof/>
          </w:rPr>
          <w:t>研究流程與步驟</w:t>
        </w:r>
        <w:r>
          <w:rPr>
            <w:noProof/>
            <w:webHidden/>
          </w:rPr>
          <w:tab/>
        </w:r>
        <w:r>
          <w:rPr>
            <w:noProof/>
            <w:webHidden/>
          </w:rPr>
          <w:fldChar w:fldCharType="begin"/>
        </w:r>
        <w:r>
          <w:rPr>
            <w:noProof/>
            <w:webHidden/>
          </w:rPr>
          <w:instrText xml:space="preserve"> PAGEREF _Toc361079403 \h </w:instrText>
        </w:r>
        <w:r>
          <w:rPr>
            <w:noProof/>
            <w:webHidden/>
          </w:rPr>
        </w:r>
      </w:ins>
      <w:r>
        <w:rPr>
          <w:noProof/>
          <w:webHidden/>
        </w:rPr>
        <w:fldChar w:fldCharType="separate"/>
      </w:r>
      <w:ins w:id="175" w:author="腹黒い茶" w:date="2013-07-08T20:36:00Z">
        <w:r>
          <w:rPr>
            <w:noProof/>
            <w:webHidden/>
          </w:rPr>
          <w:t>18</w:t>
        </w:r>
        <w:r>
          <w:rPr>
            <w:noProof/>
            <w:webHidden/>
          </w:rPr>
          <w:fldChar w:fldCharType="end"/>
        </w:r>
        <w:r w:rsidRPr="006E7FB9">
          <w:rPr>
            <w:rStyle w:val="af"/>
            <w:noProof/>
          </w:rPr>
          <w:fldChar w:fldCharType="end"/>
        </w:r>
      </w:ins>
    </w:p>
    <w:p w14:paraId="5CC6C4F1" w14:textId="77777777" w:rsidR="007D7F2F" w:rsidRDefault="007D7F2F">
      <w:pPr>
        <w:pStyle w:val="31"/>
        <w:rPr>
          <w:ins w:id="176" w:author="腹黒い茶" w:date="2013-07-08T20:36:00Z"/>
          <w:rFonts w:asciiTheme="minorHAnsi" w:hAnsiTheme="minorHAnsi" w:cstheme="minorBidi"/>
          <w:noProof/>
        </w:rPr>
      </w:pPr>
      <w:ins w:id="177" w:author="腹黒い茶" w:date="2013-07-08T20:36:00Z">
        <w:r w:rsidRPr="006E7FB9">
          <w:rPr>
            <w:rStyle w:val="af"/>
            <w:noProof/>
          </w:rPr>
          <w:fldChar w:fldCharType="begin"/>
        </w:r>
        <w:r w:rsidRPr="006E7FB9">
          <w:rPr>
            <w:rStyle w:val="af"/>
            <w:noProof/>
          </w:rPr>
          <w:instrText xml:space="preserve"> </w:instrText>
        </w:r>
        <w:r>
          <w:rPr>
            <w:noProof/>
          </w:rPr>
          <w:instrText>HYPERLINK \l "_Toc361079404"</w:instrText>
        </w:r>
        <w:r w:rsidRPr="006E7FB9">
          <w:rPr>
            <w:rStyle w:val="af"/>
            <w:noProof/>
          </w:rPr>
          <w:instrText xml:space="preserve"> </w:instrText>
        </w:r>
        <w:r w:rsidRPr="006E7FB9">
          <w:rPr>
            <w:rStyle w:val="af"/>
            <w:noProof/>
          </w:rPr>
        </w:r>
        <w:r w:rsidRPr="006E7FB9">
          <w:rPr>
            <w:rStyle w:val="af"/>
            <w:noProof/>
          </w:rPr>
          <w:fldChar w:fldCharType="separate"/>
        </w:r>
        <w:r w:rsidRPr="006E7FB9">
          <w:rPr>
            <w:rStyle w:val="af"/>
            <w:rFonts w:hint="eastAsia"/>
            <w:noProof/>
          </w:rPr>
          <w:t>壹</w:t>
        </w:r>
        <w:r w:rsidRPr="006E7FB9">
          <w:rPr>
            <w:rStyle w:val="af"/>
            <w:rFonts w:hint="eastAsia"/>
            <w:noProof/>
          </w:rPr>
          <w:t xml:space="preserve"> </w:t>
        </w:r>
        <w:r w:rsidRPr="006E7FB9">
          <w:rPr>
            <w:rStyle w:val="af"/>
            <w:rFonts w:hint="eastAsia"/>
            <w:noProof/>
          </w:rPr>
          <w:t>系統建置流程</w:t>
        </w:r>
        <w:r>
          <w:rPr>
            <w:noProof/>
            <w:webHidden/>
          </w:rPr>
          <w:tab/>
        </w:r>
        <w:r>
          <w:rPr>
            <w:noProof/>
            <w:webHidden/>
          </w:rPr>
          <w:fldChar w:fldCharType="begin"/>
        </w:r>
        <w:r>
          <w:rPr>
            <w:noProof/>
            <w:webHidden/>
          </w:rPr>
          <w:instrText xml:space="preserve"> PAGEREF _Toc361079404 \h </w:instrText>
        </w:r>
        <w:r>
          <w:rPr>
            <w:noProof/>
            <w:webHidden/>
          </w:rPr>
        </w:r>
      </w:ins>
      <w:r>
        <w:rPr>
          <w:noProof/>
          <w:webHidden/>
        </w:rPr>
        <w:fldChar w:fldCharType="separate"/>
      </w:r>
      <w:ins w:id="178" w:author="腹黒い茶" w:date="2013-07-08T20:36:00Z">
        <w:r>
          <w:rPr>
            <w:noProof/>
            <w:webHidden/>
          </w:rPr>
          <w:t>19</w:t>
        </w:r>
        <w:r>
          <w:rPr>
            <w:noProof/>
            <w:webHidden/>
          </w:rPr>
          <w:fldChar w:fldCharType="end"/>
        </w:r>
        <w:r w:rsidRPr="006E7FB9">
          <w:rPr>
            <w:rStyle w:val="af"/>
            <w:noProof/>
          </w:rPr>
          <w:fldChar w:fldCharType="end"/>
        </w:r>
      </w:ins>
    </w:p>
    <w:p w14:paraId="507E3774" w14:textId="77777777" w:rsidR="007D7F2F" w:rsidRDefault="007D7F2F">
      <w:pPr>
        <w:pStyle w:val="21"/>
        <w:tabs>
          <w:tab w:val="right" w:leader="dot" w:pos="9628"/>
        </w:tabs>
        <w:ind w:left="560"/>
        <w:rPr>
          <w:ins w:id="179" w:author="腹黒い茶" w:date="2013-07-08T20:36:00Z"/>
          <w:rFonts w:asciiTheme="minorHAnsi" w:eastAsiaTheme="minorEastAsia" w:hAnsiTheme="minorHAnsi" w:cstheme="minorBidi"/>
          <w:noProof/>
        </w:rPr>
      </w:pPr>
      <w:ins w:id="180" w:author="腹黒い茶" w:date="2013-07-08T20:36:00Z">
        <w:r w:rsidRPr="006E7FB9">
          <w:rPr>
            <w:rStyle w:val="af"/>
            <w:noProof/>
          </w:rPr>
          <w:fldChar w:fldCharType="begin"/>
        </w:r>
        <w:r w:rsidRPr="006E7FB9">
          <w:rPr>
            <w:rStyle w:val="af"/>
            <w:noProof/>
          </w:rPr>
          <w:instrText xml:space="preserve"> </w:instrText>
        </w:r>
        <w:r>
          <w:rPr>
            <w:noProof/>
          </w:rPr>
          <w:instrText>HYPERLINK \l "_Toc361079405"</w:instrText>
        </w:r>
        <w:r w:rsidRPr="006E7FB9">
          <w:rPr>
            <w:rStyle w:val="af"/>
            <w:noProof/>
          </w:rPr>
          <w:instrText xml:space="preserve"> </w:instrText>
        </w:r>
        <w:r w:rsidRPr="006E7FB9">
          <w:rPr>
            <w:rStyle w:val="af"/>
            <w:noProof/>
          </w:rPr>
        </w:r>
        <w:r w:rsidRPr="006E7FB9">
          <w:rPr>
            <w:rStyle w:val="af"/>
            <w:noProof/>
          </w:rPr>
          <w:fldChar w:fldCharType="separate"/>
        </w:r>
        <w:r w:rsidRPr="006E7FB9">
          <w:rPr>
            <w:rStyle w:val="af"/>
            <w:rFonts w:hint="eastAsia"/>
            <w:noProof/>
          </w:rPr>
          <w:t>第二節</w:t>
        </w:r>
        <w:r w:rsidRPr="006E7FB9">
          <w:rPr>
            <w:rStyle w:val="af"/>
            <w:rFonts w:hint="eastAsia"/>
            <w:noProof/>
          </w:rPr>
          <w:t xml:space="preserve"> </w:t>
        </w:r>
        <w:r w:rsidRPr="006E7FB9">
          <w:rPr>
            <w:rStyle w:val="af"/>
            <w:rFonts w:hint="eastAsia"/>
            <w:noProof/>
          </w:rPr>
          <w:t>系統需求分析與設計</w:t>
        </w:r>
        <w:r>
          <w:rPr>
            <w:noProof/>
            <w:webHidden/>
          </w:rPr>
          <w:tab/>
        </w:r>
        <w:r>
          <w:rPr>
            <w:noProof/>
            <w:webHidden/>
          </w:rPr>
          <w:fldChar w:fldCharType="begin"/>
        </w:r>
        <w:r>
          <w:rPr>
            <w:noProof/>
            <w:webHidden/>
          </w:rPr>
          <w:instrText xml:space="preserve"> PAGEREF _Toc361079405 \h </w:instrText>
        </w:r>
        <w:r>
          <w:rPr>
            <w:noProof/>
            <w:webHidden/>
          </w:rPr>
        </w:r>
      </w:ins>
      <w:r>
        <w:rPr>
          <w:noProof/>
          <w:webHidden/>
        </w:rPr>
        <w:fldChar w:fldCharType="separate"/>
      </w:r>
      <w:ins w:id="181" w:author="腹黒い茶" w:date="2013-07-08T20:36:00Z">
        <w:r>
          <w:rPr>
            <w:noProof/>
            <w:webHidden/>
          </w:rPr>
          <w:t>22</w:t>
        </w:r>
        <w:r>
          <w:rPr>
            <w:noProof/>
            <w:webHidden/>
          </w:rPr>
          <w:fldChar w:fldCharType="end"/>
        </w:r>
        <w:r w:rsidRPr="006E7FB9">
          <w:rPr>
            <w:rStyle w:val="af"/>
            <w:noProof/>
          </w:rPr>
          <w:fldChar w:fldCharType="end"/>
        </w:r>
      </w:ins>
    </w:p>
    <w:p w14:paraId="1522382E" w14:textId="77777777" w:rsidR="007D7F2F" w:rsidRDefault="007D7F2F">
      <w:pPr>
        <w:pStyle w:val="31"/>
        <w:rPr>
          <w:ins w:id="182" w:author="腹黒い茶" w:date="2013-07-08T20:36:00Z"/>
          <w:rFonts w:asciiTheme="minorHAnsi" w:hAnsiTheme="minorHAnsi" w:cstheme="minorBidi"/>
          <w:noProof/>
        </w:rPr>
      </w:pPr>
      <w:ins w:id="183" w:author="腹黒い茶" w:date="2013-07-08T20:36:00Z">
        <w:r w:rsidRPr="006E7FB9">
          <w:rPr>
            <w:rStyle w:val="af"/>
            <w:noProof/>
          </w:rPr>
          <w:fldChar w:fldCharType="begin"/>
        </w:r>
        <w:r w:rsidRPr="006E7FB9">
          <w:rPr>
            <w:rStyle w:val="af"/>
            <w:noProof/>
          </w:rPr>
          <w:instrText xml:space="preserve"> </w:instrText>
        </w:r>
        <w:r>
          <w:rPr>
            <w:noProof/>
          </w:rPr>
          <w:instrText>HYPERLINK \l "_Toc361079406"</w:instrText>
        </w:r>
        <w:r w:rsidRPr="006E7FB9">
          <w:rPr>
            <w:rStyle w:val="af"/>
            <w:noProof/>
          </w:rPr>
          <w:instrText xml:space="preserve"> </w:instrText>
        </w:r>
        <w:r w:rsidRPr="006E7FB9">
          <w:rPr>
            <w:rStyle w:val="af"/>
            <w:noProof/>
          </w:rPr>
        </w:r>
        <w:r w:rsidRPr="006E7FB9">
          <w:rPr>
            <w:rStyle w:val="af"/>
            <w:noProof/>
          </w:rPr>
          <w:fldChar w:fldCharType="separate"/>
        </w:r>
        <w:r w:rsidRPr="006E7FB9">
          <w:rPr>
            <w:rStyle w:val="af"/>
            <w:rFonts w:hint="eastAsia"/>
            <w:noProof/>
          </w:rPr>
          <w:t>壹</w:t>
        </w:r>
        <w:r w:rsidRPr="006E7FB9">
          <w:rPr>
            <w:rStyle w:val="af"/>
            <w:rFonts w:hint="eastAsia"/>
            <w:noProof/>
          </w:rPr>
          <w:t xml:space="preserve"> </w:t>
        </w:r>
        <w:r w:rsidRPr="006E7FB9">
          <w:rPr>
            <w:rStyle w:val="af"/>
            <w:rFonts w:hint="eastAsia"/>
            <w:noProof/>
          </w:rPr>
          <w:t>需求分析</w:t>
        </w:r>
        <w:r>
          <w:rPr>
            <w:noProof/>
            <w:webHidden/>
          </w:rPr>
          <w:tab/>
        </w:r>
        <w:r>
          <w:rPr>
            <w:noProof/>
            <w:webHidden/>
          </w:rPr>
          <w:fldChar w:fldCharType="begin"/>
        </w:r>
        <w:r>
          <w:rPr>
            <w:noProof/>
            <w:webHidden/>
          </w:rPr>
          <w:instrText xml:space="preserve"> PAGEREF _Toc361079406 \h </w:instrText>
        </w:r>
        <w:r>
          <w:rPr>
            <w:noProof/>
            <w:webHidden/>
          </w:rPr>
        </w:r>
      </w:ins>
      <w:r>
        <w:rPr>
          <w:noProof/>
          <w:webHidden/>
        </w:rPr>
        <w:fldChar w:fldCharType="separate"/>
      </w:r>
      <w:ins w:id="184" w:author="腹黒い茶" w:date="2013-07-08T20:36:00Z">
        <w:r>
          <w:rPr>
            <w:noProof/>
            <w:webHidden/>
          </w:rPr>
          <w:t>22</w:t>
        </w:r>
        <w:r>
          <w:rPr>
            <w:noProof/>
            <w:webHidden/>
          </w:rPr>
          <w:fldChar w:fldCharType="end"/>
        </w:r>
        <w:r w:rsidRPr="006E7FB9">
          <w:rPr>
            <w:rStyle w:val="af"/>
            <w:noProof/>
          </w:rPr>
          <w:fldChar w:fldCharType="end"/>
        </w:r>
      </w:ins>
    </w:p>
    <w:p w14:paraId="5CD20AC9" w14:textId="77777777" w:rsidR="007D7F2F" w:rsidRDefault="007D7F2F">
      <w:pPr>
        <w:pStyle w:val="31"/>
        <w:rPr>
          <w:ins w:id="185" w:author="腹黒い茶" w:date="2013-07-08T20:36:00Z"/>
          <w:rFonts w:asciiTheme="minorHAnsi" w:hAnsiTheme="minorHAnsi" w:cstheme="minorBidi"/>
          <w:noProof/>
        </w:rPr>
      </w:pPr>
      <w:ins w:id="186" w:author="腹黒い茶" w:date="2013-07-08T20:36:00Z">
        <w:r w:rsidRPr="006E7FB9">
          <w:rPr>
            <w:rStyle w:val="af"/>
            <w:noProof/>
          </w:rPr>
          <w:fldChar w:fldCharType="begin"/>
        </w:r>
        <w:r w:rsidRPr="006E7FB9">
          <w:rPr>
            <w:rStyle w:val="af"/>
            <w:noProof/>
          </w:rPr>
          <w:instrText xml:space="preserve"> </w:instrText>
        </w:r>
        <w:r>
          <w:rPr>
            <w:noProof/>
          </w:rPr>
          <w:instrText>HYPERLINK \l "_Toc361079407"</w:instrText>
        </w:r>
        <w:r w:rsidRPr="006E7FB9">
          <w:rPr>
            <w:rStyle w:val="af"/>
            <w:noProof/>
          </w:rPr>
          <w:instrText xml:space="preserve"> </w:instrText>
        </w:r>
        <w:r w:rsidRPr="006E7FB9">
          <w:rPr>
            <w:rStyle w:val="af"/>
            <w:noProof/>
          </w:rPr>
        </w:r>
        <w:r w:rsidRPr="006E7FB9">
          <w:rPr>
            <w:rStyle w:val="af"/>
            <w:noProof/>
          </w:rPr>
          <w:fldChar w:fldCharType="separate"/>
        </w:r>
        <w:r w:rsidRPr="006E7FB9">
          <w:rPr>
            <w:rStyle w:val="af"/>
            <w:rFonts w:hint="eastAsia"/>
            <w:noProof/>
          </w:rPr>
          <w:t>貳</w:t>
        </w:r>
        <w:r w:rsidRPr="006E7FB9">
          <w:rPr>
            <w:rStyle w:val="af"/>
            <w:rFonts w:hint="eastAsia"/>
            <w:noProof/>
          </w:rPr>
          <w:t xml:space="preserve"> </w:t>
        </w:r>
        <w:r w:rsidRPr="006E7FB9">
          <w:rPr>
            <w:rStyle w:val="af"/>
            <w:rFonts w:hint="eastAsia"/>
            <w:noProof/>
          </w:rPr>
          <w:t>系統架構與設計</w:t>
        </w:r>
        <w:r>
          <w:rPr>
            <w:noProof/>
            <w:webHidden/>
          </w:rPr>
          <w:tab/>
        </w:r>
        <w:r>
          <w:rPr>
            <w:noProof/>
            <w:webHidden/>
          </w:rPr>
          <w:fldChar w:fldCharType="begin"/>
        </w:r>
        <w:r>
          <w:rPr>
            <w:noProof/>
            <w:webHidden/>
          </w:rPr>
          <w:instrText xml:space="preserve"> PAGEREF _Toc361079407 \h </w:instrText>
        </w:r>
        <w:r>
          <w:rPr>
            <w:noProof/>
            <w:webHidden/>
          </w:rPr>
        </w:r>
      </w:ins>
      <w:r>
        <w:rPr>
          <w:noProof/>
          <w:webHidden/>
        </w:rPr>
        <w:fldChar w:fldCharType="separate"/>
      </w:r>
      <w:ins w:id="187" w:author="腹黒い茶" w:date="2013-07-08T20:36:00Z">
        <w:r>
          <w:rPr>
            <w:noProof/>
            <w:webHidden/>
          </w:rPr>
          <w:t>24</w:t>
        </w:r>
        <w:r>
          <w:rPr>
            <w:noProof/>
            <w:webHidden/>
          </w:rPr>
          <w:fldChar w:fldCharType="end"/>
        </w:r>
        <w:r w:rsidRPr="006E7FB9">
          <w:rPr>
            <w:rStyle w:val="af"/>
            <w:noProof/>
          </w:rPr>
          <w:fldChar w:fldCharType="end"/>
        </w:r>
      </w:ins>
    </w:p>
    <w:p w14:paraId="00F4A534" w14:textId="77777777" w:rsidR="007D7F2F" w:rsidRDefault="007D7F2F">
      <w:pPr>
        <w:pStyle w:val="21"/>
        <w:tabs>
          <w:tab w:val="right" w:leader="dot" w:pos="9628"/>
        </w:tabs>
        <w:ind w:left="560"/>
        <w:rPr>
          <w:ins w:id="188" w:author="腹黒い茶" w:date="2013-07-08T20:36:00Z"/>
          <w:rFonts w:asciiTheme="minorHAnsi" w:eastAsiaTheme="minorEastAsia" w:hAnsiTheme="minorHAnsi" w:cstheme="minorBidi"/>
          <w:noProof/>
        </w:rPr>
      </w:pPr>
      <w:ins w:id="189" w:author="腹黒い茶" w:date="2013-07-08T20:36:00Z">
        <w:r w:rsidRPr="006E7FB9">
          <w:rPr>
            <w:rStyle w:val="af"/>
            <w:noProof/>
          </w:rPr>
          <w:fldChar w:fldCharType="begin"/>
        </w:r>
        <w:r w:rsidRPr="006E7FB9">
          <w:rPr>
            <w:rStyle w:val="af"/>
            <w:noProof/>
          </w:rPr>
          <w:instrText xml:space="preserve"> </w:instrText>
        </w:r>
        <w:r>
          <w:rPr>
            <w:noProof/>
          </w:rPr>
          <w:instrText>HYPERLINK \l "_Toc361079408"</w:instrText>
        </w:r>
        <w:r w:rsidRPr="006E7FB9">
          <w:rPr>
            <w:rStyle w:val="af"/>
            <w:noProof/>
          </w:rPr>
          <w:instrText xml:space="preserve"> </w:instrText>
        </w:r>
        <w:r w:rsidRPr="006E7FB9">
          <w:rPr>
            <w:rStyle w:val="af"/>
            <w:noProof/>
          </w:rPr>
        </w:r>
        <w:r w:rsidRPr="006E7FB9">
          <w:rPr>
            <w:rStyle w:val="af"/>
            <w:noProof/>
          </w:rPr>
          <w:fldChar w:fldCharType="separate"/>
        </w:r>
        <w:r w:rsidRPr="006E7FB9">
          <w:rPr>
            <w:rStyle w:val="af"/>
            <w:rFonts w:hint="eastAsia"/>
            <w:noProof/>
          </w:rPr>
          <w:t>第三節</w:t>
        </w:r>
        <w:r w:rsidRPr="006E7FB9">
          <w:rPr>
            <w:rStyle w:val="af"/>
            <w:rFonts w:hint="eastAsia"/>
            <w:noProof/>
          </w:rPr>
          <w:t xml:space="preserve"> </w:t>
        </w:r>
        <w:r w:rsidRPr="006E7FB9">
          <w:rPr>
            <w:rStyle w:val="af"/>
            <w:rFonts w:hint="eastAsia"/>
            <w:noProof/>
          </w:rPr>
          <w:t>雲端部屬流程</w:t>
        </w:r>
        <w:r>
          <w:rPr>
            <w:noProof/>
            <w:webHidden/>
          </w:rPr>
          <w:tab/>
        </w:r>
        <w:r>
          <w:rPr>
            <w:noProof/>
            <w:webHidden/>
          </w:rPr>
          <w:fldChar w:fldCharType="begin"/>
        </w:r>
        <w:r>
          <w:rPr>
            <w:noProof/>
            <w:webHidden/>
          </w:rPr>
          <w:instrText xml:space="preserve"> PAGEREF _Toc361079408 \h </w:instrText>
        </w:r>
        <w:r>
          <w:rPr>
            <w:noProof/>
            <w:webHidden/>
          </w:rPr>
        </w:r>
      </w:ins>
      <w:r>
        <w:rPr>
          <w:noProof/>
          <w:webHidden/>
        </w:rPr>
        <w:fldChar w:fldCharType="separate"/>
      </w:r>
      <w:ins w:id="190" w:author="腹黒い茶" w:date="2013-07-08T20:36:00Z">
        <w:r>
          <w:rPr>
            <w:noProof/>
            <w:webHidden/>
          </w:rPr>
          <w:t>30</w:t>
        </w:r>
        <w:r>
          <w:rPr>
            <w:noProof/>
            <w:webHidden/>
          </w:rPr>
          <w:fldChar w:fldCharType="end"/>
        </w:r>
        <w:r w:rsidRPr="006E7FB9">
          <w:rPr>
            <w:rStyle w:val="af"/>
            <w:noProof/>
          </w:rPr>
          <w:fldChar w:fldCharType="end"/>
        </w:r>
      </w:ins>
    </w:p>
    <w:p w14:paraId="447269BF" w14:textId="77777777" w:rsidR="007D7F2F" w:rsidRDefault="007D7F2F">
      <w:pPr>
        <w:pStyle w:val="21"/>
        <w:tabs>
          <w:tab w:val="right" w:leader="dot" w:pos="9628"/>
        </w:tabs>
        <w:ind w:left="560"/>
        <w:rPr>
          <w:ins w:id="191" w:author="腹黒い茶" w:date="2013-07-08T20:36:00Z"/>
          <w:rFonts w:asciiTheme="minorHAnsi" w:eastAsiaTheme="minorEastAsia" w:hAnsiTheme="minorHAnsi" w:cstheme="minorBidi"/>
          <w:noProof/>
        </w:rPr>
      </w:pPr>
      <w:ins w:id="192" w:author="腹黒い茶" w:date="2013-07-08T20:36:00Z">
        <w:r w:rsidRPr="006E7FB9">
          <w:rPr>
            <w:rStyle w:val="af"/>
            <w:noProof/>
          </w:rPr>
          <w:fldChar w:fldCharType="begin"/>
        </w:r>
        <w:r w:rsidRPr="006E7FB9">
          <w:rPr>
            <w:rStyle w:val="af"/>
            <w:noProof/>
          </w:rPr>
          <w:instrText xml:space="preserve"> </w:instrText>
        </w:r>
        <w:r>
          <w:rPr>
            <w:noProof/>
          </w:rPr>
          <w:instrText>HYPERLINK \l "_Toc361079410"</w:instrText>
        </w:r>
        <w:r w:rsidRPr="006E7FB9">
          <w:rPr>
            <w:rStyle w:val="af"/>
            <w:noProof/>
          </w:rPr>
          <w:instrText xml:space="preserve"> </w:instrText>
        </w:r>
        <w:r w:rsidRPr="006E7FB9">
          <w:rPr>
            <w:rStyle w:val="af"/>
            <w:noProof/>
          </w:rPr>
        </w:r>
        <w:r w:rsidRPr="006E7FB9">
          <w:rPr>
            <w:rStyle w:val="af"/>
            <w:noProof/>
          </w:rPr>
          <w:fldChar w:fldCharType="separate"/>
        </w:r>
        <w:r w:rsidRPr="006E7FB9">
          <w:rPr>
            <w:rStyle w:val="af"/>
            <w:rFonts w:hint="eastAsia"/>
            <w:noProof/>
          </w:rPr>
          <w:t>第四節</w:t>
        </w:r>
        <w:r w:rsidRPr="006E7FB9">
          <w:rPr>
            <w:rStyle w:val="af"/>
            <w:rFonts w:hint="eastAsia"/>
            <w:noProof/>
          </w:rPr>
          <w:t xml:space="preserve"> </w:t>
        </w:r>
        <w:r w:rsidRPr="006E7FB9">
          <w:rPr>
            <w:rStyle w:val="af"/>
            <w:rFonts w:hint="eastAsia"/>
            <w:noProof/>
          </w:rPr>
          <w:t>相關技術及開發工具</w:t>
        </w:r>
        <w:r>
          <w:rPr>
            <w:noProof/>
            <w:webHidden/>
          </w:rPr>
          <w:tab/>
        </w:r>
        <w:r>
          <w:rPr>
            <w:noProof/>
            <w:webHidden/>
          </w:rPr>
          <w:fldChar w:fldCharType="begin"/>
        </w:r>
        <w:r>
          <w:rPr>
            <w:noProof/>
            <w:webHidden/>
          </w:rPr>
          <w:instrText xml:space="preserve"> PAGEREF _Toc361079410 \h </w:instrText>
        </w:r>
        <w:r>
          <w:rPr>
            <w:noProof/>
            <w:webHidden/>
          </w:rPr>
        </w:r>
      </w:ins>
      <w:r>
        <w:rPr>
          <w:noProof/>
          <w:webHidden/>
        </w:rPr>
        <w:fldChar w:fldCharType="separate"/>
      </w:r>
      <w:ins w:id="193" w:author="腹黒い茶" w:date="2013-07-08T20:36:00Z">
        <w:r>
          <w:rPr>
            <w:noProof/>
            <w:webHidden/>
          </w:rPr>
          <w:t>38</w:t>
        </w:r>
        <w:r>
          <w:rPr>
            <w:noProof/>
            <w:webHidden/>
          </w:rPr>
          <w:fldChar w:fldCharType="end"/>
        </w:r>
        <w:r w:rsidRPr="006E7FB9">
          <w:rPr>
            <w:rStyle w:val="af"/>
            <w:noProof/>
          </w:rPr>
          <w:fldChar w:fldCharType="end"/>
        </w:r>
      </w:ins>
    </w:p>
    <w:p w14:paraId="744FA485" w14:textId="77777777" w:rsidR="007D7F2F" w:rsidRDefault="007D7F2F">
      <w:pPr>
        <w:pStyle w:val="11"/>
        <w:rPr>
          <w:ins w:id="194" w:author="腹黒い茶" w:date="2013-07-08T20:36:00Z"/>
          <w:rFonts w:asciiTheme="minorHAnsi" w:eastAsiaTheme="minorEastAsia" w:hAnsiTheme="minorHAnsi" w:cstheme="minorBidi"/>
        </w:rPr>
      </w:pPr>
      <w:ins w:id="195" w:author="腹黒い茶" w:date="2013-07-08T20:36:00Z">
        <w:r w:rsidRPr="006E7FB9">
          <w:rPr>
            <w:rStyle w:val="af"/>
          </w:rPr>
          <w:fldChar w:fldCharType="begin"/>
        </w:r>
        <w:r w:rsidRPr="006E7FB9">
          <w:rPr>
            <w:rStyle w:val="af"/>
          </w:rPr>
          <w:instrText xml:space="preserve"> </w:instrText>
        </w:r>
        <w:r>
          <w:instrText>HYPERLINK \l "_Toc361079411"</w:instrText>
        </w:r>
        <w:r w:rsidRPr="006E7FB9">
          <w:rPr>
            <w:rStyle w:val="af"/>
          </w:rPr>
          <w:instrText xml:space="preserve"> </w:instrText>
        </w:r>
        <w:r w:rsidRPr="006E7FB9">
          <w:rPr>
            <w:rStyle w:val="af"/>
          </w:rPr>
        </w:r>
        <w:r w:rsidRPr="006E7FB9">
          <w:rPr>
            <w:rStyle w:val="af"/>
          </w:rPr>
          <w:fldChar w:fldCharType="separate"/>
        </w:r>
        <w:r w:rsidRPr="006E7FB9">
          <w:rPr>
            <w:rStyle w:val="af"/>
            <w:rFonts w:hint="eastAsia"/>
          </w:rPr>
          <w:t>第肆章</w:t>
        </w:r>
        <w:r w:rsidRPr="006E7FB9">
          <w:rPr>
            <w:rStyle w:val="af"/>
            <w:rFonts w:hint="eastAsia"/>
          </w:rPr>
          <w:t xml:space="preserve"> </w:t>
        </w:r>
        <w:r w:rsidRPr="006E7FB9">
          <w:rPr>
            <w:rStyle w:val="af"/>
            <w:rFonts w:hint="eastAsia"/>
          </w:rPr>
          <w:t>研究結果與討論</w:t>
        </w:r>
        <w:r>
          <w:rPr>
            <w:webHidden/>
          </w:rPr>
          <w:tab/>
        </w:r>
        <w:r>
          <w:rPr>
            <w:webHidden/>
          </w:rPr>
          <w:fldChar w:fldCharType="begin"/>
        </w:r>
        <w:r>
          <w:rPr>
            <w:webHidden/>
          </w:rPr>
          <w:instrText xml:space="preserve"> PAGEREF _Toc361079411 \h </w:instrText>
        </w:r>
        <w:r>
          <w:rPr>
            <w:webHidden/>
          </w:rPr>
        </w:r>
      </w:ins>
      <w:r>
        <w:rPr>
          <w:webHidden/>
        </w:rPr>
        <w:fldChar w:fldCharType="separate"/>
      </w:r>
      <w:ins w:id="196" w:author="腹黒い茶" w:date="2013-07-08T20:36:00Z">
        <w:r>
          <w:rPr>
            <w:webHidden/>
          </w:rPr>
          <w:t>39</w:t>
        </w:r>
        <w:r>
          <w:rPr>
            <w:webHidden/>
          </w:rPr>
          <w:fldChar w:fldCharType="end"/>
        </w:r>
        <w:r w:rsidRPr="006E7FB9">
          <w:rPr>
            <w:rStyle w:val="af"/>
          </w:rPr>
          <w:fldChar w:fldCharType="end"/>
        </w:r>
      </w:ins>
    </w:p>
    <w:p w14:paraId="2E676958" w14:textId="77777777" w:rsidR="007D7F2F" w:rsidRDefault="007D7F2F">
      <w:pPr>
        <w:pStyle w:val="21"/>
        <w:tabs>
          <w:tab w:val="right" w:leader="dot" w:pos="9628"/>
        </w:tabs>
        <w:ind w:left="560"/>
        <w:rPr>
          <w:ins w:id="197" w:author="腹黒い茶" w:date="2013-07-08T20:36:00Z"/>
          <w:rFonts w:asciiTheme="minorHAnsi" w:eastAsiaTheme="minorEastAsia" w:hAnsiTheme="minorHAnsi" w:cstheme="minorBidi"/>
          <w:noProof/>
        </w:rPr>
      </w:pPr>
      <w:ins w:id="198" w:author="腹黒い茶" w:date="2013-07-08T20:36:00Z">
        <w:r w:rsidRPr="006E7FB9">
          <w:rPr>
            <w:rStyle w:val="af"/>
            <w:noProof/>
          </w:rPr>
          <w:fldChar w:fldCharType="begin"/>
        </w:r>
        <w:r w:rsidRPr="006E7FB9">
          <w:rPr>
            <w:rStyle w:val="af"/>
            <w:noProof/>
          </w:rPr>
          <w:instrText xml:space="preserve"> </w:instrText>
        </w:r>
        <w:r>
          <w:rPr>
            <w:noProof/>
          </w:rPr>
          <w:instrText>HYPERLINK \l "_Toc361079412"</w:instrText>
        </w:r>
        <w:r w:rsidRPr="006E7FB9">
          <w:rPr>
            <w:rStyle w:val="af"/>
            <w:noProof/>
          </w:rPr>
          <w:instrText xml:space="preserve"> </w:instrText>
        </w:r>
        <w:r w:rsidRPr="006E7FB9">
          <w:rPr>
            <w:rStyle w:val="af"/>
            <w:noProof/>
          </w:rPr>
        </w:r>
        <w:r w:rsidRPr="006E7FB9">
          <w:rPr>
            <w:rStyle w:val="af"/>
            <w:noProof/>
          </w:rPr>
          <w:fldChar w:fldCharType="separate"/>
        </w:r>
        <w:r w:rsidRPr="006E7FB9">
          <w:rPr>
            <w:rStyle w:val="af"/>
            <w:rFonts w:hint="eastAsia"/>
            <w:noProof/>
          </w:rPr>
          <w:t>第一節</w:t>
        </w:r>
        <w:r w:rsidRPr="006E7FB9">
          <w:rPr>
            <w:rStyle w:val="af"/>
            <w:rFonts w:hint="eastAsia"/>
            <w:noProof/>
          </w:rPr>
          <w:t xml:space="preserve"> </w:t>
        </w:r>
        <w:r w:rsidRPr="006E7FB9">
          <w:rPr>
            <w:rStyle w:val="af"/>
            <w:rFonts w:hint="eastAsia"/>
            <w:noProof/>
          </w:rPr>
          <w:t>研究結果</w:t>
        </w:r>
        <w:r>
          <w:rPr>
            <w:noProof/>
            <w:webHidden/>
          </w:rPr>
          <w:tab/>
        </w:r>
        <w:r>
          <w:rPr>
            <w:noProof/>
            <w:webHidden/>
          </w:rPr>
          <w:fldChar w:fldCharType="begin"/>
        </w:r>
        <w:r>
          <w:rPr>
            <w:noProof/>
            <w:webHidden/>
          </w:rPr>
          <w:instrText xml:space="preserve"> PAGEREF _Toc361079412 \h </w:instrText>
        </w:r>
        <w:r>
          <w:rPr>
            <w:noProof/>
            <w:webHidden/>
          </w:rPr>
        </w:r>
      </w:ins>
      <w:r>
        <w:rPr>
          <w:noProof/>
          <w:webHidden/>
        </w:rPr>
        <w:fldChar w:fldCharType="separate"/>
      </w:r>
      <w:ins w:id="199" w:author="腹黒い茶" w:date="2013-07-08T20:36:00Z">
        <w:r>
          <w:rPr>
            <w:noProof/>
            <w:webHidden/>
          </w:rPr>
          <w:t>39</w:t>
        </w:r>
        <w:r>
          <w:rPr>
            <w:noProof/>
            <w:webHidden/>
          </w:rPr>
          <w:fldChar w:fldCharType="end"/>
        </w:r>
        <w:r w:rsidRPr="006E7FB9">
          <w:rPr>
            <w:rStyle w:val="af"/>
            <w:noProof/>
          </w:rPr>
          <w:fldChar w:fldCharType="end"/>
        </w:r>
      </w:ins>
    </w:p>
    <w:p w14:paraId="50412584" w14:textId="77777777" w:rsidR="007D7F2F" w:rsidRDefault="007D7F2F">
      <w:pPr>
        <w:pStyle w:val="31"/>
        <w:rPr>
          <w:ins w:id="200" w:author="腹黒い茶" w:date="2013-07-08T20:36:00Z"/>
          <w:rFonts w:asciiTheme="minorHAnsi" w:hAnsiTheme="minorHAnsi" w:cstheme="minorBidi"/>
          <w:noProof/>
        </w:rPr>
      </w:pPr>
      <w:ins w:id="201" w:author="腹黒い茶" w:date="2013-07-08T20:36:00Z">
        <w:r w:rsidRPr="006E7FB9">
          <w:rPr>
            <w:rStyle w:val="af"/>
            <w:noProof/>
          </w:rPr>
          <w:lastRenderedPageBreak/>
          <w:fldChar w:fldCharType="begin"/>
        </w:r>
        <w:r w:rsidRPr="006E7FB9">
          <w:rPr>
            <w:rStyle w:val="af"/>
            <w:noProof/>
          </w:rPr>
          <w:instrText xml:space="preserve"> </w:instrText>
        </w:r>
        <w:r>
          <w:rPr>
            <w:noProof/>
          </w:rPr>
          <w:instrText>HYPERLINK \l "_Toc361079413"</w:instrText>
        </w:r>
        <w:r w:rsidRPr="006E7FB9">
          <w:rPr>
            <w:rStyle w:val="af"/>
            <w:noProof/>
          </w:rPr>
          <w:instrText xml:space="preserve"> </w:instrText>
        </w:r>
        <w:r w:rsidRPr="006E7FB9">
          <w:rPr>
            <w:rStyle w:val="af"/>
            <w:noProof/>
          </w:rPr>
        </w:r>
        <w:r w:rsidRPr="006E7FB9">
          <w:rPr>
            <w:rStyle w:val="af"/>
            <w:noProof/>
          </w:rPr>
          <w:fldChar w:fldCharType="separate"/>
        </w:r>
        <w:r w:rsidRPr="006E7FB9">
          <w:rPr>
            <w:rStyle w:val="af"/>
            <w:rFonts w:hint="eastAsia"/>
            <w:noProof/>
          </w:rPr>
          <w:t>壹</w:t>
        </w:r>
        <w:r w:rsidRPr="006E7FB9">
          <w:rPr>
            <w:rStyle w:val="af"/>
            <w:rFonts w:hint="eastAsia"/>
            <w:noProof/>
          </w:rPr>
          <w:t xml:space="preserve"> </w:t>
        </w:r>
        <w:r w:rsidRPr="006E7FB9">
          <w:rPr>
            <w:rStyle w:val="af"/>
            <w:rFonts w:hint="eastAsia"/>
            <w:noProof/>
          </w:rPr>
          <w:t>樣板管理模組</w:t>
        </w:r>
        <w:r>
          <w:rPr>
            <w:noProof/>
            <w:webHidden/>
          </w:rPr>
          <w:tab/>
        </w:r>
        <w:r>
          <w:rPr>
            <w:noProof/>
            <w:webHidden/>
          </w:rPr>
          <w:fldChar w:fldCharType="begin"/>
        </w:r>
        <w:r>
          <w:rPr>
            <w:noProof/>
            <w:webHidden/>
          </w:rPr>
          <w:instrText xml:space="preserve"> PAGEREF _Toc361079413 \h </w:instrText>
        </w:r>
        <w:r>
          <w:rPr>
            <w:noProof/>
            <w:webHidden/>
          </w:rPr>
        </w:r>
      </w:ins>
      <w:r>
        <w:rPr>
          <w:noProof/>
          <w:webHidden/>
        </w:rPr>
        <w:fldChar w:fldCharType="separate"/>
      </w:r>
      <w:ins w:id="202" w:author="腹黒い茶" w:date="2013-07-08T20:36:00Z">
        <w:r>
          <w:rPr>
            <w:noProof/>
            <w:webHidden/>
          </w:rPr>
          <w:t>39</w:t>
        </w:r>
        <w:r>
          <w:rPr>
            <w:noProof/>
            <w:webHidden/>
          </w:rPr>
          <w:fldChar w:fldCharType="end"/>
        </w:r>
        <w:r w:rsidRPr="006E7FB9">
          <w:rPr>
            <w:rStyle w:val="af"/>
            <w:noProof/>
          </w:rPr>
          <w:fldChar w:fldCharType="end"/>
        </w:r>
      </w:ins>
    </w:p>
    <w:p w14:paraId="6E491CE8" w14:textId="77777777" w:rsidR="007D7F2F" w:rsidRDefault="007D7F2F">
      <w:pPr>
        <w:pStyle w:val="31"/>
        <w:rPr>
          <w:ins w:id="203" w:author="腹黒い茶" w:date="2013-07-08T20:36:00Z"/>
          <w:rFonts w:asciiTheme="minorHAnsi" w:hAnsiTheme="minorHAnsi" w:cstheme="minorBidi"/>
          <w:noProof/>
        </w:rPr>
      </w:pPr>
      <w:ins w:id="204" w:author="腹黒い茶" w:date="2013-07-08T20:36:00Z">
        <w:r w:rsidRPr="006E7FB9">
          <w:rPr>
            <w:rStyle w:val="af"/>
            <w:noProof/>
          </w:rPr>
          <w:fldChar w:fldCharType="begin"/>
        </w:r>
        <w:r w:rsidRPr="006E7FB9">
          <w:rPr>
            <w:rStyle w:val="af"/>
            <w:noProof/>
          </w:rPr>
          <w:instrText xml:space="preserve"> </w:instrText>
        </w:r>
        <w:r>
          <w:rPr>
            <w:noProof/>
          </w:rPr>
          <w:instrText>HYPERLINK \l "_Toc361079414"</w:instrText>
        </w:r>
        <w:r w:rsidRPr="006E7FB9">
          <w:rPr>
            <w:rStyle w:val="af"/>
            <w:noProof/>
          </w:rPr>
          <w:instrText xml:space="preserve"> </w:instrText>
        </w:r>
        <w:r w:rsidRPr="006E7FB9">
          <w:rPr>
            <w:rStyle w:val="af"/>
            <w:noProof/>
          </w:rPr>
        </w:r>
        <w:r w:rsidRPr="006E7FB9">
          <w:rPr>
            <w:rStyle w:val="af"/>
            <w:noProof/>
          </w:rPr>
          <w:fldChar w:fldCharType="separate"/>
        </w:r>
        <w:r w:rsidRPr="006E7FB9">
          <w:rPr>
            <w:rStyle w:val="af"/>
            <w:rFonts w:hint="eastAsia"/>
            <w:noProof/>
          </w:rPr>
          <w:t>貳</w:t>
        </w:r>
        <w:r w:rsidRPr="006E7FB9">
          <w:rPr>
            <w:rStyle w:val="af"/>
            <w:rFonts w:hint="eastAsia"/>
            <w:noProof/>
          </w:rPr>
          <w:t xml:space="preserve"> </w:t>
        </w:r>
        <w:r w:rsidRPr="006E7FB9">
          <w:rPr>
            <w:rStyle w:val="af"/>
            <w:rFonts w:hint="eastAsia"/>
            <w:noProof/>
          </w:rPr>
          <w:t>文件讀取及解析模組</w:t>
        </w:r>
        <w:r>
          <w:rPr>
            <w:noProof/>
            <w:webHidden/>
          </w:rPr>
          <w:tab/>
        </w:r>
        <w:r>
          <w:rPr>
            <w:noProof/>
            <w:webHidden/>
          </w:rPr>
          <w:fldChar w:fldCharType="begin"/>
        </w:r>
        <w:r>
          <w:rPr>
            <w:noProof/>
            <w:webHidden/>
          </w:rPr>
          <w:instrText xml:space="preserve"> PAGEREF _Toc361079414 \h </w:instrText>
        </w:r>
        <w:r>
          <w:rPr>
            <w:noProof/>
            <w:webHidden/>
          </w:rPr>
        </w:r>
      </w:ins>
      <w:r>
        <w:rPr>
          <w:noProof/>
          <w:webHidden/>
        </w:rPr>
        <w:fldChar w:fldCharType="separate"/>
      </w:r>
      <w:ins w:id="205" w:author="腹黒い茶" w:date="2013-07-08T20:36:00Z">
        <w:r>
          <w:rPr>
            <w:noProof/>
            <w:webHidden/>
          </w:rPr>
          <w:t>42</w:t>
        </w:r>
        <w:r>
          <w:rPr>
            <w:noProof/>
            <w:webHidden/>
          </w:rPr>
          <w:fldChar w:fldCharType="end"/>
        </w:r>
        <w:r w:rsidRPr="006E7FB9">
          <w:rPr>
            <w:rStyle w:val="af"/>
            <w:noProof/>
          </w:rPr>
          <w:fldChar w:fldCharType="end"/>
        </w:r>
      </w:ins>
    </w:p>
    <w:p w14:paraId="05E6D5F6" w14:textId="77777777" w:rsidR="007D7F2F" w:rsidRDefault="007D7F2F">
      <w:pPr>
        <w:pStyle w:val="31"/>
        <w:rPr>
          <w:ins w:id="206" w:author="腹黒い茶" w:date="2013-07-08T20:36:00Z"/>
          <w:rFonts w:asciiTheme="minorHAnsi" w:hAnsiTheme="minorHAnsi" w:cstheme="minorBidi"/>
          <w:noProof/>
        </w:rPr>
      </w:pPr>
      <w:ins w:id="207" w:author="腹黒い茶" w:date="2013-07-08T20:36:00Z">
        <w:r w:rsidRPr="006E7FB9">
          <w:rPr>
            <w:rStyle w:val="af"/>
            <w:noProof/>
          </w:rPr>
          <w:fldChar w:fldCharType="begin"/>
        </w:r>
        <w:r w:rsidRPr="006E7FB9">
          <w:rPr>
            <w:rStyle w:val="af"/>
            <w:noProof/>
          </w:rPr>
          <w:instrText xml:space="preserve"> </w:instrText>
        </w:r>
        <w:r>
          <w:rPr>
            <w:noProof/>
          </w:rPr>
          <w:instrText>HYPERLINK \l "_Toc361079415"</w:instrText>
        </w:r>
        <w:r w:rsidRPr="006E7FB9">
          <w:rPr>
            <w:rStyle w:val="af"/>
            <w:noProof/>
          </w:rPr>
          <w:instrText xml:space="preserve"> </w:instrText>
        </w:r>
        <w:r w:rsidRPr="006E7FB9">
          <w:rPr>
            <w:rStyle w:val="af"/>
            <w:noProof/>
          </w:rPr>
        </w:r>
        <w:r w:rsidRPr="006E7FB9">
          <w:rPr>
            <w:rStyle w:val="af"/>
            <w:noProof/>
          </w:rPr>
          <w:fldChar w:fldCharType="separate"/>
        </w:r>
        <w:r w:rsidRPr="006E7FB9">
          <w:rPr>
            <w:rStyle w:val="af"/>
            <w:rFonts w:hint="eastAsia"/>
            <w:noProof/>
          </w:rPr>
          <w:t>參</w:t>
        </w:r>
        <w:r w:rsidRPr="006E7FB9">
          <w:rPr>
            <w:rStyle w:val="af"/>
            <w:rFonts w:hint="eastAsia"/>
            <w:noProof/>
          </w:rPr>
          <w:t xml:space="preserve"> </w:t>
        </w:r>
        <w:r w:rsidRPr="006E7FB9">
          <w:rPr>
            <w:rStyle w:val="af"/>
            <w:rFonts w:hint="eastAsia"/>
            <w:noProof/>
          </w:rPr>
          <w:t>資料內嵌處理模組</w:t>
        </w:r>
        <w:r>
          <w:rPr>
            <w:noProof/>
            <w:webHidden/>
          </w:rPr>
          <w:tab/>
        </w:r>
        <w:r>
          <w:rPr>
            <w:noProof/>
            <w:webHidden/>
          </w:rPr>
          <w:fldChar w:fldCharType="begin"/>
        </w:r>
        <w:r>
          <w:rPr>
            <w:noProof/>
            <w:webHidden/>
          </w:rPr>
          <w:instrText xml:space="preserve"> PAGEREF _Toc361079415 \h </w:instrText>
        </w:r>
        <w:r>
          <w:rPr>
            <w:noProof/>
            <w:webHidden/>
          </w:rPr>
        </w:r>
      </w:ins>
      <w:r>
        <w:rPr>
          <w:noProof/>
          <w:webHidden/>
        </w:rPr>
        <w:fldChar w:fldCharType="separate"/>
      </w:r>
      <w:ins w:id="208" w:author="腹黒い茶" w:date="2013-07-08T20:36:00Z">
        <w:r>
          <w:rPr>
            <w:noProof/>
            <w:webHidden/>
          </w:rPr>
          <w:t>44</w:t>
        </w:r>
        <w:r>
          <w:rPr>
            <w:noProof/>
            <w:webHidden/>
          </w:rPr>
          <w:fldChar w:fldCharType="end"/>
        </w:r>
        <w:r w:rsidRPr="006E7FB9">
          <w:rPr>
            <w:rStyle w:val="af"/>
            <w:noProof/>
          </w:rPr>
          <w:fldChar w:fldCharType="end"/>
        </w:r>
      </w:ins>
    </w:p>
    <w:p w14:paraId="03AB0494" w14:textId="77777777" w:rsidR="007D7F2F" w:rsidRDefault="007D7F2F">
      <w:pPr>
        <w:pStyle w:val="31"/>
        <w:rPr>
          <w:ins w:id="209" w:author="腹黒い茶" w:date="2013-07-08T20:36:00Z"/>
          <w:rFonts w:asciiTheme="minorHAnsi" w:hAnsiTheme="minorHAnsi" w:cstheme="minorBidi"/>
          <w:noProof/>
        </w:rPr>
      </w:pPr>
      <w:ins w:id="210" w:author="腹黒い茶" w:date="2013-07-08T20:36:00Z">
        <w:r w:rsidRPr="006E7FB9">
          <w:rPr>
            <w:rStyle w:val="af"/>
            <w:noProof/>
          </w:rPr>
          <w:fldChar w:fldCharType="begin"/>
        </w:r>
        <w:r w:rsidRPr="006E7FB9">
          <w:rPr>
            <w:rStyle w:val="af"/>
            <w:noProof/>
          </w:rPr>
          <w:instrText xml:space="preserve"> </w:instrText>
        </w:r>
        <w:r>
          <w:rPr>
            <w:noProof/>
          </w:rPr>
          <w:instrText>HYPERLINK \l "_Toc361079416"</w:instrText>
        </w:r>
        <w:r w:rsidRPr="006E7FB9">
          <w:rPr>
            <w:rStyle w:val="af"/>
            <w:noProof/>
          </w:rPr>
          <w:instrText xml:space="preserve"> </w:instrText>
        </w:r>
        <w:r w:rsidRPr="006E7FB9">
          <w:rPr>
            <w:rStyle w:val="af"/>
            <w:noProof/>
          </w:rPr>
        </w:r>
        <w:r w:rsidRPr="006E7FB9">
          <w:rPr>
            <w:rStyle w:val="af"/>
            <w:noProof/>
          </w:rPr>
          <w:fldChar w:fldCharType="separate"/>
        </w:r>
        <w:r w:rsidRPr="006E7FB9">
          <w:rPr>
            <w:rStyle w:val="af"/>
            <w:rFonts w:hint="eastAsia"/>
            <w:noProof/>
          </w:rPr>
          <w:t>肆</w:t>
        </w:r>
        <w:r w:rsidRPr="006E7FB9">
          <w:rPr>
            <w:rStyle w:val="af"/>
            <w:rFonts w:hint="eastAsia"/>
            <w:noProof/>
          </w:rPr>
          <w:t xml:space="preserve"> </w:t>
        </w:r>
        <w:r w:rsidRPr="006E7FB9">
          <w:rPr>
            <w:rStyle w:val="af"/>
            <w:rFonts w:hint="eastAsia"/>
            <w:noProof/>
          </w:rPr>
          <w:t>樣板輸出處理模組</w:t>
        </w:r>
        <w:r>
          <w:rPr>
            <w:noProof/>
            <w:webHidden/>
          </w:rPr>
          <w:tab/>
        </w:r>
        <w:r>
          <w:rPr>
            <w:noProof/>
            <w:webHidden/>
          </w:rPr>
          <w:fldChar w:fldCharType="begin"/>
        </w:r>
        <w:r>
          <w:rPr>
            <w:noProof/>
            <w:webHidden/>
          </w:rPr>
          <w:instrText xml:space="preserve"> PAGEREF _Toc361079416 \h </w:instrText>
        </w:r>
        <w:r>
          <w:rPr>
            <w:noProof/>
            <w:webHidden/>
          </w:rPr>
        </w:r>
      </w:ins>
      <w:r>
        <w:rPr>
          <w:noProof/>
          <w:webHidden/>
        </w:rPr>
        <w:fldChar w:fldCharType="separate"/>
      </w:r>
      <w:ins w:id="211" w:author="腹黒い茶" w:date="2013-07-08T20:36:00Z">
        <w:r>
          <w:rPr>
            <w:noProof/>
            <w:webHidden/>
          </w:rPr>
          <w:t>47</w:t>
        </w:r>
        <w:r>
          <w:rPr>
            <w:noProof/>
            <w:webHidden/>
          </w:rPr>
          <w:fldChar w:fldCharType="end"/>
        </w:r>
        <w:r w:rsidRPr="006E7FB9">
          <w:rPr>
            <w:rStyle w:val="af"/>
            <w:noProof/>
          </w:rPr>
          <w:fldChar w:fldCharType="end"/>
        </w:r>
      </w:ins>
    </w:p>
    <w:p w14:paraId="52DB5CCF" w14:textId="77777777" w:rsidR="007D7F2F" w:rsidRDefault="007D7F2F">
      <w:pPr>
        <w:pStyle w:val="31"/>
        <w:rPr>
          <w:ins w:id="212" w:author="腹黒い茶" w:date="2013-07-08T20:36:00Z"/>
          <w:rFonts w:asciiTheme="minorHAnsi" w:hAnsiTheme="minorHAnsi" w:cstheme="minorBidi"/>
          <w:noProof/>
        </w:rPr>
      </w:pPr>
      <w:ins w:id="213" w:author="腹黒い茶" w:date="2013-07-08T20:36:00Z">
        <w:r w:rsidRPr="006E7FB9">
          <w:rPr>
            <w:rStyle w:val="af"/>
            <w:noProof/>
          </w:rPr>
          <w:fldChar w:fldCharType="begin"/>
        </w:r>
        <w:r w:rsidRPr="006E7FB9">
          <w:rPr>
            <w:rStyle w:val="af"/>
            <w:noProof/>
          </w:rPr>
          <w:instrText xml:space="preserve"> </w:instrText>
        </w:r>
        <w:r>
          <w:rPr>
            <w:noProof/>
          </w:rPr>
          <w:instrText>HYPERLINK \l "_Toc361079417"</w:instrText>
        </w:r>
        <w:r w:rsidRPr="006E7FB9">
          <w:rPr>
            <w:rStyle w:val="af"/>
            <w:noProof/>
          </w:rPr>
          <w:instrText xml:space="preserve"> </w:instrText>
        </w:r>
        <w:r w:rsidRPr="006E7FB9">
          <w:rPr>
            <w:rStyle w:val="af"/>
            <w:noProof/>
          </w:rPr>
        </w:r>
        <w:r w:rsidRPr="006E7FB9">
          <w:rPr>
            <w:rStyle w:val="af"/>
            <w:noProof/>
          </w:rPr>
          <w:fldChar w:fldCharType="separate"/>
        </w:r>
        <w:r w:rsidRPr="006E7FB9">
          <w:rPr>
            <w:rStyle w:val="af"/>
            <w:rFonts w:hint="eastAsia"/>
            <w:noProof/>
          </w:rPr>
          <w:t>伍</w:t>
        </w:r>
        <w:r w:rsidRPr="006E7FB9">
          <w:rPr>
            <w:rStyle w:val="af"/>
            <w:rFonts w:hint="eastAsia"/>
            <w:noProof/>
          </w:rPr>
          <w:t xml:space="preserve"> </w:t>
        </w:r>
        <w:r w:rsidRPr="006E7FB9">
          <w:rPr>
            <w:rStyle w:val="af"/>
            <w:rFonts w:hint="eastAsia"/>
            <w:noProof/>
          </w:rPr>
          <w:t>多國語系模組</w:t>
        </w:r>
        <w:r>
          <w:rPr>
            <w:noProof/>
            <w:webHidden/>
          </w:rPr>
          <w:tab/>
        </w:r>
        <w:r>
          <w:rPr>
            <w:noProof/>
            <w:webHidden/>
          </w:rPr>
          <w:fldChar w:fldCharType="begin"/>
        </w:r>
        <w:r>
          <w:rPr>
            <w:noProof/>
            <w:webHidden/>
          </w:rPr>
          <w:instrText xml:space="preserve"> PAGEREF _Toc361079417 \h </w:instrText>
        </w:r>
        <w:r>
          <w:rPr>
            <w:noProof/>
            <w:webHidden/>
          </w:rPr>
        </w:r>
      </w:ins>
      <w:r>
        <w:rPr>
          <w:noProof/>
          <w:webHidden/>
        </w:rPr>
        <w:fldChar w:fldCharType="separate"/>
      </w:r>
      <w:ins w:id="214" w:author="腹黒い茶" w:date="2013-07-08T20:36:00Z">
        <w:r>
          <w:rPr>
            <w:noProof/>
            <w:webHidden/>
          </w:rPr>
          <w:t>50</w:t>
        </w:r>
        <w:r>
          <w:rPr>
            <w:noProof/>
            <w:webHidden/>
          </w:rPr>
          <w:fldChar w:fldCharType="end"/>
        </w:r>
        <w:r w:rsidRPr="006E7FB9">
          <w:rPr>
            <w:rStyle w:val="af"/>
            <w:noProof/>
          </w:rPr>
          <w:fldChar w:fldCharType="end"/>
        </w:r>
      </w:ins>
    </w:p>
    <w:p w14:paraId="44845022" w14:textId="77777777" w:rsidR="007D7F2F" w:rsidRDefault="007D7F2F">
      <w:pPr>
        <w:pStyle w:val="31"/>
        <w:rPr>
          <w:ins w:id="215" w:author="腹黒い茶" w:date="2013-07-08T20:36:00Z"/>
          <w:rFonts w:asciiTheme="minorHAnsi" w:hAnsiTheme="minorHAnsi" w:cstheme="minorBidi"/>
          <w:noProof/>
        </w:rPr>
      </w:pPr>
      <w:ins w:id="216" w:author="腹黒い茶" w:date="2013-07-08T20:36:00Z">
        <w:r w:rsidRPr="006E7FB9">
          <w:rPr>
            <w:rStyle w:val="af"/>
            <w:noProof/>
          </w:rPr>
          <w:fldChar w:fldCharType="begin"/>
        </w:r>
        <w:r w:rsidRPr="006E7FB9">
          <w:rPr>
            <w:rStyle w:val="af"/>
            <w:noProof/>
          </w:rPr>
          <w:instrText xml:space="preserve"> </w:instrText>
        </w:r>
        <w:r>
          <w:rPr>
            <w:noProof/>
          </w:rPr>
          <w:instrText>HYPERLINK \l "_Toc361079418"</w:instrText>
        </w:r>
        <w:r w:rsidRPr="006E7FB9">
          <w:rPr>
            <w:rStyle w:val="af"/>
            <w:noProof/>
          </w:rPr>
          <w:instrText xml:space="preserve"> </w:instrText>
        </w:r>
        <w:r w:rsidRPr="006E7FB9">
          <w:rPr>
            <w:rStyle w:val="af"/>
            <w:noProof/>
          </w:rPr>
        </w:r>
        <w:r w:rsidRPr="006E7FB9">
          <w:rPr>
            <w:rStyle w:val="af"/>
            <w:noProof/>
          </w:rPr>
          <w:fldChar w:fldCharType="separate"/>
        </w:r>
        <w:r w:rsidRPr="006E7FB9">
          <w:rPr>
            <w:rStyle w:val="af"/>
            <w:rFonts w:hint="eastAsia"/>
            <w:noProof/>
          </w:rPr>
          <w:t>陸</w:t>
        </w:r>
        <w:r w:rsidRPr="006E7FB9">
          <w:rPr>
            <w:rStyle w:val="af"/>
            <w:rFonts w:hint="eastAsia"/>
            <w:noProof/>
          </w:rPr>
          <w:t xml:space="preserve"> </w:t>
        </w:r>
        <w:r w:rsidRPr="006E7FB9">
          <w:rPr>
            <w:rStyle w:val="af"/>
            <w:rFonts w:hint="eastAsia"/>
            <w:noProof/>
          </w:rPr>
          <w:t>樣板檔編輯器</w:t>
        </w:r>
        <w:r>
          <w:rPr>
            <w:noProof/>
            <w:webHidden/>
          </w:rPr>
          <w:tab/>
        </w:r>
        <w:r>
          <w:rPr>
            <w:noProof/>
            <w:webHidden/>
          </w:rPr>
          <w:fldChar w:fldCharType="begin"/>
        </w:r>
        <w:r>
          <w:rPr>
            <w:noProof/>
            <w:webHidden/>
          </w:rPr>
          <w:instrText xml:space="preserve"> PAGEREF _Toc361079418 \h </w:instrText>
        </w:r>
        <w:r>
          <w:rPr>
            <w:noProof/>
            <w:webHidden/>
          </w:rPr>
        </w:r>
      </w:ins>
      <w:r>
        <w:rPr>
          <w:noProof/>
          <w:webHidden/>
        </w:rPr>
        <w:fldChar w:fldCharType="separate"/>
      </w:r>
      <w:ins w:id="217" w:author="腹黒い茶" w:date="2013-07-08T20:36:00Z">
        <w:r>
          <w:rPr>
            <w:noProof/>
            <w:webHidden/>
          </w:rPr>
          <w:t>52</w:t>
        </w:r>
        <w:r>
          <w:rPr>
            <w:noProof/>
            <w:webHidden/>
          </w:rPr>
          <w:fldChar w:fldCharType="end"/>
        </w:r>
        <w:r w:rsidRPr="006E7FB9">
          <w:rPr>
            <w:rStyle w:val="af"/>
            <w:noProof/>
          </w:rPr>
          <w:fldChar w:fldCharType="end"/>
        </w:r>
      </w:ins>
    </w:p>
    <w:p w14:paraId="23030783" w14:textId="77777777" w:rsidR="007D7F2F" w:rsidRDefault="007D7F2F">
      <w:pPr>
        <w:pStyle w:val="21"/>
        <w:tabs>
          <w:tab w:val="right" w:leader="dot" w:pos="9628"/>
        </w:tabs>
        <w:ind w:left="560"/>
        <w:rPr>
          <w:ins w:id="218" w:author="腹黒い茶" w:date="2013-07-08T20:36:00Z"/>
          <w:rFonts w:asciiTheme="minorHAnsi" w:eastAsiaTheme="minorEastAsia" w:hAnsiTheme="minorHAnsi" w:cstheme="minorBidi"/>
          <w:noProof/>
        </w:rPr>
      </w:pPr>
      <w:ins w:id="219" w:author="腹黒い茶" w:date="2013-07-08T20:36:00Z">
        <w:r w:rsidRPr="006E7FB9">
          <w:rPr>
            <w:rStyle w:val="af"/>
            <w:noProof/>
          </w:rPr>
          <w:fldChar w:fldCharType="begin"/>
        </w:r>
        <w:r w:rsidRPr="006E7FB9">
          <w:rPr>
            <w:rStyle w:val="af"/>
            <w:noProof/>
          </w:rPr>
          <w:instrText xml:space="preserve"> </w:instrText>
        </w:r>
        <w:r>
          <w:rPr>
            <w:noProof/>
          </w:rPr>
          <w:instrText>HYPERLINK \l "_Toc361079420"</w:instrText>
        </w:r>
        <w:r w:rsidRPr="006E7FB9">
          <w:rPr>
            <w:rStyle w:val="af"/>
            <w:noProof/>
          </w:rPr>
          <w:instrText xml:space="preserve"> </w:instrText>
        </w:r>
        <w:r w:rsidRPr="006E7FB9">
          <w:rPr>
            <w:rStyle w:val="af"/>
            <w:noProof/>
          </w:rPr>
        </w:r>
        <w:r w:rsidRPr="006E7FB9">
          <w:rPr>
            <w:rStyle w:val="af"/>
            <w:noProof/>
          </w:rPr>
          <w:fldChar w:fldCharType="separate"/>
        </w:r>
        <w:r w:rsidRPr="006E7FB9">
          <w:rPr>
            <w:rStyle w:val="af"/>
            <w:rFonts w:hint="eastAsia"/>
            <w:noProof/>
          </w:rPr>
          <w:t>第二節</w:t>
        </w:r>
        <w:r w:rsidRPr="006E7FB9">
          <w:rPr>
            <w:rStyle w:val="af"/>
            <w:rFonts w:hint="eastAsia"/>
            <w:noProof/>
          </w:rPr>
          <w:t xml:space="preserve"> </w:t>
        </w:r>
        <w:r w:rsidRPr="006E7FB9">
          <w:rPr>
            <w:rStyle w:val="af"/>
            <w:rFonts w:hint="eastAsia"/>
            <w:noProof/>
          </w:rPr>
          <w:t>討論</w:t>
        </w:r>
        <w:r>
          <w:rPr>
            <w:noProof/>
            <w:webHidden/>
          </w:rPr>
          <w:tab/>
        </w:r>
        <w:r>
          <w:rPr>
            <w:noProof/>
            <w:webHidden/>
          </w:rPr>
          <w:fldChar w:fldCharType="begin"/>
        </w:r>
        <w:r>
          <w:rPr>
            <w:noProof/>
            <w:webHidden/>
          </w:rPr>
          <w:instrText xml:space="preserve"> PAGEREF _Toc361079420 \h </w:instrText>
        </w:r>
        <w:r>
          <w:rPr>
            <w:noProof/>
            <w:webHidden/>
          </w:rPr>
        </w:r>
      </w:ins>
      <w:r>
        <w:rPr>
          <w:noProof/>
          <w:webHidden/>
        </w:rPr>
        <w:fldChar w:fldCharType="separate"/>
      </w:r>
      <w:ins w:id="220" w:author="腹黒い茶" w:date="2013-07-08T20:36:00Z">
        <w:r>
          <w:rPr>
            <w:noProof/>
            <w:webHidden/>
          </w:rPr>
          <w:t>54</w:t>
        </w:r>
        <w:r>
          <w:rPr>
            <w:noProof/>
            <w:webHidden/>
          </w:rPr>
          <w:fldChar w:fldCharType="end"/>
        </w:r>
        <w:r w:rsidRPr="006E7FB9">
          <w:rPr>
            <w:rStyle w:val="af"/>
            <w:noProof/>
          </w:rPr>
          <w:fldChar w:fldCharType="end"/>
        </w:r>
      </w:ins>
    </w:p>
    <w:p w14:paraId="4643FA4A" w14:textId="77777777" w:rsidR="007D7F2F" w:rsidRDefault="007D7F2F">
      <w:pPr>
        <w:pStyle w:val="31"/>
        <w:rPr>
          <w:ins w:id="221" w:author="腹黒い茶" w:date="2013-07-08T20:36:00Z"/>
          <w:rFonts w:asciiTheme="minorHAnsi" w:hAnsiTheme="minorHAnsi" w:cstheme="minorBidi"/>
          <w:noProof/>
        </w:rPr>
      </w:pPr>
      <w:ins w:id="222" w:author="腹黒い茶" w:date="2013-07-08T20:36:00Z">
        <w:r w:rsidRPr="006E7FB9">
          <w:rPr>
            <w:rStyle w:val="af"/>
            <w:noProof/>
          </w:rPr>
          <w:fldChar w:fldCharType="begin"/>
        </w:r>
        <w:r w:rsidRPr="006E7FB9">
          <w:rPr>
            <w:rStyle w:val="af"/>
            <w:noProof/>
          </w:rPr>
          <w:instrText xml:space="preserve"> </w:instrText>
        </w:r>
        <w:r>
          <w:rPr>
            <w:noProof/>
          </w:rPr>
          <w:instrText>HYPERLINK \l "_Toc361079421"</w:instrText>
        </w:r>
        <w:r w:rsidRPr="006E7FB9">
          <w:rPr>
            <w:rStyle w:val="af"/>
            <w:noProof/>
          </w:rPr>
          <w:instrText xml:space="preserve"> </w:instrText>
        </w:r>
        <w:r w:rsidRPr="006E7FB9">
          <w:rPr>
            <w:rStyle w:val="af"/>
            <w:noProof/>
          </w:rPr>
        </w:r>
        <w:r w:rsidRPr="006E7FB9">
          <w:rPr>
            <w:rStyle w:val="af"/>
            <w:noProof/>
          </w:rPr>
          <w:fldChar w:fldCharType="separate"/>
        </w:r>
        <w:r w:rsidRPr="006E7FB9">
          <w:rPr>
            <w:rStyle w:val="af"/>
            <w:rFonts w:hint="eastAsia"/>
            <w:noProof/>
          </w:rPr>
          <w:t>壹</w:t>
        </w:r>
        <w:r w:rsidRPr="006E7FB9">
          <w:rPr>
            <w:rStyle w:val="af"/>
            <w:rFonts w:hint="eastAsia"/>
            <w:noProof/>
          </w:rPr>
          <w:t xml:space="preserve"> </w:t>
        </w:r>
        <w:r w:rsidRPr="006E7FB9">
          <w:rPr>
            <w:rStyle w:val="af"/>
            <w:rFonts w:hint="eastAsia"/>
            <w:noProof/>
          </w:rPr>
          <w:t>樣板檔編輯</w:t>
        </w:r>
        <w:r>
          <w:rPr>
            <w:noProof/>
            <w:webHidden/>
          </w:rPr>
          <w:tab/>
        </w:r>
        <w:r>
          <w:rPr>
            <w:noProof/>
            <w:webHidden/>
          </w:rPr>
          <w:fldChar w:fldCharType="begin"/>
        </w:r>
        <w:r>
          <w:rPr>
            <w:noProof/>
            <w:webHidden/>
          </w:rPr>
          <w:instrText xml:space="preserve"> PAGEREF _Toc361079421 \h </w:instrText>
        </w:r>
        <w:r>
          <w:rPr>
            <w:noProof/>
            <w:webHidden/>
          </w:rPr>
        </w:r>
      </w:ins>
      <w:r>
        <w:rPr>
          <w:noProof/>
          <w:webHidden/>
        </w:rPr>
        <w:fldChar w:fldCharType="separate"/>
      </w:r>
      <w:ins w:id="223" w:author="腹黒い茶" w:date="2013-07-08T20:36:00Z">
        <w:r>
          <w:rPr>
            <w:noProof/>
            <w:webHidden/>
          </w:rPr>
          <w:t>54</w:t>
        </w:r>
        <w:r>
          <w:rPr>
            <w:noProof/>
            <w:webHidden/>
          </w:rPr>
          <w:fldChar w:fldCharType="end"/>
        </w:r>
        <w:r w:rsidRPr="006E7FB9">
          <w:rPr>
            <w:rStyle w:val="af"/>
            <w:noProof/>
          </w:rPr>
          <w:fldChar w:fldCharType="end"/>
        </w:r>
      </w:ins>
    </w:p>
    <w:p w14:paraId="38E5D096" w14:textId="77777777" w:rsidR="007D7F2F" w:rsidRDefault="007D7F2F">
      <w:pPr>
        <w:pStyle w:val="31"/>
        <w:rPr>
          <w:ins w:id="224" w:author="腹黒い茶" w:date="2013-07-08T20:36:00Z"/>
          <w:rFonts w:asciiTheme="minorHAnsi" w:hAnsiTheme="minorHAnsi" w:cstheme="minorBidi"/>
          <w:noProof/>
        </w:rPr>
      </w:pPr>
      <w:ins w:id="225" w:author="腹黒い茶" w:date="2013-07-08T20:36:00Z">
        <w:r w:rsidRPr="006E7FB9">
          <w:rPr>
            <w:rStyle w:val="af"/>
            <w:noProof/>
          </w:rPr>
          <w:fldChar w:fldCharType="begin"/>
        </w:r>
        <w:r w:rsidRPr="006E7FB9">
          <w:rPr>
            <w:rStyle w:val="af"/>
            <w:noProof/>
          </w:rPr>
          <w:instrText xml:space="preserve"> </w:instrText>
        </w:r>
        <w:r>
          <w:rPr>
            <w:noProof/>
          </w:rPr>
          <w:instrText>HYPERLINK \l "_Toc361079422"</w:instrText>
        </w:r>
        <w:r w:rsidRPr="006E7FB9">
          <w:rPr>
            <w:rStyle w:val="af"/>
            <w:noProof/>
          </w:rPr>
          <w:instrText xml:space="preserve"> </w:instrText>
        </w:r>
        <w:r w:rsidRPr="006E7FB9">
          <w:rPr>
            <w:rStyle w:val="af"/>
            <w:noProof/>
          </w:rPr>
        </w:r>
        <w:r w:rsidRPr="006E7FB9">
          <w:rPr>
            <w:rStyle w:val="af"/>
            <w:noProof/>
          </w:rPr>
          <w:fldChar w:fldCharType="separate"/>
        </w:r>
        <w:r w:rsidRPr="006E7FB9">
          <w:rPr>
            <w:rStyle w:val="af"/>
            <w:rFonts w:hint="eastAsia"/>
            <w:noProof/>
          </w:rPr>
          <w:t>貳</w:t>
        </w:r>
        <w:r w:rsidRPr="006E7FB9">
          <w:rPr>
            <w:rStyle w:val="af"/>
            <w:rFonts w:hint="eastAsia"/>
            <w:noProof/>
          </w:rPr>
          <w:t xml:space="preserve"> </w:t>
        </w:r>
        <w:r w:rsidRPr="006E7FB9">
          <w:rPr>
            <w:rStyle w:val="af"/>
            <w:rFonts w:hint="eastAsia"/>
            <w:noProof/>
          </w:rPr>
          <w:t>檢視器存取能力</w:t>
        </w:r>
        <w:r>
          <w:rPr>
            <w:noProof/>
            <w:webHidden/>
          </w:rPr>
          <w:tab/>
        </w:r>
        <w:r>
          <w:rPr>
            <w:noProof/>
            <w:webHidden/>
          </w:rPr>
          <w:fldChar w:fldCharType="begin"/>
        </w:r>
        <w:r>
          <w:rPr>
            <w:noProof/>
            <w:webHidden/>
          </w:rPr>
          <w:instrText xml:space="preserve"> PAGEREF _Toc361079422 \h </w:instrText>
        </w:r>
        <w:r>
          <w:rPr>
            <w:noProof/>
            <w:webHidden/>
          </w:rPr>
        </w:r>
      </w:ins>
      <w:r>
        <w:rPr>
          <w:noProof/>
          <w:webHidden/>
        </w:rPr>
        <w:fldChar w:fldCharType="separate"/>
      </w:r>
      <w:ins w:id="226" w:author="腹黒い茶" w:date="2013-07-08T20:36:00Z">
        <w:r>
          <w:rPr>
            <w:noProof/>
            <w:webHidden/>
          </w:rPr>
          <w:t>58</w:t>
        </w:r>
        <w:r>
          <w:rPr>
            <w:noProof/>
            <w:webHidden/>
          </w:rPr>
          <w:fldChar w:fldCharType="end"/>
        </w:r>
        <w:r w:rsidRPr="006E7FB9">
          <w:rPr>
            <w:rStyle w:val="af"/>
            <w:noProof/>
          </w:rPr>
          <w:fldChar w:fldCharType="end"/>
        </w:r>
      </w:ins>
    </w:p>
    <w:p w14:paraId="637FCCF4" w14:textId="77777777" w:rsidR="007D7F2F" w:rsidRDefault="007D7F2F">
      <w:pPr>
        <w:pStyle w:val="31"/>
        <w:rPr>
          <w:ins w:id="227" w:author="腹黒い茶" w:date="2013-07-08T20:36:00Z"/>
          <w:rFonts w:asciiTheme="minorHAnsi" w:hAnsiTheme="minorHAnsi" w:cstheme="minorBidi"/>
          <w:noProof/>
        </w:rPr>
      </w:pPr>
      <w:ins w:id="228" w:author="腹黒い茶" w:date="2013-07-08T20:36:00Z">
        <w:r w:rsidRPr="006E7FB9">
          <w:rPr>
            <w:rStyle w:val="af"/>
            <w:noProof/>
          </w:rPr>
          <w:fldChar w:fldCharType="begin"/>
        </w:r>
        <w:r w:rsidRPr="006E7FB9">
          <w:rPr>
            <w:rStyle w:val="af"/>
            <w:noProof/>
          </w:rPr>
          <w:instrText xml:space="preserve"> </w:instrText>
        </w:r>
        <w:r>
          <w:rPr>
            <w:noProof/>
          </w:rPr>
          <w:instrText>HYPERLINK \l "_Toc361079423"</w:instrText>
        </w:r>
        <w:r w:rsidRPr="006E7FB9">
          <w:rPr>
            <w:rStyle w:val="af"/>
            <w:noProof/>
          </w:rPr>
          <w:instrText xml:space="preserve"> </w:instrText>
        </w:r>
        <w:r w:rsidRPr="006E7FB9">
          <w:rPr>
            <w:rStyle w:val="af"/>
            <w:noProof/>
          </w:rPr>
        </w:r>
        <w:r w:rsidRPr="006E7FB9">
          <w:rPr>
            <w:rStyle w:val="af"/>
            <w:noProof/>
          </w:rPr>
          <w:fldChar w:fldCharType="separate"/>
        </w:r>
        <w:r w:rsidRPr="006E7FB9">
          <w:rPr>
            <w:rStyle w:val="af"/>
            <w:rFonts w:hint="eastAsia"/>
            <w:noProof/>
          </w:rPr>
          <w:t>參</w:t>
        </w:r>
        <w:r w:rsidRPr="006E7FB9">
          <w:rPr>
            <w:rStyle w:val="af"/>
            <w:rFonts w:hint="eastAsia"/>
            <w:noProof/>
          </w:rPr>
          <w:t xml:space="preserve"> </w:t>
        </w:r>
        <w:r w:rsidRPr="006E7FB9">
          <w:rPr>
            <w:rStyle w:val="af"/>
            <w:rFonts w:hint="eastAsia"/>
            <w:noProof/>
          </w:rPr>
          <w:t>多個電子病歷檔案讀取與輸出能力</w:t>
        </w:r>
        <w:r>
          <w:rPr>
            <w:noProof/>
            <w:webHidden/>
          </w:rPr>
          <w:tab/>
        </w:r>
        <w:r>
          <w:rPr>
            <w:noProof/>
            <w:webHidden/>
          </w:rPr>
          <w:fldChar w:fldCharType="begin"/>
        </w:r>
        <w:r>
          <w:rPr>
            <w:noProof/>
            <w:webHidden/>
          </w:rPr>
          <w:instrText xml:space="preserve"> PAGEREF _Toc361079423 \h </w:instrText>
        </w:r>
        <w:r>
          <w:rPr>
            <w:noProof/>
            <w:webHidden/>
          </w:rPr>
        </w:r>
      </w:ins>
      <w:r>
        <w:rPr>
          <w:noProof/>
          <w:webHidden/>
        </w:rPr>
        <w:fldChar w:fldCharType="separate"/>
      </w:r>
      <w:ins w:id="229" w:author="腹黒い茶" w:date="2013-07-08T20:36:00Z">
        <w:r>
          <w:rPr>
            <w:noProof/>
            <w:webHidden/>
          </w:rPr>
          <w:t>60</w:t>
        </w:r>
        <w:r>
          <w:rPr>
            <w:noProof/>
            <w:webHidden/>
          </w:rPr>
          <w:fldChar w:fldCharType="end"/>
        </w:r>
        <w:r w:rsidRPr="006E7FB9">
          <w:rPr>
            <w:rStyle w:val="af"/>
            <w:noProof/>
          </w:rPr>
          <w:fldChar w:fldCharType="end"/>
        </w:r>
      </w:ins>
    </w:p>
    <w:p w14:paraId="38E68AE7" w14:textId="77777777" w:rsidR="007D7F2F" w:rsidRDefault="007D7F2F">
      <w:pPr>
        <w:pStyle w:val="31"/>
        <w:rPr>
          <w:ins w:id="230" w:author="腹黒い茶" w:date="2013-07-08T20:36:00Z"/>
          <w:rFonts w:asciiTheme="minorHAnsi" w:hAnsiTheme="minorHAnsi" w:cstheme="minorBidi"/>
          <w:noProof/>
        </w:rPr>
      </w:pPr>
      <w:ins w:id="231" w:author="腹黒い茶" w:date="2013-07-08T20:36:00Z">
        <w:r w:rsidRPr="006E7FB9">
          <w:rPr>
            <w:rStyle w:val="af"/>
            <w:noProof/>
          </w:rPr>
          <w:fldChar w:fldCharType="begin"/>
        </w:r>
        <w:r w:rsidRPr="006E7FB9">
          <w:rPr>
            <w:rStyle w:val="af"/>
            <w:noProof/>
          </w:rPr>
          <w:instrText xml:space="preserve"> </w:instrText>
        </w:r>
        <w:r>
          <w:rPr>
            <w:noProof/>
          </w:rPr>
          <w:instrText>HYPERLINK \l "_Toc361079424"</w:instrText>
        </w:r>
        <w:r w:rsidRPr="006E7FB9">
          <w:rPr>
            <w:rStyle w:val="af"/>
            <w:noProof/>
          </w:rPr>
          <w:instrText xml:space="preserve"> </w:instrText>
        </w:r>
        <w:r w:rsidRPr="006E7FB9">
          <w:rPr>
            <w:rStyle w:val="af"/>
            <w:noProof/>
          </w:rPr>
        </w:r>
        <w:r w:rsidRPr="006E7FB9">
          <w:rPr>
            <w:rStyle w:val="af"/>
            <w:noProof/>
          </w:rPr>
          <w:fldChar w:fldCharType="separate"/>
        </w:r>
        <w:r w:rsidRPr="006E7FB9">
          <w:rPr>
            <w:rStyle w:val="af"/>
            <w:rFonts w:hint="eastAsia"/>
            <w:noProof/>
          </w:rPr>
          <w:t>肆</w:t>
        </w:r>
        <w:r w:rsidRPr="006E7FB9">
          <w:rPr>
            <w:rStyle w:val="af"/>
            <w:rFonts w:hint="eastAsia"/>
            <w:noProof/>
          </w:rPr>
          <w:t xml:space="preserve"> </w:t>
        </w:r>
        <w:r w:rsidRPr="006E7FB9">
          <w:rPr>
            <w:rStyle w:val="af"/>
            <w:rFonts w:hint="eastAsia"/>
            <w:noProof/>
          </w:rPr>
          <w:t>技術與工具差異比較</w:t>
        </w:r>
        <w:r>
          <w:rPr>
            <w:noProof/>
            <w:webHidden/>
          </w:rPr>
          <w:tab/>
        </w:r>
        <w:r>
          <w:rPr>
            <w:noProof/>
            <w:webHidden/>
          </w:rPr>
          <w:fldChar w:fldCharType="begin"/>
        </w:r>
        <w:r>
          <w:rPr>
            <w:noProof/>
            <w:webHidden/>
          </w:rPr>
          <w:instrText xml:space="preserve"> PAGEREF _Toc361079424 \h </w:instrText>
        </w:r>
        <w:r>
          <w:rPr>
            <w:noProof/>
            <w:webHidden/>
          </w:rPr>
        </w:r>
      </w:ins>
      <w:r>
        <w:rPr>
          <w:noProof/>
          <w:webHidden/>
        </w:rPr>
        <w:fldChar w:fldCharType="separate"/>
      </w:r>
      <w:ins w:id="232" w:author="腹黒い茶" w:date="2013-07-08T20:36:00Z">
        <w:r>
          <w:rPr>
            <w:noProof/>
            <w:webHidden/>
          </w:rPr>
          <w:t>62</w:t>
        </w:r>
        <w:r>
          <w:rPr>
            <w:noProof/>
            <w:webHidden/>
          </w:rPr>
          <w:fldChar w:fldCharType="end"/>
        </w:r>
        <w:r w:rsidRPr="006E7FB9">
          <w:rPr>
            <w:rStyle w:val="af"/>
            <w:noProof/>
          </w:rPr>
          <w:fldChar w:fldCharType="end"/>
        </w:r>
      </w:ins>
    </w:p>
    <w:p w14:paraId="7F6B86B9" w14:textId="77777777" w:rsidR="007D7F2F" w:rsidRDefault="007D7F2F">
      <w:pPr>
        <w:pStyle w:val="31"/>
        <w:rPr>
          <w:ins w:id="233" w:author="腹黒い茶" w:date="2013-07-08T20:36:00Z"/>
          <w:rFonts w:asciiTheme="minorHAnsi" w:hAnsiTheme="minorHAnsi" w:cstheme="minorBidi"/>
          <w:noProof/>
        </w:rPr>
      </w:pPr>
      <w:ins w:id="234" w:author="腹黒い茶" w:date="2013-07-08T20:36:00Z">
        <w:r w:rsidRPr="006E7FB9">
          <w:rPr>
            <w:rStyle w:val="af"/>
            <w:noProof/>
          </w:rPr>
          <w:fldChar w:fldCharType="begin"/>
        </w:r>
        <w:r w:rsidRPr="006E7FB9">
          <w:rPr>
            <w:rStyle w:val="af"/>
            <w:noProof/>
          </w:rPr>
          <w:instrText xml:space="preserve"> </w:instrText>
        </w:r>
        <w:r>
          <w:rPr>
            <w:noProof/>
          </w:rPr>
          <w:instrText>HYPERLINK \l "_Toc361079425"</w:instrText>
        </w:r>
        <w:r w:rsidRPr="006E7FB9">
          <w:rPr>
            <w:rStyle w:val="af"/>
            <w:noProof/>
          </w:rPr>
          <w:instrText xml:space="preserve"> </w:instrText>
        </w:r>
        <w:r w:rsidRPr="006E7FB9">
          <w:rPr>
            <w:rStyle w:val="af"/>
            <w:noProof/>
          </w:rPr>
        </w:r>
        <w:r w:rsidRPr="006E7FB9">
          <w:rPr>
            <w:rStyle w:val="af"/>
            <w:noProof/>
          </w:rPr>
          <w:fldChar w:fldCharType="separate"/>
        </w:r>
        <w:r w:rsidRPr="006E7FB9">
          <w:rPr>
            <w:rStyle w:val="af"/>
            <w:rFonts w:hint="eastAsia"/>
            <w:noProof/>
          </w:rPr>
          <w:t>伍</w:t>
        </w:r>
        <w:r w:rsidRPr="006E7FB9">
          <w:rPr>
            <w:rStyle w:val="af"/>
            <w:rFonts w:hint="eastAsia"/>
            <w:noProof/>
          </w:rPr>
          <w:t xml:space="preserve"> </w:t>
        </w:r>
        <w:r w:rsidRPr="006E7FB9">
          <w:rPr>
            <w:rStyle w:val="af"/>
            <w:rFonts w:hint="eastAsia"/>
            <w:noProof/>
          </w:rPr>
          <w:t>坊間雲端平台比較</w:t>
        </w:r>
        <w:r>
          <w:rPr>
            <w:noProof/>
            <w:webHidden/>
          </w:rPr>
          <w:tab/>
        </w:r>
        <w:r>
          <w:rPr>
            <w:noProof/>
            <w:webHidden/>
          </w:rPr>
          <w:fldChar w:fldCharType="begin"/>
        </w:r>
        <w:r>
          <w:rPr>
            <w:noProof/>
            <w:webHidden/>
          </w:rPr>
          <w:instrText xml:space="preserve"> PAGEREF _Toc361079425 \h </w:instrText>
        </w:r>
        <w:r>
          <w:rPr>
            <w:noProof/>
            <w:webHidden/>
          </w:rPr>
        </w:r>
      </w:ins>
      <w:r>
        <w:rPr>
          <w:noProof/>
          <w:webHidden/>
        </w:rPr>
        <w:fldChar w:fldCharType="separate"/>
      </w:r>
      <w:ins w:id="235" w:author="腹黒い茶" w:date="2013-07-08T20:36:00Z">
        <w:r>
          <w:rPr>
            <w:noProof/>
            <w:webHidden/>
          </w:rPr>
          <w:t>63</w:t>
        </w:r>
        <w:r>
          <w:rPr>
            <w:noProof/>
            <w:webHidden/>
          </w:rPr>
          <w:fldChar w:fldCharType="end"/>
        </w:r>
        <w:r w:rsidRPr="006E7FB9">
          <w:rPr>
            <w:rStyle w:val="af"/>
            <w:noProof/>
          </w:rPr>
          <w:fldChar w:fldCharType="end"/>
        </w:r>
      </w:ins>
    </w:p>
    <w:p w14:paraId="5B1C59FF" w14:textId="77777777" w:rsidR="007D7F2F" w:rsidRDefault="007D7F2F">
      <w:pPr>
        <w:pStyle w:val="31"/>
        <w:rPr>
          <w:ins w:id="236" w:author="腹黒い茶" w:date="2013-07-08T20:36:00Z"/>
          <w:rFonts w:asciiTheme="minorHAnsi" w:hAnsiTheme="minorHAnsi" w:cstheme="minorBidi"/>
          <w:noProof/>
        </w:rPr>
      </w:pPr>
      <w:ins w:id="237" w:author="腹黒い茶" w:date="2013-07-08T20:36:00Z">
        <w:r w:rsidRPr="006E7FB9">
          <w:rPr>
            <w:rStyle w:val="af"/>
            <w:noProof/>
          </w:rPr>
          <w:fldChar w:fldCharType="begin"/>
        </w:r>
        <w:r w:rsidRPr="006E7FB9">
          <w:rPr>
            <w:rStyle w:val="af"/>
            <w:noProof/>
          </w:rPr>
          <w:instrText xml:space="preserve"> </w:instrText>
        </w:r>
        <w:r>
          <w:rPr>
            <w:noProof/>
          </w:rPr>
          <w:instrText>HYPERLINK \l "_Toc361079426"</w:instrText>
        </w:r>
        <w:r w:rsidRPr="006E7FB9">
          <w:rPr>
            <w:rStyle w:val="af"/>
            <w:noProof/>
          </w:rPr>
          <w:instrText xml:space="preserve"> </w:instrText>
        </w:r>
        <w:r w:rsidRPr="006E7FB9">
          <w:rPr>
            <w:rStyle w:val="af"/>
            <w:noProof/>
          </w:rPr>
        </w:r>
        <w:r w:rsidRPr="006E7FB9">
          <w:rPr>
            <w:rStyle w:val="af"/>
            <w:noProof/>
          </w:rPr>
          <w:fldChar w:fldCharType="separate"/>
        </w:r>
        <w:r w:rsidRPr="006E7FB9">
          <w:rPr>
            <w:rStyle w:val="af"/>
            <w:rFonts w:hint="eastAsia"/>
            <w:noProof/>
          </w:rPr>
          <w:t>陸</w:t>
        </w:r>
        <w:r w:rsidRPr="006E7FB9">
          <w:rPr>
            <w:rStyle w:val="af"/>
            <w:noProof/>
          </w:rPr>
          <w:t xml:space="preserve"> XML</w:t>
        </w:r>
        <w:r w:rsidRPr="006E7FB9">
          <w:rPr>
            <w:rStyle w:val="af"/>
            <w:rFonts w:hint="eastAsia"/>
            <w:noProof/>
          </w:rPr>
          <w:t>、</w:t>
        </w:r>
        <w:r w:rsidRPr="006E7FB9">
          <w:rPr>
            <w:rStyle w:val="af"/>
            <w:noProof/>
          </w:rPr>
          <w:t>XSL</w:t>
        </w:r>
        <w:r w:rsidRPr="006E7FB9">
          <w:rPr>
            <w:rStyle w:val="af"/>
            <w:rFonts w:hint="eastAsia"/>
            <w:noProof/>
          </w:rPr>
          <w:t>與</w:t>
        </w:r>
        <w:r w:rsidRPr="006E7FB9">
          <w:rPr>
            <w:rStyle w:val="af"/>
            <w:noProof/>
          </w:rPr>
          <w:t>HTML5</w:t>
        </w:r>
        <w:r w:rsidRPr="006E7FB9">
          <w:rPr>
            <w:rStyle w:val="af"/>
            <w:rFonts w:hint="eastAsia"/>
            <w:noProof/>
          </w:rPr>
          <w:t>、</w:t>
        </w:r>
        <w:r w:rsidRPr="006E7FB9">
          <w:rPr>
            <w:rStyle w:val="af"/>
            <w:noProof/>
          </w:rPr>
          <w:t>JavaScript</w:t>
        </w:r>
        <w:r w:rsidRPr="006E7FB9">
          <w:rPr>
            <w:rStyle w:val="af"/>
            <w:rFonts w:hint="eastAsia"/>
            <w:noProof/>
          </w:rPr>
          <w:t>套表技術比較</w:t>
        </w:r>
        <w:r>
          <w:rPr>
            <w:noProof/>
            <w:webHidden/>
          </w:rPr>
          <w:tab/>
        </w:r>
        <w:r>
          <w:rPr>
            <w:noProof/>
            <w:webHidden/>
          </w:rPr>
          <w:fldChar w:fldCharType="begin"/>
        </w:r>
        <w:r>
          <w:rPr>
            <w:noProof/>
            <w:webHidden/>
          </w:rPr>
          <w:instrText xml:space="preserve"> PAGEREF _Toc361079426 \h </w:instrText>
        </w:r>
        <w:r>
          <w:rPr>
            <w:noProof/>
            <w:webHidden/>
          </w:rPr>
        </w:r>
      </w:ins>
      <w:r>
        <w:rPr>
          <w:noProof/>
          <w:webHidden/>
        </w:rPr>
        <w:fldChar w:fldCharType="separate"/>
      </w:r>
      <w:ins w:id="238" w:author="腹黒い茶" w:date="2013-07-08T20:36:00Z">
        <w:r>
          <w:rPr>
            <w:noProof/>
            <w:webHidden/>
          </w:rPr>
          <w:t>66</w:t>
        </w:r>
        <w:r>
          <w:rPr>
            <w:noProof/>
            <w:webHidden/>
          </w:rPr>
          <w:fldChar w:fldCharType="end"/>
        </w:r>
        <w:r w:rsidRPr="006E7FB9">
          <w:rPr>
            <w:rStyle w:val="af"/>
            <w:noProof/>
          </w:rPr>
          <w:fldChar w:fldCharType="end"/>
        </w:r>
      </w:ins>
    </w:p>
    <w:p w14:paraId="69B56FF7" w14:textId="77777777" w:rsidR="007D7F2F" w:rsidRDefault="007D7F2F">
      <w:pPr>
        <w:pStyle w:val="21"/>
        <w:tabs>
          <w:tab w:val="right" w:leader="dot" w:pos="9628"/>
        </w:tabs>
        <w:ind w:left="560"/>
        <w:rPr>
          <w:ins w:id="239" w:author="腹黒い茶" w:date="2013-07-08T20:36:00Z"/>
          <w:rFonts w:asciiTheme="minorHAnsi" w:eastAsiaTheme="minorEastAsia" w:hAnsiTheme="minorHAnsi" w:cstheme="minorBidi"/>
          <w:noProof/>
        </w:rPr>
      </w:pPr>
      <w:ins w:id="240" w:author="腹黒い茶" w:date="2013-07-08T20:36:00Z">
        <w:r w:rsidRPr="006E7FB9">
          <w:rPr>
            <w:rStyle w:val="af"/>
            <w:noProof/>
          </w:rPr>
          <w:fldChar w:fldCharType="begin"/>
        </w:r>
        <w:r w:rsidRPr="006E7FB9">
          <w:rPr>
            <w:rStyle w:val="af"/>
            <w:noProof/>
          </w:rPr>
          <w:instrText xml:space="preserve"> </w:instrText>
        </w:r>
        <w:r>
          <w:rPr>
            <w:noProof/>
          </w:rPr>
          <w:instrText>HYPERLINK \l "_Toc361079427"</w:instrText>
        </w:r>
        <w:r w:rsidRPr="006E7FB9">
          <w:rPr>
            <w:rStyle w:val="af"/>
            <w:noProof/>
          </w:rPr>
          <w:instrText xml:space="preserve"> </w:instrText>
        </w:r>
        <w:r w:rsidRPr="006E7FB9">
          <w:rPr>
            <w:rStyle w:val="af"/>
            <w:noProof/>
          </w:rPr>
        </w:r>
        <w:r w:rsidRPr="006E7FB9">
          <w:rPr>
            <w:rStyle w:val="af"/>
            <w:noProof/>
          </w:rPr>
          <w:fldChar w:fldCharType="separate"/>
        </w:r>
        <w:r w:rsidRPr="006E7FB9">
          <w:rPr>
            <w:rStyle w:val="af"/>
            <w:rFonts w:hint="eastAsia"/>
            <w:noProof/>
          </w:rPr>
          <w:t>第三節</w:t>
        </w:r>
        <w:r w:rsidRPr="006E7FB9">
          <w:rPr>
            <w:rStyle w:val="af"/>
            <w:rFonts w:hint="eastAsia"/>
            <w:noProof/>
          </w:rPr>
          <w:t xml:space="preserve"> </w:t>
        </w:r>
        <w:r w:rsidRPr="006E7FB9">
          <w:rPr>
            <w:rStyle w:val="af"/>
            <w:rFonts w:hint="eastAsia"/>
            <w:noProof/>
          </w:rPr>
          <w:t>系統評估</w:t>
        </w:r>
        <w:r>
          <w:rPr>
            <w:noProof/>
            <w:webHidden/>
          </w:rPr>
          <w:tab/>
        </w:r>
        <w:r>
          <w:rPr>
            <w:noProof/>
            <w:webHidden/>
          </w:rPr>
          <w:fldChar w:fldCharType="begin"/>
        </w:r>
        <w:r>
          <w:rPr>
            <w:noProof/>
            <w:webHidden/>
          </w:rPr>
          <w:instrText xml:space="preserve"> PAGEREF _Toc361079427 \h </w:instrText>
        </w:r>
        <w:r>
          <w:rPr>
            <w:noProof/>
            <w:webHidden/>
          </w:rPr>
        </w:r>
      </w:ins>
      <w:r>
        <w:rPr>
          <w:noProof/>
          <w:webHidden/>
        </w:rPr>
        <w:fldChar w:fldCharType="separate"/>
      </w:r>
      <w:ins w:id="241" w:author="腹黒い茶" w:date="2013-07-08T20:36:00Z">
        <w:r>
          <w:rPr>
            <w:noProof/>
            <w:webHidden/>
          </w:rPr>
          <w:t>69</w:t>
        </w:r>
        <w:r>
          <w:rPr>
            <w:noProof/>
            <w:webHidden/>
          </w:rPr>
          <w:fldChar w:fldCharType="end"/>
        </w:r>
        <w:r w:rsidRPr="006E7FB9">
          <w:rPr>
            <w:rStyle w:val="af"/>
            <w:noProof/>
          </w:rPr>
          <w:fldChar w:fldCharType="end"/>
        </w:r>
      </w:ins>
    </w:p>
    <w:p w14:paraId="709538E2" w14:textId="77777777" w:rsidR="007D7F2F" w:rsidRDefault="007D7F2F">
      <w:pPr>
        <w:pStyle w:val="21"/>
        <w:tabs>
          <w:tab w:val="right" w:leader="dot" w:pos="9628"/>
        </w:tabs>
        <w:ind w:left="560"/>
        <w:rPr>
          <w:ins w:id="242" w:author="腹黒い茶" w:date="2013-07-08T20:36:00Z"/>
          <w:rFonts w:asciiTheme="minorHAnsi" w:eastAsiaTheme="minorEastAsia" w:hAnsiTheme="minorHAnsi" w:cstheme="minorBidi"/>
          <w:noProof/>
        </w:rPr>
      </w:pPr>
      <w:ins w:id="243" w:author="腹黒い茶" w:date="2013-07-08T20:36:00Z">
        <w:r w:rsidRPr="006E7FB9">
          <w:rPr>
            <w:rStyle w:val="af"/>
            <w:noProof/>
          </w:rPr>
          <w:fldChar w:fldCharType="begin"/>
        </w:r>
        <w:r w:rsidRPr="006E7FB9">
          <w:rPr>
            <w:rStyle w:val="af"/>
            <w:noProof/>
          </w:rPr>
          <w:instrText xml:space="preserve"> </w:instrText>
        </w:r>
        <w:r>
          <w:rPr>
            <w:noProof/>
          </w:rPr>
          <w:instrText>HYPERLINK \l "_Toc361079428"</w:instrText>
        </w:r>
        <w:r w:rsidRPr="006E7FB9">
          <w:rPr>
            <w:rStyle w:val="af"/>
            <w:noProof/>
          </w:rPr>
          <w:instrText xml:space="preserve"> </w:instrText>
        </w:r>
        <w:r w:rsidRPr="006E7FB9">
          <w:rPr>
            <w:rStyle w:val="af"/>
            <w:noProof/>
          </w:rPr>
        </w:r>
        <w:r w:rsidRPr="006E7FB9">
          <w:rPr>
            <w:rStyle w:val="af"/>
            <w:noProof/>
          </w:rPr>
          <w:fldChar w:fldCharType="separate"/>
        </w:r>
        <w:r w:rsidRPr="006E7FB9">
          <w:rPr>
            <w:rStyle w:val="af"/>
            <w:rFonts w:hint="eastAsia"/>
            <w:noProof/>
          </w:rPr>
          <w:t>第四節</w:t>
        </w:r>
        <w:r w:rsidRPr="006E7FB9">
          <w:rPr>
            <w:rStyle w:val="af"/>
            <w:rFonts w:hint="eastAsia"/>
            <w:noProof/>
          </w:rPr>
          <w:t xml:space="preserve"> </w:t>
        </w:r>
        <w:r w:rsidRPr="006E7FB9">
          <w:rPr>
            <w:rStyle w:val="af"/>
            <w:rFonts w:hint="eastAsia"/>
            <w:noProof/>
          </w:rPr>
          <w:t>研究限制</w:t>
        </w:r>
        <w:r>
          <w:rPr>
            <w:noProof/>
            <w:webHidden/>
          </w:rPr>
          <w:tab/>
        </w:r>
        <w:r>
          <w:rPr>
            <w:noProof/>
            <w:webHidden/>
          </w:rPr>
          <w:fldChar w:fldCharType="begin"/>
        </w:r>
        <w:r>
          <w:rPr>
            <w:noProof/>
            <w:webHidden/>
          </w:rPr>
          <w:instrText xml:space="preserve"> PAGEREF _Toc361079428 \h </w:instrText>
        </w:r>
        <w:r>
          <w:rPr>
            <w:noProof/>
            <w:webHidden/>
          </w:rPr>
        </w:r>
      </w:ins>
      <w:r>
        <w:rPr>
          <w:noProof/>
          <w:webHidden/>
        </w:rPr>
        <w:fldChar w:fldCharType="separate"/>
      </w:r>
      <w:ins w:id="244" w:author="腹黒い茶" w:date="2013-07-08T20:36:00Z">
        <w:r>
          <w:rPr>
            <w:noProof/>
            <w:webHidden/>
          </w:rPr>
          <w:t>75</w:t>
        </w:r>
        <w:r>
          <w:rPr>
            <w:noProof/>
            <w:webHidden/>
          </w:rPr>
          <w:fldChar w:fldCharType="end"/>
        </w:r>
        <w:r w:rsidRPr="006E7FB9">
          <w:rPr>
            <w:rStyle w:val="af"/>
            <w:noProof/>
          </w:rPr>
          <w:fldChar w:fldCharType="end"/>
        </w:r>
      </w:ins>
    </w:p>
    <w:p w14:paraId="27B4345C" w14:textId="77777777" w:rsidR="007D7F2F" w:rsidRDefault="007D7F2F">
      <w:pPr>
        <w:pStyle w:val="11"/>
        <w:rPr>
          <w:ins w:id="245" w:author="腹黒い茶" w:date="2013-07-08T20:36:00Z"/>
          <w:rFonts w:asciiTheme="minorHAnsi" w:eastAsiaTheme="minorEastAsia" w:hAnsiTheme="minorHAnsi" w:cstheme="minorBidi"/>
        </w:rPr>
      </w:pPr>
      <w:ins w:id="246" w:author="腹黒い茶" w:date="2013-07-08T20:36:00Z">
        <w:r w:rsidRPr="006E7FB9">
          <w:rPr>
            <w:rStyle w:val="af"/>
          </w:rPr>
          <w:fldChar w:fldCharType="begin"/>
        </w:r>
        <w:r w:rsidRPr="006E7FB9">
          <w:rPr>
            <w:rStyle w:val="af"/>
          </w:rPr>
          <w:instrText xml:space="preserve"> </w:instrText>
        </w:r>
        <w:r>
          <w:instrText>HYPERLINK \l "_Toc361079429"</w:instrText>
        </w:r>
        <w:r w:rsidRPr="006E7FB9">
          <w:rPr>
            <w:rStyle w:val="af"/>
          </w:rPr>
          <w:instrText xml:space="preserve"> </w:instrText>
        </w:r>
        <w:r w:rsidRPr="006E7FB9">
          <w:rPr>
            <w:rStyle w:val="af"/>
          </w:rPr>
        </w:r>
        <w:r w:rsidRPr="006E7FB9">
          <w:rPr>
            <w:rStyle w:val="af"/>
          </w:rPr>
          <w:fldChar w:fldCharType="separate"/>
        </w:r>
        <w:r w:rsidRPr="006E7FB9">
          <w:rPr>
            <w:rStyle w:val="af"/>
            <w:rFonts w:hint="eastAsia"/>
          </w:rPr>
          <w:t>第伍章</w:t>
        </w:r>
        <w:r w:rsidRPr="006E7FB9">
          <w:rPr>
            <w:rStyle w:val="af"/>
            <w:rFonts w:hint="eastAsia"/>
          </w:rPr>
          <w:t xml:space="preserve"> </w:t>
        </w:r>
        <w:r w:rsidRPr="006E7FB9">
          <w:rPr>
            <w:rStyle w:val="af"/>
            <w:rFonts w:hint="eastAsia"/>
          </w:rPr>
          <w:t>結論與建議</w:t>
        </w:r>
        <w:r>
          <w:rPr>
            <w:webHidden/>
          </w:rPr>
          <w:tab/>
        </w:r>
        <w:r>
          <w:rPr>
            <w:webHidden/>
          </w:rPr>
          <w:fldChar w:fldCharType="begin"/>
        </w:r>
        <w:r>
          <w:rPr>
            <w:webHidden/>
          </w:rPr>
          <w:instrText xml:space="preserve"> PAGEREF _Toc361079429 \h </w:instrText>
        </w:r>
        <w:r>
          <w:rPr>
            <w:webHidden/>
          </w:rPr>
        </w:r>
      </w:ins>
      <w:r>
        <w:rPr>
          <w:webHidden/>
        </w:rPr>
        <w:fldChar w:fldCharType="separate"/>
      </w:r>
      <w:ins w:id="247" w:author="腹黒い茶" w:date="2013-07-08T20:36:00Z">
        <w:r>
          <w:rPr>
            <w:webHidden/>
          </w:rPr>
          <w:t>76</w:t>
        </w:r>
        <w:r>
          <w:rPr>
            <w:webHidden/>
          </w:rPr>
          <w:fldChar w:fldCharType="end"/>
        </w:r>
        <w:r w:rsidRPr="006E7FB9">
          <w:rPr>
            <w:rStyle w:val="af"/>
          </w:rPr>
          <w:fldChar w:fldCharType="end"/>
        </w:r>
      </w:ins>
    </w:p>
    <w:p w14:paraId="47496372" w14:textId="77777777" w:rsidR="007D7F2F" w:rsidRDefault="007D7F2F">
      <w:pPr>
        <w:pStyle w:val="21"/>
        <w:tabs>
          <w:tab w:val="right" w:leader="dot" w:pos="9628"/>
        </w:tabs>
        <w:ind w:left="560"/>
        <w:rPr>
          <w:ins w:id="248" w:author="腹黒い茶" w:date="2013-07-08T20:36:00Z"/>
          <w:rFonts w:asciiTheme="minorHAnsi" w:eastAsiaTheme="minorEastAsia" w:hAnsiTheme="minorHAnsi" w:cstheme="minorBidi"/>
          <w:noProof/>
        </w:rPr>
      </w:pPr>
      <w:ins w:id="249" w:author="腹黒い茶" w:date="2013-07-08T20:36:00Z">
        <w:r w:rsidRPr="006E7FB9">
          <w:rPr>
            <w:rStyle w:val="af"/>
            <w:noProof/>
          </w:rPr>
          <w:fldChar w:fldCharType="begin"/>
        </w:r>
        <w:r w:rsidRPr="006E7FB9">
          <w:rPr>
            <w:rStyle w:val="af"/>
            <w:noProof/>
          </w:rPr>
          <w:instrText xml:space="preserve"> </w:instrText>
        </w:r>
        <w:r>
          <w:rPr>
            <w:noProof/>
          </w:rPr>
          <w:instrText>HYPERLINK \l "_Toc361079430"</w:instrText>
        </w:r>
        <w:r w:rsidRPr="006E7FB9">
          <w:rPr>
            <w:rStyle w:val="af"/>
            <w:noProof/>
          </w:rPr>
          <w:instrText xml:space="preserve"> </w:instrText>
        </w:r>
        <w:r w:rsidRPr="006E7FB9">
          <w:rPr>
            <w:rStyle w:val="af"/>
            <w:noProof/>
          </w:rPr>
        </w:r>
        <w:r w:rsidRPr="006E7FB9">
          <w:rPr>
            <w:rStyle w:val="af"/>
            <w:noProof/>
          </w:rPr>
          <w:fldChar w:fldCharType="separate"/>
        </w:r>
        <w:r w:rsidRPr="006E7FB9">
          <w:rPr>
            <w:rStyle w:val="af"/>
            <w:rFonts w:hint="eastAsia"/>
            <w:noProof/>
          </w:rPr>
          <w:t>第一節</w:t>
        </w:r>
        <w:r w:rsidRPr="006E7FB9">
          <w:rPr>
            <w:rStyle w:val="af"/>
            <w:rFonts w:hint="eastAsia"/>
            <w:noProof/>
          </w:rPr>
          <w:t xml:space="preserve"> </w:t>
        </w:r>
        <w:r w:rsidRPr="006E7FB9">
          <w:rPr>
            <w:rStyle w:val="af"/>
            <w:rFonts w:hint="eastAsia"/>
            <w:noProof/>
          </w:rPr>
          <w:t>結論</w:t>
        </w:r>
        <w:r>
          <w:rPr>
            <w:noProof/>
            <w:webHidden/>
          </w:rPr>
          <w:tab/>
        </w:r>
        <w:r>
          <w:rPr>
            <w:noProof/>
            <w:webHidden/>
          </w:rPr>
          <w:fldChar w:fldCharType="begin"/>
        </w:r>
        <w:r>
          <w:rPr>
            <w:noProof/>
            <w:webHidden/>
          </w:rPr>
          <w:instrText xml:space="preserve"> PAGEREF _Toc361079430 \h </w:instrText>
        </w:r>
        <w:r>
          <w:rPr>
            <w:noProof/>
            <w:webHidden/>
          </w:rPr>
        </w:r>
      </w:ins>
      <w:r>
        <w:rPr>
          <w:noProof/>
          <w:webHidden/>
        </w:rPr>
        <w:fldChar w:fldCharType="separate"/>
      </w:r>
      <w:ins w:id="250" w:author="腹黒い茶" w:date="2013-07-08T20:36:00Z">
        <w:r>
          <w:rPr>
            <w:noProof/>
            <w:webHidden/>
          </w:rPr>
          <w:t>76</w:t>
        </w:r>
        <w:r>
          <w:rPr>
            <w:noProof/>
            <w:webHidden/>
          </w:rPr>
          <w:fldChar w:fldCharType="end"/>
        </w:r>
        <w:r w:rsidRPr="006E7FB9">
          <w:rPr>
            <w:rStyle w:val="af"/>
            <w:noProof/>
          </w:rPr>
          <w:fldChar w:fldCharType="end"/>
        </w:r>
      </w:ins>
    </w:p>
    <w:p w14:paraId="6578E4D4" w14:textId="77777777" w:rsidR="007D7F2F" w:rsidRDefault="007D7F2F">
      <w:pPr>
        <w:pStyle w:val="21"/>
        <w:tabs>
          <w:tab w:val="right" w:leader="dot" w:pos="9628"/>
        </w:tabs>
        <w:ind w:left="560"/>
        <w:rPr>
          <w:ins w:id="251" w:author="腹黒い茶" w:date="2013-07-08T20:36:00Z"/>
          <w:rFonts w:asciiTheme="minorHAnsi" w:eastAsiaTheme="minorEastAsia" w:hAnsiTheme="minorHAnsi" w:cstheme="minorBidi"/>
          <w:noProof/>
        </w:rPr>
      </w:pPr>
      <w:ins w:id="252" w:author="腹黒い茶" w:date="2013-07-08T20:36:00Z">
        <w:r w:rsidRPr="006E7FB9">
          <w:rPr>
            <w:rStyle w:val="af"/>
            <w:noProof/>
          </w:rPr>
          <w:fldChar w:fldCharType="begin"/>
        </w:r>
        <w:r w:rsidRPr="006E7FB9">
          <w:rPr>
            <w:rStyle w:val="af"/>
            <w:noProof/>
          </w:rPr>
          <w:instrText xml:space="preserve"> </w:instrText>
        </w:r>
        <w:r>
          <w:rPr>
            <w:noProof/>
          </w:rPr>
          <w:instrText>HYPERLINK \l "_Toc361079431"</w:instrText>
        </w:r>
        <w:r w:rsidRPr="006E7FB9">
          <w:rPr>
            <w:rStyle w:val="af"/>
            <w:noProof/>
          </w:rPr>
          <w:instrText xml:space="preserve"> </w:instrText>
        </w:r>
        <w:r w:rsidRPr="006E7FB9">
          <w:rPr>
            <w:rStyle w:val="af"/>
            <w:noProof/>
          </w:rPr>
        </w:r>
        <w:r w:rsidRPr="006E7FB9">
          <w:rPr>
            <w:rStyle w:val="af"/>
            <w:noProof/>
          </w:rPr>
          <w:fldChar w:fldCharType="separate"/>
        </w:r>
        <w:r w:rsidRPr="006E7FB9">
          <w:rPr>
            <w:rStyle w:val="af"/>
            <w:rFonts w:hint="eastAsia"/>
            <w:noProof/>
          </w:rPr>
          <w:t>第二節</w:t>
        </w:r>
        <w:r w:rsidRPr="006E7FB9">
          <w:rPr>
            <w:rStyle w:val="af"/>
            <w:rFonts w:hint="eastAsia"/>
            <w:noProof/>
          </w:rPr>
          <w:t xml:space="preserve"> </w:t>
        </w:r>
        <w:r w:rsidRPr="006E7FB9">
          <w:rPr>
            <w:rStyle w:val="af"/>
            <w:rFonts w:hint="eastAsia"/>
            <w:noProof/>
          </w:rPr>
          <w:t>未來努力方向</w:t>
        </w:r>
        <w:r>
          <w:rPr>
            <w:noProof/>
            <w:webHidden/>
          </w:rPr>
          <w:tab/>
        </w:r>
        <w:r>
          <w:rPr>
            <w:noProof/>
            <w:webHidden/>
          </w:rPr>
          <w:fldChar w:fldCharType="begin"/>
        </w:r>
        <w:r>
          <w:rPr>
            <w:noProof/>
            <w:webHidden/>
          </w:rPr>
          <w:instrText xml:space="preserve"> PAGEREF _Toc361079431 \h </w:instrText>
        </w:r>
        <w:r>
          <w:rPr>
            <w:noProof/>
            <w:webHidden/>
          </w:rPr>
        </w:r>
      </w:ins>
      <w:r>
        <w:rPr>
          <w:noProof/>
          <w:webHidden/>
        </w:rPr>
        <w:fldChar w:fldCharType="separate"/>
      </w:r>
      <w:ins w:id="253" w:author="腹黒い茶" w:date="2013-07-08T20:36:00Z">
        <w:r>
          <w:rPr>
            <w:noProof/>
            <w:webHidden/>
          </w:rPr>
          <w:t>77</w:t>
        </w:r>
        <w:r>
          <w:rPr>
            <w:noProof/>
            <w:webHidden/>
          </w:rPr>
          <w:fldChar w:fldCharType="end"/>
        </w:r>
        <w:r w:rsidRPr="006E7FB9">
          <w:rPr>
            <w:rStyle w:val="af"/>
            <w:noProof/>
          </w:rPr>
          <w:fldChar w:fldCharType="end"/>
        </w:r>
      </w:ins>
    </w:p>
    <w:p w14:paraId="69EF7FBD" w14:textId="77777777" w:rsidR="007D7F2F" w:rsidRDefault="007D7F2F">
      <w:pPr>
        <w:pStyle w:val="11"/>
        <w:rPr>
          <w:ins w:id="254" w:author="腹黒い茶" w:date="2013-07-08T20:36:00Z"/>
          <w:rFonts w:asciiTheme="minorHAnsi" w:eastAsiaTheme="minorEastAsia" w:hAnsiTheme="minorHAnsi" w:cstheme="minorBidi"/>
        </w:rPr>
      </w:pPr>
      <w:ins w:id="255" w:author="腹黒い茶" w:date="2013-07-08T20:36:00Z">
        <w:r w:rsidRPr="006E7FB9">
          <w:rPr>
            <w:rStyle w:val="af"/>
          </w:rPr>
          <w:fldChar w:fldCharType="begin"/>
        </w:r>
        <w:r w:rsidRPr="006E7FB9">
          <w:rPr>
            <w:rStyle w:val="af"/>
          </w:rPr>
          <w:instrText xml:space="preserve"> </w:instrText>
        </w:r>
        <w:r>
          <w:instrText>HYPERLINK \l "_Toc361079432"</w:instrText>
        </w:r>
        <w:r w:rsidRPr="006E7FB9">
          <w:rPr>
            <w:rStyle w:val="af"/>
          </w:rPr>
          <w:instrText xml:space="preserve"> </w:instrText>
        </w:r>
        <w:r w:rsidRPr="006E7FB9">
          <w:rPr>
            <w:rStyle w:val="af"/>
          </w:rPr>
        </w:r>
        <w:r w:rsidRPr="006E7FB9">
          <w:rPr>
            <w:rStyle w:val="af"/>
          </w:rPr>
          <w:fldChar w:fldCharType="separate"/>
        </w:r>
        <w:r w:rsidRPr="006E7FB9">
          <w:rPr>
            <w:rStyle w:val="af"/>
            <w:rFonts w:hint="eastAsia"/>
          </w:rPr>
          <w:t>第陸章</w:t>
        </w:r>
        <w:r w:rsidRPr="006E7FB9">
          <w:rPr>
            <w:rStyle w:val="af"/>
            <w:rFonts w:hint="eastAsia"/>
          </w:rPr>
          <w:t xml:space="preserve"> </w:t>
        </w:r>
        <w:r w:rsidRPr="006E7FB9">
          <w:rPr>
            <w:rStyle w:val="af"/>
            <w:rFonts w:hint="eastAsia"/>
          </w:rPr>
          <w:t>參考文獻</w:t>
        </w:r>
        <w:r>
          <w:rPr>
            <w:webHidden/>
          </w:rPr>
          <w:tab/>
        </w:r>
        <w:r>
          <w:rPr>
            <w:webHidden/>
          </w:rPr>
          <w:fldChar w:fldCharType="begin"/>
        </w:r>
        <w:r>
          <w:rPr>
            <w:webHidden/>
          </w:rPr>
          <w:instrText xml:space="preserve"> PAGEREF _Toc361079432 \h </w:instrText>
        </w:r>
        <w:r>
          <w:rPr>
            <w:webHidden/>
          </w:rPr>
        </w:r>
      </w:ins>
      <w:r>
        <w:rPr>
          <w:webHidden/>
        </w:rPr>
        <w:fldChar w:fldCharType="separate"/>
      </w:r>
      <w:ins w:id="256" w:author="腹黒い茶" w:date="2013-07-08T20:36:00Z">
        <w:r>
          <w:rPr>
            <w:webHidden/>
          </w:rPr>
          <w:t>78</w:t>
        </w:r>
        <w:r>
          <w:rPr>
            <w:webHidden/>
          </w:rPr>
          <w:fldChar w:fldCharType="end"/>
        </w:r>
        <w:r w:rsidRPr="006E7FB9">
          <w:rPr>
            <w:rStyle w:val="af"/>
          </w:rPr>
          <w:fldChar w:fldCharType="end"/>
        </w:r>
      </w:ins>
    </w:p>
    <w:p w14:paraId="66329904" w14:textId="77777777" w:rsidR="00A24B75" w:rsidDel="007D7F2F" w:rsidRDefault="00A24B75">
      <w:pPr>
        <w:pStyle w:val="11"/>
        <w:rPr>
          <w:ins w:id="257" w:author="Haraguroicha Hsu" w:date="2013-07-07T20:12:00Z"/>
          <w:del w:id="258" w:author="腹黒い茶" w:date="2013-07-08T20:34:00Z"/>
          <w:rFonts w:asciiTheme="minorHAnsi" w:eastAsiaTheme="minorEastAsia" w:hAnsiTheme="minorHAnsi" w:cstheme="minorBidi"/>
          <w:szCs w:val="24"/>
        </w:rPr>
      </w:pPr>
      <w:ins w:id="259" w:author="Haraguroicha Hsu" w:date="2013-07-07T20:12:00Z">
        <w:del w:id="260" w:author="腹黒い茶" w:date="2013-07-08T20:34:00Z">
          <w:r w:rsidDel="007D7F2F">
            <w:rPr>
              <w:rFonts w:hint="eastAsia"/>
            </w:rPr>
            <w:delText>審查核定書</w:delText>
          </w:r>
          <w:r w:rsidDel="007D7F2F">
            <w:tab/>
            <w:delText>I</w:delText>
          </w:r>
        </w:del>
      </w:ins>
    </w:p>
    <w:p w14:paraId="3E250E23" w14:textId="77777777" w:rsidR="00A24B75" w:rsidDel="007D7F2F" w:rsidRDefault="00A24B75">
      <w:pPr>
        <w:pStyle w:val="11"/>
        <w:rPr>
          <w:ins w:id="261" w:author="Haraguroicha Hsu" w:date="2013-07-07T20:12:00Z"/>
          <w:del w:id="262" w:author="腹黒い茶" w:date="2013-07-08T20:34:00Z"/>
          <w:rFonts w:asciiTheme="minorHAnsi" w:eastAsiaTheme="minorEastAsia" w:hAnsiTheme="minorHAnsi" w:cstheme="minorBidi"/>
          <w:szCs w:val="24"/>
        </w:rPr>
      </w:pPr>
      <w:ins w:id="263" w:author="Haraguroicha Hsu" w:date="2013-07-07T20:12:00Z">
        <w:del w:id="264" w:author="腹黒い茶" w:date="2013-07-08T20:34:00Z">
          <w:r w:rsidDel="007D7F2F">
            <w:rPr>
              <w:rFonts w:hint="eastAsia"/>
            </w:rPr>
            <w:delText>誌謝</w:delText>
          </w:r>
          <w:r w:rsidDel="007D7F2F">
            <w:tab/>
            <w:delText>II</w:delText>
          </w:r>
        </w:del>
      </w:ins>
    </w:p>
    <w:p w14:paraId="2E9C2CD5" w14:textId="77777777" w:rsidR="00A24B75" w:rsidDel="007D7F2F" w:rsidRDefault="00A24B75">
      <w:pPr>
        <w:pStyle w:val="11"/>
        <w:rPr>
          <w:ins w:id="265" w:author="Haraguroicha Hsu" w:date="2013-07-07T20:12:00Z"/>
          <w:del w:id="266" w:author="腹黒い茶" w:date="2013-07-08T20:34:00Z"/>
          <w:rFonts w:asciiTheme="minorHAnsi" w:eastAsiaTheme="minorEastAsia" w:hAnsiTheme="minorHAnsi" w:cstheme="minorBidi"/>
          <w:szCs w:val="24"/>
        </w:rPr>
      </w:pPr>
      <w:ins w:id="267" w:author="Haraguroicha Hsu" w:date="2013-07-07T20:12:00Z">
        <w:del w:id="268" w:author="腹黒い茶" w:date="2013-07-08T20:34:00Z">
          <w:r w:rsidDel="007D7F2F">
            <w:rPr>
              <w:rFonts w:hint="eastAsia"/>
            </w:rPr>
            <w:delText>論文摘要</w:delText>
          </w:r>
          <w:r w:rsidDel="007D7F2F">
            <w:tab/>
            <w:delText>III</w:delText>
          </w:r>
        </w:del>
      </w:ins>
    </w:p>
    <w:p w14:paraId="3870B23C" w14:textId="77777777" w:rsidR="00A24B75" w:rsidDel="007D7F2F" w:rsidRDefault="00A24B75">
      <w:pPr>
        <w:pStyle w:val="11"/>
        <w:rPr>
          <w:ins w:id="269" w:author="Haraguroicha Hsu" w:date="2013-07-07T20:12:00Z"/>
          <w:del w:id="270" w:author="腹黒い茶" w:date="2013-07-08T20:34:00Z"/>
          <w:rFonts w:asciiTheme="minorHAnsi" w:eastAsiaTheme="minorEastAsia" w:hAnsiTheme="minorHAnsi" w:cstheme="minorBidi"/>
          <w:szCs w:val="24"/>
        </w:rPr>
      </w:pPr>
      <w:ins w:id="271" w:author="Haraguroicha Hsu" w:date="2013-07-07T20:12:00Z">
        <w:del w:id="272" w:author="腹黒い茶" w:date="2013-07-08T20:34:00Z">
          <w:r w:rsidDel="007D7F2F">
            <w:delText>ABSTRACT</w:delText>
          </w:r>
          <w:r w:rsidDel="007D7F2F">
            <w:tab/>
            <w:delText>IV</w:delText>
          </w:r>
        </w:del>
      </w:ins>
    </w:p>
    <w:p w14:paraId="56726CE1" w14:textId="77777777" w:rsidR="00A24B75" w:rsidDel="007D7F2F" w:rsidRDefault="00A24B75">
      <w:pPr>
        <w:pStyle w:val="11"/>
        <w:rPr>
          <w:ins w:id="273" w:author="Haraguroicha Hsu" w:date="2013-07-07T20:12:00Z"/>
          <w:del w:id="274" w:author="腹黒い茶" w:date="2013-07-08T20:34:00Z"/>
          <w:rFonts w:asciiTheme="minorHAnsi" w:eastAsiaTheme="minorEastAsia" w:hAnsiTheme="minorHAnsi" w:cstheme="minorBidi"/>
          <w:szCs w:val="24"/>
        </w:rPr>
      </w:pPr>
      <w:ins w:id="275" w:author="Haraguroicha Hsu" w:date="2013-07-07T20:12:00Z">
        <w:del w:id="276" w:author="腹黒い茶" w:date="2013-07-08T20:34:00Z">
          <w:r w:rsidDel="007D7F2F">
            <w:rPr>
              <w:rFonts w:hint="eastAsia"/>
            </w:rPr>
            <w:delText>目錄</w:delText>
          </w:r>
          <w:r w:rsidDel="007D7F2F">
            <w:tab/>
            <w:delText>V</w:delText>
          </w:r>
        </w:del>
      </w:ins>
    </w:p>
    <w:p w14:paraId="7EC7DFB5" w14:textId="77777777" w:rsidR="00A24B75" w:rsidDel="007D7F2F" w:rsidRDefault="00A24B75">
      <w:pPr>
        <w:pStyle w:val="11"/>
        <w:rPr>
          <w:ins w:id="277" w:author="Haraguroicha Hsu" w:date="2013-07-07T20:12:00Z"/>
          <w:del w:id="278" w:author="腹黒い茶" w:date="2013-07-08T20:34:00Z"/>
          <w:rFonts w:asciiTheme="minorHAnsi" w:eastAsiaTheme="minorEastAsia" w:hAnsiTheme="minorHAnsi" w:cstheme="minorBidi"/>
          <w:szCs w:val="24"/>
        </w:rPr>
      </w:pPr>
      <w:ins w:id="279" w:author="Haraguroicha Hsu" w:date="2013-07-07T20:12:00Z">
        <w:del w:id="280" w:author="腹黒い茶" w:date="2013-07-08T20:34:00Z">
          <w:r w:rsidDel="007D7F2F">
            <w:rPr>
              <w:rFonts w:hint="eastAsia"/>
            </w:rPr>
            <w:delText>圖目錄</w:delText>
          </w:r>
          <w:r w:rsidDel="007D7F2F">
            <w:tab/>
            <w:delText>VII</w:delText>
          </w:r>
        </w:del>
      </w:ins>
    </w:p>
    <w:p w14:paraId="54DE1924" w14:textId="77777777" w:rsidR="00A24B75" w:rsidDel="007D7F2F" w:rsidRDefault="00A24B75">
      <w:pPr>
        <w:pStyle w:val="11"/>
        <w:rPr>
          <w:ins w:id="281" w:author="Haraguroicha Hsu" w:date="2013-07-07T20:12:00Z"/>
          <w:del w:id="282" w:author="腹黒い茶" w:date="2013-07-08T20:34:00Z"/>
          <w:rFonts w:asciiTheme="minorHAnsi" w:eastAsiaTheme="minorEastAsia" w:hAnsiTheme="minorHAnsi" w:cstheme="minorBidi"/>
          <w:szCs w:val="24"/>
        </w:rPr>
      </w:pPr>
      <w:ins w:id="283" w:author="Haraguroicha Hsu" w:date="2013-07-07T20:12:00Z">
        <w:del w:id="284" w:author="腹黒い茶" w:date="2013-07-08T20:34:00Z">
          <w:r w:rsidDel="007D7F2F">
            <w:rPr>
              <w:rFonts w:hint="eastAsia"/>
            </w:rPr>
            <w:delText>表目錄</w:delText>
          </w:r>
          <w:r w:rsidDel="007D7F2F">
            <w:tab/>
            <w:delText>VIII</w:delText>
          </w:r>
        </w:del>
      </w:ins>
    </w:p>
    <w:p w14:paraId="6777539E" w14:textId="77777777" w:rsidR="00A24B75" w:rsidDel="007D7F2F" w:rsidRDefault="00A24B75">
      <w:pPr>
        <w:pStyle w:val="11"/>
        <w:rPr>
          <w:ins w:id="285" w:author="Haraguroicha Hsu" w:date="2013-07-07T20:12:00Z"/>
          <w:del w:id="286" w:author="腹黒い茶" w:date="2013-07-08T20:34:00Z"/>
          <w:rFonts w:asciiTheme="minorHAnsi" w:eastAsiaTheme="minorEastAsia" w:hAnsiTheme="minorHAnsi" w:cstheme="minorBidi"/>
          <w:szCs w:val="24"/>
        </w:rPr>
      </w:pPr>
      <w:ins w:id="287" w:author="Haraguroicha Hsu" w:date="2013-07-07T20:12:00Z">
        <w:del w:id="288" w:author="腹黒い茶" w:date="2013-07-08T20:34:00Z">
          <w:r w:rsidRPr="001D69A6" w:rsidDel="007D7F2F">
            <w:rPr>
              <w:rFonts w:hint="eastAsia"/>
              <w:color w:val="000000"/>
            </w:rPr>
            <w:delText>第壹章</w:delText>
          </w:r>
          <w:r w:rsidDel="007D7F2F">
            <w:rPr>
              <w:rFonts w:hint="eastAsia"/>
            </w:rPr>
            <w:delText xml:space="preserve"> </w:delText>
          </w:r>
          <w:r w:rsidDel="007D7F2F">
            <w:rPr>
              <w:rFonts w:hint="eastAsia"/>
            </w:rPr>
            <w:delText>緒論</w:delText>
          </w:r>
          <w:r w:rsidDel="007D7F2F">
            <w:tab/>
            <w:delText>1</w:delText>
          </w:r>
        </w:del>
      </w:ins>
    </w:p>
    <w:p w14:paraId="67CFB08F" w14:textId="77777777" w:rsidR="00A24B75" w:rsidDel="007D7F2F" w:rsidRDefault="00A24B75" w:rsidP="00A24B75">
      <w:pPr>
        <w:pStyle w:val="21"/>
        <w:tabs>
          <w:tab w:val="right" w:leader="dot" w:pos="9628"/>
        </w:tabs>
        <w:ind w:left="560"/>
        <w:rPr>
          <w:ins w:id="289" w:author="Haraguroicha Hsu" w:date="2013-07-07T20:12:00Z"/>
          <w:del w:id="290" w:author="腹黒い茶" w:date="2013-07-08T20:34:00Z"/>
          <w:rFonts w:asciiTheme="minorHAnsi" w:eastAsiaTheme="minorEastAsia" w:hAnsiTheme="minorHAnsi" w:cstheme="minorBidi"/>
          <w:noProof/>
          <w:szCs w:val="24"/>
        </w:rPr>
      </w:pPr>
      <w:ins w:id="291" w:author="Haraguroicha Hsu" w:date="2013-07-07T20:12:00Z">
        <w:del w:id="292" w:author="腹黒い茶" w:date="2013-07-08T20:34:00Z">
          <w:r w:rsidRPr="001D69A6" w:rsidDel="007D7F2F">
            <w:rPr>
              <w:rFonts w:hint="eastAsia"/>
              <w:noProof/>
            </w:rPr>
            <w:delText>第一節</w:delText>
          </w:r>
          <w:r w:rsidDel="007D7F2F">
            <w:rPr>
              <w:rFonts w:hint="eastAsia"/>
              <w:noProof/>
            </w:rPr>
            <w:delText xml:space="preserve"> </w:delText>
          </w:r>
          <w:r w:rsidDel="007D7F2F">
            <w:rPr>
              <w:rFonts w:hint="eastAsia"/>
              <w:noProof/>
            </w:rPr>
            <w:delText>研究背景</w:delText>
          </w:r>
          <w:r w:rsidDel="007D7F2F">
            <w:rPr>
              <w:noProof/>
            </w:rPr>
            <w:tab/>
            <w:delText>1</w:delText>
          </w:r>
        </w:del>
      </w:ins>
    </w:p>
    <w:p w14:paraId="25B547D3" w14:textId="77777777" w:rsidR="00A24B75" w:rsidDel="007D7F2F" w:rsidRDefault="00A24B75">
      <w:pPr>
        <w:pStyle w:val="31"/>
        <w:rPr>
          <w:ins w:id="293" w:author="Haraguroicha Hsu" w:date="2013-07-07T20:12:00Z"/>
          <w:del w:id="294" w:author="腹黒い茶" w:date="2013-07-08T20:34:00Z"/>
          <w:rFonts w:asciiTheme="minorHAnsi" w:hAnsiTheme="minorHAnsi" w:cstheme="minorBidi"/>
          <w:noProof/>
          <w:szCs w:val="24"/>
        </w:rPr>
      </w:pPr>
      <w:ins w:id="295" w:author="Haraguroicha Hsu" w:date="2013-07-07T20:12:00Z">
        <w:del w:id="296" w:author="腹黒い茶" w:date="2013-07-08T20:34:00Z">
          <w:r w:rsidDel="007D7F2F">
            <w:rPr>
              <w:rFonts w:hint="eastAsia"/>
              <w:noProof/>
            </w:rPr>
            <w:delText>壹</w:delText>
          </w:r>
          <w:r w:rsidDel="007D7F2F">
            <w:rPr>
              <w:rFonts w:hint="eastAsia"/>
              <w:noProof/>
            </w:rPr>
            <w:delText xml:space="preserve"> </w:delText>
          </w:r>
          <w:r w:rsidDel="007D7F2F">
            <w:rPr>
              <w:rFonts w:hint="eastAsia"/>
              <w:noProof/>
            </w:rPr>
            <w:delText>國內電子病歷推行狀況</w:delText>
          </w:r>
          <w:r w:rsidDel="007D7F2F">
            <w:rPr>
              <w:noProof/>
            </w:rPr>
            <w:tab/>
            <w:delText>1</w:delText>
          </w:r>
        </w:del>
      </w:ins>
    </w:p>
    <w:p w14:paraId="36913661" w14:textId="77777777" w:rsidR="00A24B75" w:rsidDel="007D7F2F" w:rsidRDefault="00A24B75" w:rsidP="00A24B75">
      <w:pPr>
        <w:pStyle w:val="21"/>
        <w:tabs>
          <w:tab w:val="right" w:leader="dot" w:pos="9628"/>
        </w:tabs>
        <w:ind w:left="560"/>
        <w:rPr>
          <w:ins w:id="297" w:author="Haraguroicha Hsu" w:date="2013-07-07T20:12:00Z"/>
          <w:del w:id="298" w:author="腹黒い茶" w:date="2013-07-08T20:34:00Z"/>
          <w:rFonts w:asciiTheme="minorHAnsi" w:eastAsiaTheme="minorEastAsia" w:hAnsiTheme="minorHAnsi" w:cstheme="minorBidi"/>
          <w:noProof/>
          <w:szCs w:val="24"/>
        </w:rPr>
      </w:pPr>
      <w:ins w:id="299" w:author="Haraguroicha Hsu" w:date="2013-07-07T20:12:00Z">
        <w:del w:id="300" w:author="腹黒い茶" w:date="2013-07-08T20:34:00Z">
          <w:r w:rsidRPr="001D69A6" w:rsidDel="007D7F2F">
            <w:rPr>
              <w:rFonts w:hint="eastAsia"/>
              <w:noProof/>
            </w:rPr>
            <w:delText>第二節</w:delText>
          </w:r>
          <w:r w:rsidDel="007D7F2F">
            <w:rPr>
              <w:rFonts w:hint="eastAsia"/>
              <w:noProof/>
            </w:rPr>
            <w:delText xml:space="preserve"> </w:delText>
          </w:r>
          <w:r w:rsidDel="007D7F2F">
            <w:rPr>
              <w:rFonts w:hint="eastAsia"/>
              <w:noProof/>
            </w:rPr>
            <w:delText>研究動機</w:delText>
          </w:r>
          <w:r w:rsidDel="007D7F2F">
            <w:rPr>
              <w:noProof/>
            </w:rPr>
            <w:tab/>
            <w:delText>2</w:delText>
          </w:r>
        </w:del>
      </w:ins>
    </w:p>
    <w:p w14:paraId="7BE00113" w14:textId="77777777" w:rsidR="00A24B75" w:rsidDel="007D7F2F" w:rsidRDefault="00A24B75" w:rsidP="00A24B75">
      <w:pPr>
        <w:pStyle w:val="21"/>
        <w:tabs>
          <w:tab w:val="right" w:leader="dot" w:pos="9628"/>
        </w:tabs>
        <w:ind w:left="560"/>
        <w:rPr>
          <w:ins w:id="301" w:author="Haraguroicha Hsu" w:date="2013-07-07T20:12:00Z"/>
          <w:del w:id="302" w:author="腹黒い茶" w:date="2013-07-08T20:34:00Z"/>
          <w:rFonts w:asciiTheme="minorHAnsi" w:eastAsiaTheme="minorEastAsia" w:hAnsiTheme="minorHAnsi" w:cstheme="minorBidi"/>
          <w:noProof/>
          <w:szCs w:val="24"/>
        </w:rPr>
      </w:pPr>
      <w:ins w:id="303" w:author="Haraguroicha Hsu" w:date="2013-07-07T20:12:00Z">
        <w:del w:id="304" w:author="腹黒い茶" w:date="2013-07-08T20:34:00Z">
          <w:r w:rsidRPr="001D69A6" w:rsidDel="007D7F2F">
            <w:rPr>
              <w:rFonts w:hint="eastAsia"/>
              <w:noProof/>
            </w:rPr>
            <w:delText>第三節</w:delText>
          </w:r>
          <w:r w:rsidDel="007D7F2F">
            <w:rPr>
              <w:rFonts w:hint="eastAsia"/>
              <w:noProof/>
            </w:rPr>
            <w:delText xml:space="preserve"> </w:delText>
          </w:r>
          <w:r w:rsidDel="007D7F2F">
            <w:rPr>
              <w:rFonts w:hint="eastAsia"/>
              <w:noProof/>
            </w:rPr>
            <w:delText>研究目的</w:delText>
          </w:r>
          <w:r w:rsidDel="007D7F2F">
            <w:rPr>
              <w:noProof/>
            </w:rPr>
            <w:tab/>
            <w:delText>3</w:delText>
          </w:r>
        </w:del>
      </w:ins>
    </w:p>
    <w:p w14:paraId="5B962DF0" w14:textId="77777777" w:rsidR="00A24B75" w:rsidDel="007D7F2F" w:rsidRDefault="00A24B75" w:rsidP="00A24B75">
      <w:pPr>
        <w:pStyle w:val="21"/>
        <w:tabs>
          <w:tab w:val="right" w:leader="dot" w:pos="9628"/>
        </w:tabs>
        <w:ind w:left="560"/>
        <w:rPr>
          <w:ins w:id="305" w:author="Haraguroicha Hsu" w:date="2013-07-07T20:12:00Z"/>
          <w:del w:id="306" w:author="腹黒い茶" w:date="2013-07-08T20:34:00Z"/>
          <w:rFonts w:asciiTheme="minorHAnsi" w:eastAsiaTheme="minorEastAsia" w:hAnsiTheme="minorHAnsi" w:cstheme="minorBidi"/>
          <w:noProof/>
          <w:szCs w:val="24"/>
        </w:rPr>
      </w:pPr>
      <w:ins w:id="307" w:author="Haraguroicha Hsu" w:date="2013-07-07T20:12:00Z">
        <w:del w:id="308" w:author="腹黒い茶" w:date="2013-07-08T20:34:00Z">
          <w:r w:rsidRPr="001D69A6" w:rsidDel="007D7F2F">
            <w:rPr>
              <w:rFonts w:hint="eastAsia"/>
              <w:noProof/>
            </w:rPr>
            <w:delText>第四節</w:delText>
          </w:r>
          <w:r w:rsidDel="007D7F2F">
            <w:rPr>
              <w:rFonts w:hint="eastAsia"/>
              <w:noProof/>
            </w:rPr>
            <w:delText xml:space="preserve"> </w:delText>
          </w:r>
          <w:r w:rsidDel="007D7F2F">
            <w:rPr>
              <w:rFonts w:hint="eastAsia"/>
              <w:noProof/>
            </w:rPr>
            <w:delText>論文架構</w:delText>
          </w:r>
          <w:r w:rsidDel="007D7F2F">
            <w:rPr>
              <w:noProof/>
            </w:rPr>
            <w:tab/>
            <w:delText>3</w:delText>
          </w:r>
        </w:del>
      </w:ins>
    </w:p>
    <w:p w14:paraId="2B6D29BA" w14:textId="77777777" w:rsidR="00A24B75" w:rsidDel="007D7F2F" w:rsidRDefault="00A24B75">
      <w:pPr>
        <w:pStyle w:val="11"/>
        <w:rPr>
          <w:ins w:id="309" w:author="Haraguroicha Hsu" w:date="2013-07-07T20:12:00Z"/>
          <w:del w:id="310" w:author="腹黒い茶" w:date="2013-07-08T20:34:00Z"/>
          <w:rFonts w:asciiTheme="minorHAnsi" w:eastAsiaTheme="minorEastAsia" w:hAnsiTheme="minorHAnsi" w:cstheme="minorBidi"/>
          <w:szCs w:val="24"/>
        </w:rPr>
      </w:pPr>
      <w:ins w:id="311" w:author="Haraguroicha Hsu" w:date="2013-07-07T20:12:00Z">
        <w:del w:id="312" w:author="腹黒い茶" w:date="2013-07-08T20:34:00Z">
          <w:r w:rsidRPr="001D69A6" w:rsidDel="007D7F2F">
            <w:rPr>
              <w:rFonts w:hint="eastAsia"/>
              <w:color w:val="000000"/>
            </w:rPr>
            <w:delText>第貳章</w:delText>
          </w:r>
          <w:r w:rsidDel="007D7F2F">
            <w:rPr>
              <w:rFonts w:hint="eastAsia"/>
            </w:rPr>
            <w:delText xml:space="preserve"> </w:delText>
          </w:r>
          <w:r w:rsidDel="007D7F2F">
            <w:rPr>
              <w:rFonts w:hint="eastAsia"/>
            </w:rPr>
            <w:delText>文獻探討</w:delText>
          </w:r>
          <w:r w:rsidDel="007D7F2F">
            <w:tab/>
            <w:delText>4</w:delText>
          </w:r>
        </w:del>
      </w:ins>
    </w:p>
    <w:p w14:paraId="15E6A0BC" w14:textId="77777777" w:rsidR="00A24B75" w:rsidDel="007D7F2F" w:rsidRDefault="00A24B75" w:rsidP="00A24B75">
      <w:pPr>
        <w:pStyle w:val="21"/>
        <w:tabs>
          <w:tab w:val="right" w:leader="dot" w:pos="9628"/>
        </w:tabs>
        <w:ind w:left="560"/>
        <w:rPr>
          <w:ins w:id="313" w:author="Haraguroicha Hsu" w:date="2013-07-07T20:12:00Z"/>
          <w:del w:id="314" w:author="腹黒い茶" w:date="2013-07-08T20:34:00Z"/>
          <w:rFonts w:asciiTheme="minorHAnsi" w:eastAsiaTheme="minorEastAsia" w:hAnsiTheme="minorHAnsi" w:cstheme="minorBidi"/>
          <w:noProof/>
          <w:szCs w:val="24"/>
        </w:rPr>
      </w:pPr>
      <w:ins w:id="315" w:author="Haraguroicha Hsu" w:date="2013-07-07T20:12:00Z">
        <w:del w:id="316" w:author="腹黒い茶" w:date="2013-07-08T20:34:00Z">
          <w:r w:rsidRPr="001D69A6" w:rsidDel="007D7F2F">
            <w:rPr>
              <w:rFonts w:hint="eastAsia"/>
              <w:noProof/>
            </w:rPr>
            <w:delText>第一節</w:delText>
          </w:r>
          <w:r w:rsidDel="007D7F2F">
            <w:rPr>
              <w:rFonts w:hint="eastAsia"/>
              <w:noProof/>
            </w:rPr>
            <w:delText xml:space="preserve"> </w:delText>
          </w:r>
          <w:r w:rsidDel="007D7F2F">
            <w:rPr>
              <w:rFonts w:hint="eastAsia"/>
              <w:noProof/>
            </w:rPr>
            <w:delText>電子病歷</w:delText>
          </w:r>
          <w:r w:rsidDel="007D7F2F">
            <w:rPr>
              <w:noProof/>
            </w:rPr>
            <w:tab/>
            <w:delText>4</w:delText>
          </w:r>
        </w:del>
      </w:ins>
    </w:p>
    <w:p w14:paraId="4BB10FCF" w14:textId="77777777" w:rsidR="00A24B75" w:rsidDel="007D7F2F" w:rsidRDefault="00A24B75" w:rsidP="00A24B75">
      <w:pPr>
        <w:pStyle w:val="21"/>
        <w:tabs>
          <w:tab w:val="right" w:leader="dot" w:pos="9628"/>
        </w:tabs>
        <w:ind w:left="560"/>
        <w:rPr>
          <w:ins w:id="317" w:author="Haraguroicha Hsu" w:date="2013-07-07T20:12:00Z"/>
          <w:del w:id="318" w:author="腹黒い茶" w:date="2013-07-08T20:34:00Z"/>
          <w:rFonts w:asciiTheme="minorHAnsi" w:eastAsiaTheme="minorEastAsia" w:hAnsiTheme="minorHAnsi" w:cstheme="minorBidi"/>
          <w:noProof/>
          <w:szCs w:val="24"/>
        </w:rPr>
      </w:pPr>
      <w:ins w:id="319" w:author="Haraguroicha Hsu" w:date="2013-07-07T20:12:00Z">
        <w:del w:id="320" w:author="腹黒い茶" w:date="2013-07-08T20:34:00Z">
          <w:r w:rsidRPr="001D69A6" w:rsidDel="007D7F2F">
            <w:rPr>
              <w:rFonts w:hint="eastAsia"/>
              <w:noProof/>
            </w:rPr>
            <w:delText>第二節</w:delText>
          </w:r>
          <w:r w:rsidDel="007D7F2F">
            <w:rPr>
              <w:rFonts w:hint="eastAsia"/>
              <w:noProof/>
            </w:rPr>
            <w:delText xml:space="preserve"> </w:delText>
          </w:r>
          <w:r w:rsidDel="007D7F2F">
            <w:rPr>
              <w:rFonts w:hint="eastAsia"/>
              <w:noProof/>
            </w:rPr>
            <w:delText>資訊技術與服務</w:delText>
          </w:r>
          <w:r w:rsidDel="007D7F2F">
            <w:rPr>
              <w:noProof/>
            </w:rPr>
            <w:tab/>
            <w:delText>5</w:delText>
          </w:r>
        </w:del>
      </w:ins>
    </w:p>
    <w:p w14:paraId="62B844ED" w14:textId="77777777" w:rsidR="00A24B75" w:rsidDel="007D7F2F" w:rsidRDefault="00A24B75">
      <w:pPr>
        <w:pStyle w:val="31"/>
        <w:rPr>
          <w:ins w:id="321" w:author="Haraguroicha Hsu" w:date="2013-07-07T20:12:00Z"/>
          <w:del w:id="322" w:author="腹黒い茶" w:date="2013-07-08T20:34:00Z"/>
          <w:rFonts w:asciiTheme="minorHAnsi" w:hAnsiTheme="minorHAnsi" w:cstheme="minorBidi"/>
          <w:noProof/>
          <w:szCs w:val="24"/>
        </w:rPr>
      </w:pPr>
      <w:ins w:id="323" w:author="Haraguroicha Hsu" w:date="2013-07-07T20:12:00Z">
        <w:del w:id="324" w:author="腹黒い茶" w:date="2013-07-08T20:34:00Z">
          <w:r w:rsidDel="007D7F2F">
            <w:rPr>
              <w:rFonts w:hint="eastAsia"/>
              <w:noProof/>
            </w:rPr>
            <w:delText>壹</w:delText>
          </w:r>
          <w:r w:rsidDel="007D7F2F">
            <w:rPr>
              <w:rFonts w:hint="eastAsia"/>
              <w:noProof/>
            </w:rPr>
            <w:delText xml:space="preserve"> </w:delText>
          </w:r>
          <w:r w:rsidDel="007D7F2F">
            <w:rPr>
              <w:rFonts w:hint="eastAsia"/>
              <w:noProof/>
            </w:rPr>
            <w:delText>基礎構想</w:delText>
          </w:r>
          <w:r w:rsidDel="007D7F2F">
            <w:rPr>
              <w:noProof/>
            </w:rPr>
            <w:tab/>
            <w:delText>5</w:delText>
          </w:r>
        </w:del>
      </w:ins>
    </w:p>
    <w:p w14:paraId="523911F0" w14:textId="77777777" w:rsidR="00A24B75" w:rsidDel="007D7F2F" w:rsidRDefault="00A24B75">
      <w:pPr>
        <w:pStyle w:val="31"/>
        <w:rPr>
          <w:ins w:id="325" w:author="Haraguroicha Hsu" w:date="2013-07-07T20:12:00Z"/>
          <w:del w:id="326" w:author="腹黒い茶" w:date="2013-07-08T20:34:00Z"/>
          <w:rFonts w:asciiTheme="minorHAnsi" w:hAnsiTheme="minorHAnsi" w:cstheme="minorBidi"/>
          <w:noProof/>
          <w:szCs w:val="24"/>
        </w:rPr>
      </w:pPr>
      <w:ins w:id="327" w:author="Haraguroicha Hsu" w:date="2013-07-07T20:12:00Z">
        <w:del w:id="328" w:author="腹黒い茶" w:date="2013-07-08T20:34:00Z">
          <w:r w:rsidDel="007D7F2F">
            <w:rPr>
              <w:rFonts w:hint="eastAsia"/>
              <w:noProof/>
            </w:rPr>
            <w:delText>貳</w:delText>
          </w:r>
          <w:r w:rsidDel="007D7F2F">
            <w:rPr>
              <w:rFonts w:hint="eastAsia"/>
              <w:noProof/>
            </w:rPr>
            <w:delText xml:space="preserve"> </w:delText>
          </w:r>
          <w:r w:rsidDel="007D7F2F">
            <w:rPr>
              <w:rFonts w:hint="eastAsia"/>
              <w:noProof/>
            </w:rPr>
            <w:delText>服務管理</w:delText>
          </w:r>
          <w:r w:rsidDel="007D7F2F">
            <w:rPr>
              <w:noProof/>
            </w:rPr>
            <w:tab/>
            <w:delText>6</w:delText>
          </w:r>
        </w:del>
      </w:ins>
    </w:p>
    <w:p w14:paraId="7271F5DB" w14:textId="77777777" w:rsidR="00A24B75" w:rsidDel="007D7F2F" w:rsidRDefault="00A24B75" w:rsidP="00A24B75">
      <w:pPr>
        <w:pStyle w:val="21"/>
        <w:tabs>
          <w:tab w:val="right" w:leader="dot" w:pos="9628"/>
        </w:tabs>
        <w:ind w:left="560"/>
        <w:rPr>
          <w:ins w:id="329" w:author="Haraguroicha Hsu" w:date="2013-07-07T20:12:00Z"/>
          <w:del w:id="330" w:author="腹黒い茶" w:date="2013-07-08T20:34:00Z"/>
          <w:rFonts w:asciiTheme="minorHAnsi" w:eastAsiaTheme="minorEastAsia" w:hAnsiTheme="minorHAnsi" w:cstheme="minorBidi"/>
          <w:noProof/>
          <w:szCs w:val="24"/>
        </w:rPr>
      </w:pPr>
      <w:ins w:id="331" w:author="Haraguroicha Hsu" w:date="2013-07-07T20:12:00Z">
        <w:del w:id="332" w:author="腹黒い茶" w:date="2013-07-08T20:34:00Z">
          <w:r w:rsidRPr="001D69A6" w:rsidDel="007D7F2F">
            <w:rPr>
              <w:rFonts w:hint="eastAsia"/>
              <w:noProof/>
            </w:rPr>
            <w:delText>第三節</w:delText>
          </w:r>
          <w:r w:rsidDel="007D7F2F">
            <w:rPr>
              <w:noProof/>
            </w:rPr>
            <w:delText xml:space="preserve"> XML</w:delText>
          </w:r>
          <w:r w:rsidDel="007D7F2F">
            <w:rPr>
              <w:noProof/>
            </w:rPr>
            <w:tab/>
            <w:delText>8</w:delText>
          </w:r>
        </w:del>
      </w:ins>
    </w:p>
    <w:p w14:paraId="18F1D250" w14:textId="77777777" w:rsidR="00A24B75" w:rsidDel="007D7F2F" w:rsidRDefault="00A24B75">
      <w:pPr>
        <w:pStyle w:val="31"/>
        <w:rPr>
          <w:ins w:id="333" w:author="Haraguroicha Hsu" w:date="2013-07-07T20:12:00Z"/>
          <w:del w:id="334" w:author="腹黒い茶" w:date="2013-07-08T20:34:00Z"/>
          <w:rFonts w:asciiTheme="minorHAnsi" w:hAnsiTheme="minorHAnsi" w:cstheme="minorBidi"/>
          <w:noProof/>
          <w:szCs w:val="24"/>
        </w:rPr>
      </w:pPr>
      <w:ins w:id="335" w:author="Haraguroicha Hsu" w:date="2013-07-07T20:12:00Z">
        <w:del w:id="336" w:author="腹黒い茶" w:date="2013-07-08T20:34:00Z">
          <w:r w:rsidDel="007D7F2F">
            <w:rPr>
              <w:rFonts w:hint="eastAsia"/>
              <w:noProof/>
            </w:rPr>
            <w:delText>壹</w:delText>
          </w:r>
          <w:r w:rsidDel="007D7F2F">
            <w:rPr>
              <w:noProof/>
            </w:rPr>
            <w:delText xml:space="preserve"> XPath</w:delText>
          </w:r>
          <w:r w:rsidDel="007D7F2F">
            <w:rPr>
              <w:noProof/>
            </w:rPr>
            <w:tab/>
            <w:delText>9</w:delText>
          </w:r>
        </w:del>
      </w:ins>
    </w:p>
    <w:p w14:paraId="101E155E" w14:textId="77777777" w:rsidR="00A24B75" w:rsidDel="007D7F2F" w:rsidRDefault="00A24B75" w:rsidP="00A24B75">
      <w:pPr>
        <w:pStyle w:val="21"/>
        <w:tabs>
          <w:tab w:val="right" w:leader="dot" w:pos="9628"/>
        </w:tabs>
        <w:ind w:left="560"/>
        <w:rPr>
          <w:ins w:id="337" w:author="Haraguroicha Hsu" w:date="2013-07-07T20:12:00Z"/>
          <w:del w:id="338" w:author="腹黒い茶" w:date="2013-07-08T20:34:00Z"/>
          <w:rFonts w:asciiTheme="minorHAnsi" w:eastAsiaTheme="minorEastAsia" w:hAnsiTheme="minorHAnsi" w:cstheme="minorBidi"/>
          <w:noProof/>
          <w:szCs w:val="24"/>
        </w:rPr>
      </w:pPr>
      <w:ins w:id="339" w:author="Haraguroicha Hsu" w:date="2013-07-07T20:12:00Z">
        <w:del w:id="340" w:author="腹黒い茶" w:date="2013-07-08T20:34:00Z">
          <w:r w:rsidRPr="001D69A6" w:rsidDel="007D7F2F">
            <w:rPr>
              <w:rFonts w:hint="eastAsia"/>
              <w:noProof/>
            </w:rPr>
            <w:delText>第四節</w:delText>
          </w:r>
          <w:r w:rsidDel="007D7F2F">
            <w:rPr>
              <w:noProof/>
            </w:rPr>
            <w:delText xml:space="preserve"> Web 3.0</w:delText>
          </w:r>
          <w:r w:rsidDel="007D7F2F">
            <w:rPr>
              <w:noProof/>
            </w:rPr>
            <w:tab/>
            <w:delText>10</w:delText>
          </w:r>
        </w:del>
      </w:ins>
    </w:p>
    <w:p w14:paraId="6D266381" w14:textId="77777777" w:rsidR="00A24B75" w:rsidDel="007D7F2F" w:rsidRDefault="00A24B75">
      <w:pPr>
        <w:pStyle w:val="31"/>
        <w:rPr>
          <w:ins w:id="341" w:author="Haraguroicha Hsu" w:date="2013-07-07T20:12:00Z"/>
          <w:del w:id="342" w:author="腹黒い茶" w:date="2013-07-08T20:34:00Z"/>
          <w:rFonts w:asciiTheme="minorHAnsi" w:hAnsiTheme="minorHAnsi" w:cstheme="minorBidi"/>
          <w:noProof/>
          <w:szCs w:val="24"/>
        </w:rPr>
      </w:pPr>
      <w:ins w:id="343" w:author="Haraguroicha Hsu" w:date="2013-07-07T20:12:00Z">
        <w:del w:id="344" w:author="腹黒い茶" w:date="2013-07-08T20:34:00Z">
          <w:r w:rsidDel="007D7F2F">
            <w:rPr>
              <w:rFonts w:hint="eastAsia"/>
              <w:noProof/>
            </w:rPr>
            <w:delText>壹</w:delText>
          </w:r>
          <w:r w:rsidDel="007D7F2F">
            <w:rPr>
              <w:noProof/>
            </w:rPr>
            <w:delText xml:space="preserve"> HTML5</w:delText>
          </w:r>
          <w:r w:rsidDel="007D7F2F">
            <w:rPr>
              <w:noProof/>
            </w:rPr>
            <w:tab/>
            <w:delText>11</w:delText>
          </w:r>
        </w:del>
      </w:ins>
    </w:p>
    <w:p w14:paraId="74C43A14" w14:textId="77777777" w:rsidR="00A24B75" w:rsidDel="007D7F2F" w:rsidRDefault="00A24B75">
      <w:pPr>
        <w:pStyle w:val="31"/>
        <w:rPr>
          <w:ins w:id="345" w:author="Haraguroicha Hsu" w:date="2013-07-07T20:12:00Z"/>
          <w:del w:id="346" w:author="腹黒い茶" w:date="2013-07-08T20:34:00Z"/>
          <w:rFonts w:asciiTheme="minorHAnsi" w:hAnsiTheme="minorHAnsi" w:cstheme="minorBidi"/>
          <w:noProof/>
          <w:szCs w:val="24"/>
        </w:rPr>
      </w:pPr>
      <w:ins w:id="347" w:author="Haraguroicha Hsu" w:date="2013-07-07T20:12:00Z">
        <w:del w:id="348" w:author="腹黒い茶" w:date="2013-07-08T20:34:00Z">
          <w:r w:rsidDel="007D7F2F">
            <w:rPr>
              <w:rFonts w:hint="eastAsia"/>
              <w:noProof/>
            </w:rPr>
            <w:delText>貳</w:delText>
          </w:r>
          <w:r w:rsidDel="007D7F2F">
            <w:rPr>
              <w:rFonts w:hint="eastAsia"/>
              <w:noProof/>
            </w:rPr>
            <w:delText xml:space="preserve"> </w:delText>
          </w:r>
          <w:r w:rsidDel="007D7F2F">
            <w:rPr>
              <w:rFonts w:hint="eastAsia"/>
              <w:noProof/>
            </w:rPr>
            <w:delText>自適應網頁設計</w:delText>
          </w:r>
          <w:r w:rsidDel="007D7F2F">
            <w:rPr>
              <w:noProof/>
            </w:rPr>
            <w:tab/>
            <w:delText>12</w:delText>
          </w:r>
        </w:del>
      </w:ins>
    </w:p>
    <w:p w14:paraId="26F518F6" w14:textId="77777777" w:rsidR="00A24B75" w:rsidDel="007D7F2F" w:rsidRDefault="00A24B75">
      <w:pPr>
        <w:pStyle w:val="31"/>
        <w:rPr>
          <w:ins w:id="349" w:author="Haraguroicha Hsu" w:date="2013-07-07T20:12:00Z"/>
          <w:del w:id="350" w:author="腹黒い茶" w:date="2013-07-08T20:34:00Z"/>
          <w:rFonts w:asciiTheme="minorHAnsi" w:hAnsiTheme="minorHAnsi" w:cstheme="minorBidi"/>
          <w:noProof/>
          <w:szCs w:val="24"/>
        </w:rPr>
      </w:pPr>
      <w:ins w:id="351" w:author="Haraguroicha Hsu" w:date="2013-07-07T20:12:00Z">
        <w:del w:id="352" w:author="腹黒い茶" w:date="2013-07-08T20:34:00Z">
          <w:r w:rsidDel="007D7F2F">
            <w:rPr>
              <w:rFonts w:hint="eastAsia"/>
              <w:noProof/>
            </w:rPr>
            <w:delText>參</w:delText>
          </w:r>
          <w:r w:rsidDel="007D7F2F">
            <w:rPr>
              <w:rFonts w:hint="eastAsia"/>
              <w:noProof/>
            </w:rPr>
            <w:delText xml:space="preserve"> </w:delText>
          </w:r>
          <w:r w:rsidDel="007D7F2F">
            <w:rPr>
              <w:rFonts w:hint="eastAsia"/>
              <w:noProof/>
            </w:rPr>
            <w:delText>行動裝置與平板電腦的崛起，</w:delText>
          </w:r>
          <w:r w:rsidDel="007D7F2F">
            <w:rPr>
              <w:noProof/>
            </w:rPr>
            <w:delText>Web 3.0</w:delText>
          </w:r>
          <w:r w:rsidDel="007D7F2F">
            <w:rPr>
              <w:rFonts w:hint="eastAsia"/>
              <w:noProof/>
            </w:rPr>
            <w:delText>的時代來臨</w:delText>
          </w:r>
          <w:r w:rsidDel="007D7F2F">
            <w:rPr>
              <w:noProof/>
            </w:rPr>
            <w:tab/>
            <w:delText>13</w:delText>
          </w:r>
        </w:del>
      </w:ins>
    </w:p>
    <w:p w14:paraId="23CB6D69" w14:textId="77777777" w:rsidR="00A24B75" w:rsidDel="007D7F2F" w:rsidRDefault="00A24B75" w:rsidP="00A24B75">
      <w:pPr>
        <w:pStyle w:val="21"/>
        <w:tabs>
          <w:tab w:val="right" w:leader="dot" w:pos="9628"/>
        </w:tabs>
        <w:ind w:left="560"/>
        <w:rPr>
          <w:ins w:id="353" w:author="Haraguroicha Hsu" w:date="2013-07-07T20:12:00Z"/>
          <w:del w:id="354" w:author="腹黒い茶" w:date="2013-07-08T20:34:00Z"/>
          <w:rFonts w:asciiTheme="minorHAnsi" w:eastAsiaTheme="minorEastAsia" w:hAnsiTheme="minorHAnsi" w:cstheme="minorBidi"/>
          <w:noProof/>
          <w:szCs w:val="24"/>
        </w:rPr>
      </w:pPr>
      <w:ins w:id="355" w:author="Haraguroicha Hsu" w:date="2013-07-07T20:12:00Z">
        <w:del w:id="356" w:author="腹黒い茶" w:date="2013-07-08T20:34:00Z">
          <w:r w:rsidRPr="001D69A6" w:rsidDel="007D7F2F">
            <w:rPr>
              <w:rFonts w:hint="eastAsia"/>
              <w:noProof/>
            </w:rPr>
            <w:delText>第五節</w:delText>
          </w:r>
          <w:r w:rsidDel="007D7F2F">
            <w:rPr>
              <w:rFonts w:hint="eastAsia"/>
              <w:noProof/>
            </w:rPr>
            <w:delText xml:space="preserve"> </w:delText>
          </w:r>
          <w:r w:rsidDel="007D7F2F">
            <w:rPr>
              <w:rFonts w:hint="eastAsia"/>
              <w:noProof/>
            </w:rPr>
            <w:delText>雲端運算</w:delText>
          </w:r>
          <w:r w:rsidDel="007D7F2F">
            <w:rPr>
              <w:noProof/>
            </w:rPr>
            <w:tab/>
            <w:delText>13</w:delText>
          </w:r>
        </w:del>
      </w:ins>
    </w:p>
    <w:p w14:paraId="4E311907" w14:textId="77777777" w:rsidR="00A24B75" w:rsidDel="007D7F2F" w:rsidRDefault="00A24B75">
      <w:pPr>
        <w:pStyle w:val="31"/>
        <w:rPr>
          <w:ins w:id="357" w:author="Haraguroicha Hsu" w:date="2013-07-07T20:12:00Z"/>
          <w:del w:id="358" w:author="腹黒い茶" w:date="2013-07-08T20:34:00Z"/>
          <w:rFonts w:asciiTheme="minorHAnsi" w:hAnsiTheme="minorHAnsi" w:cstheme="minorBidi"/>
          <w:noProof/>
          <w:szCs w:val="24"/>
        </w:rPr>
      </w:pPr>
      <w:ins w:id="359" w:author="Haraguroicha Hsu" w:date="2013-07-07T20:12:00Z">
        <w:del w:id="360" w:author="腹黒い茶" w:date="2013-07-08T20:34:00Z">
          <w:r w:rsidDel="007D7F2F">
            <w:rPr>
              <w:rFonts w:hint="eastAsia"/>
              <w:noProof/>
            </w:rPr>
            <w:delText>壹</w:delText>
          </w:r>
          <w:r w:rsidDel="007D7F2F">
            <w:rPr>
              <w:rFonts w:hint="eastAsia"/>
              <w:noProof/>
            </w:rPr>
            <w:delText xml:space="preserve"> </w:delText>
          </w:r>
          <w:r w:rsidDel="007D7F2F">
            <w:rPr>
              <w:rFonts w:hint="eastAsia"/>
              <w:noProof/>
            </w:rPr>
            <w:delText>雲端服務的普及度</w:delText>
          </w:r>
          <w:r w:rsidDel="007D7F2F">
            <w:rPr>
              <w:noProof/>
            </w:rPr>
            <w:tab/>
            <w:delText>15</w:delText>
          </w:r>
        </w:del>
      </w:ins>
    </w:p>
    <w:p w14:paraId="4C9A111C" w14:textId="77777777" w:rsidR="00A24B75" w:rsidDel="007D7F2F" w:rsidRDefault="00A24B75" w:rsidP="00A24B75">
      <w:pPr>
        <w:pStyle w:val="21"/>
        <w:tabs>
          <w:tab w:val="right" w:leader="dot" w:pos="9628"/>
        </w:tabs>
        <w:ind w:left="560"/>
        <w:rPr>
          <w:ins w:id="361" w:author="Haraguroicha Hsu" w:date="2013-07-07T20:12:00Z"/>
          <w:del w:id="362" w:author="腹黒い茶" w:date="2013-07-08T20:34:00Z"/>
          <w:rFonts w:asciiTheme="minorHAnsi" w:eastAsiaTheme="minorEastAsia" w:hAnsiTheme="minorHAnsi" w:cstheme="minorBidi"/>
          <w:noProof/>
          <w:szCs w:val="24"/>
        </w:rPr>
      </w:pPr>
      <w:ins w:id="363" w:author="Haraguroicha Hsu" w:date="2013-07-07T20:12:00Z">
        <w:del w:id="364" w:author="腹黒い茶" w:date="2013-07-08T20:34:00Z">
          <w:r w:rsidRPr="001D69A6" w:rsidDel="007D7F2F">
            <w:rPr>
              <w:rFonts w:hint="eastAsia"/>
              <w:noProof/>
            </w:rPr>
            <w:delText>第六節</w:delText>
          </w:r>
          <w:r w:rsidDel="007D7F2F">
            <w:rPr>
              <w:rFonts w:hint="eastAsia"/>
              <w:noProof/>
            </w:rPr>
            <w:delText xml:space="preserve"> </w:delText>
          </w:r>
          <w:r w:rsidDel="007D7F2F">
            <w:rPr>
              <w:rFonts w:hint="eastAsia"/>
              <w:noProof/>
            </w:rPr>
            <w:delText>多國語系應用程式</w:delText>
          </w:r>
          <w:r w:rsidDel="007D7F2F">
            <w:rPr>
              <w:noProof/>
            </w:rPr>
            <w:tab/>
            <w:delText>16</w:delText>
          </w:r>
        </w:del>
      </w:ins>
    </w:p>
    <w:p w14:paraId="4D8F4AC5" w14:textId="77777777" w:rsidR="00A24B75" w:rsidDel="007D7F2F" w:rsidRDefault="00A24B75" w:rsidP="00A24B75">
      <w:pPr>
        <w:pStyle w:val="21"/>
        <w:tabs>
          <w:tab w:val="right" w:leader="dot" w:pos="9628"/>
        </w:tabs>
        <w:ind w:left="560"/>
        <w:rPr>
          <w:ins w:id="365" w:author="Haraguroicha Hsu" w:date="2013-07-07T20:12:00Z"/>
          <w:del w:id="366" w:author="腹黒い茶" w:date="2013-07-08T20:34:00Z"/>
          <w:rFonts w:asciiTheme="minorHAnsi" w:eastAsiaTheme="minorEastAsia" w:hAnsiTheme="minorHAnsi" w:cstheme="minorBidi"/>
          <w:noProof/>
          <w:szCs w:val="24"/>
        </w:rPr>
      </w:pPr>
      <w:ins w:id="367" w:author="Haraguroicha Hsu" w:date="2013-07-07T20:12:00Z">
        <w:del w:id="368" w:author="腹黒い茶" w:date="2013-07-08T20:34:00Z">
          <w:r w:rsidRPr="001D69A6" w:rsidDel="007D7F2F">
            <w:rPr>
              <w:rFonts w:hint="eastAsia"/>
              <w:noProof/>
            </w:rPr>
            <w:delText>第七節</w:delText>
          </w:r>
          <w:r w:rsidDel="007D7F2F">
            <w:rPr>
              <w:rFonts w:hint="eastAsia"/>
              <w:noProof/>
            </w:rPr>
            <w:delText xml:space="preserve"> </w:delText>
          </w:r>
          <w:r w:rsidDel="007D7F2F">
            <w:rPr>
              <w:rFonts w:hint="eastAsia"/>
              <w:noProof/>
            </w:rPr>
            <w:delText>其他相關研究</w:delText>
          </w:r>
          <w:r w:rsidDel="007D7F2F">
            <w:rPr>
              <w:noProof/>
            </w:rPr>
            <w:tab/>
            <w:delText>16</w:delText>
          </w:r>
        </w:del>
      </w:ins>
    </w:p>
    <w:p w14:paraId="0D343B1D" w14:textId="77777777" w:rsidR="00A24B75" w:rsidDel="007D7F2F" w:rsidRDefault="00A24B75">
      <w:pPr>
        <w:pStyle w:val="11"/>
        <w:rPr>
          <w:ins w:id="369" w:author="Haraguroicha Hsu" w:date="2013-07-07T20:12:00Z"/>
          <w:del w:id="370" w:author="腹黒い茶" w:date="2013-07-08T20:34:00Z"/>
          <w:rFonts w:asciiTheme="minorHAnsi" w:eastAsiaTheme="minorEastAsia" w:hAnsiTheme="minorHAnsi" w:cstheme="minorBidi"/>
          <w:szCs w:val="24"/>
        </w:rPr>
      </w:pPr>
      <w:ins w:id="371" w:author="Haraguroicha Hsu" w:date="2013-07-07T20:12:00Z">
        <w:del w:id="372" w:author="腹黒い茶" w:date="2013-07-08T20:34:00Z">
          <w:r w:rsidRPr="001D69A6" w:rsidDel="007D7F2F">
            <w:rPr>
              <w:rFonts w:hint="eastAsia"/>
              <w:color w:val="000000"/>
            </w:rPr>
            <w:delText>第參章</w:delText>
          </w:r>
          <w:r w:rsidDel="007D7F2F">
            <w:rPr>
              <w:rFonts w:hint="eastAsia"/>
            </w:rPr>
            <w:delText xml:space="preserve"> </w:delText>
          </w:r>
          <w:r w:rsidDel="007D7F2F">
            <w:rPr>
              <w:rFonts w:hint="eastAsia"/>
            </w:rPr>
            <w:delText>研究方法</w:delText>
          </w:r>
          <w:r w:rsidDel="007D7F2F">
            <w:tab/>
            <w:delText>18</w:delText>
          </w:r>
        </w:del>
      </w:ins>
    </w:p>
    <w:p w14:paraId="27CC8F51" w14:textId="77777777" w:rsidR="00A24B75" w:rsidDel="007D7F2F" w:rsidRDefault="00A24B75" w:rsidP="00A24B75">
      <w:pPr>
        <w:pStyle w:val="21"/>
        <w:tabs>
          <w:tab w:val="right" w:leader="dot" w:pos="9628"/>
        </w:tabs>
        <w:ind w:left="560"/>
        <w:rPr>
          <w:ins w:id="373" w:author="Haraguroicha Hsu" w:date="2013-07-07T20:12:00Z"/>
          <w:del w:id="374" w:author="腹黒い茶" w:date="2013-07-08T20:34:00Z"/>
          <w:rFonts w:asciiTheme="minorHAnsi" w:eastAsiaTheme="minorEastAsia" w:hAnsiTheme="minorHAnsi" w:cstheme="minorBidi"/>
          <w:noProof/>
          <w:szCs w:val="24"/>
        </w:rPr>
      </w:pPr>
      <w:ins w:id="375" w:author="Haraguroicha Hsu" w:date="2013-07-07T20:12:00Z">
        <w:del w:id="376" w:author="腹黒い茶" w:date="2013-07-08T20:34:00Z">
          <w:r w:rsidRPr="001D69A6" w:rsidDel="007D7F2F">
            <w:rPr>
              <w:rFonts w:hint="eastAsia"/>
              <w:noProof/>
            </w:rPr>
            <w:delText>第一節</w:delText>
          </w:r>
          <w:r w:rsidDel="007D7F2F">
            <w:rPr>
              <w:rFonts w:hint="eastAsia"/>
              <w:noProof/>
            </w:rPr>
            <w:delText xml:space="preserve"> </w:delText>
          </w:r>
          <w:r w:rsidDel="007D7F2F">
            <w:rPr>
              <w:rFonts w:hint="eastAsia"/>
              <w:noProof/>
            </w:rPr>
            <w:delText>研究流程與步驟</w:delText>
          </w:r>
          <w:r w:rsidDel="007D7F2F">
            <w:rPr>
              <w:noProof/>
            </w:rPr>
            <w:tab/>
            <w:delText>18</w:delText>
          </w:r>
        </w:del>
      </w:ins>
    </w:p>
    <w:p w14:paraId="6DA2F0B6" w14:textId="77777777" w:rsidR="00A24B75" w:rsidDel="007D7F2F" w:rsidRDefault="00A24B75">
      <w:pPr>
        <w:pStyle w:val="31"/>
        <w:rPr>
          <w:ins w:id="377" w:author="Haraguroicha Hsu" w:date="2013-07-07T20:12:00Z"/>
          <w:del w:id="378" w:author="腹黒い茶" w:date="2013-07-08T20:34:00Z"/>
          <w:rFonts w:asciiTheme="minorHAnsi" w:hAnsiTheme="minorHAnsi" w:cstheme="minorBidi"/>
          <w:noProof/>
          <w:szCs w:val="24"/>
        </w:rPr>
      </w:pPr>
      <w:ins w:id="379" w:author="Haraguroicha Hsu" w:date="2013-07-07T20:12:00Z">
        <w:del w:id="380" w:author="腹黒い茶" w:date="2013-07-08T20:34:00Z">
          <w:r w:rsidDel="007D7F2F">
            <w:rPr>
              <w:rFonts w:hint="eastAsia"/>
              <w:noProof/>
            </w:rPr>
            <w:delText>壹</w:delText>
          </w:r>
          <w:r w:rsidDel="007D7F2F">
            <w:rPr>
              <w:rFonts w:hint="eastAsia"/>
              <w:noProof/>
            </w:rPr>
            <w:delText xml:space="preserve"> </w:delText>
          </w:r>
          <w:r w:rsidDel="007D7F2F">
            <w:rPr>
              <w:rFonts w:hint="eastAsia"/>
              <w:noProof/>
            </w:rPr>
            <w:delText>系統建置流程</w:delText>
          </w:r>
          <w:r w:rsidDel="007D7F2F">
            <w:rPr>
              <w:noProof/>
            </w:rPr>
            <w:tab/>
            <w:delText>19</w:delText>
          </w:r>
        </w:del>
      </w:ins>
    </w:p>
    <w:p w14:paraId="1EF9719A" w14:textId="77777777" w:rsidR="00A24B75" w:rsidDel="007D7F2F" w:rsidRDefault="00A24B75" w:rsidP="00A24B75">
      <w:pPr>
        <w:pStyle w:val="21"/>
        <w:tabs>
          <w:tab w:val="right" w:leader="dot" w:pos="9628"/>
        </w:tabs>
        <w:ind w:left="560"/>
        <w:rPr>
          <w:ins w:id="381" w:author="Haraguroicha Hsu" w:date="2013-07-07T20:12:00Z"/>
          <w:del w:id="382" w:author="腹黒い茶" w:date="2013-07-08T20:34:00Z"/>
          <w:rFonts w:asciiTheme="minorHAnsi" w:eastAsiaTheme="minorEastAsia" w:hAnsiTheme="minorHAnsi" w:cstheme="minorBidi"/>
          <w:noProof/>
          <w:szCs w:val="24"/>
        </w:rPr>
      </w:pPr>
      <w:ins w:id="383" w:author="Haraguroicha Hsu" w:date="2013-07-07T20:12:00Z">
        <w:del w:id="384" w:author="腹黒い茶" w:date="2013-07-08T20:34:00Z">
          <w:r w:rsidRPr="001D69A6" w:rsidDel="007D7F2F">
            <w:rPr>
              <w:rFonts w:hint="eastAsia"/>
              <w:noProof/>
            </w:rPr>
            <w:delText>第二節</w:delText>
          </w:r>
          <w:r w:rsidDel="007D7F2F">
            <w:rPr>
              <w:rFonts w:hint="eastAsia"/>
              <w:noProof/>
            </w:rPr>
            <w:delText xml:space="preserve"> </w:delText>
          </w:r>
          <w:r w:rsidDel="007D7F2F">
            <w:rPr>
              <w:rFonts w:hint="eastAsia"/>
              <w:noProof/>
            </w:rPr>
            <w:delText>系統需求分析與設計</w:delText>
          </w:r>
          <w:r w:rsidDel="007D7F2F">
            <w:rPr>
              <w:noProof/>
            </w:rPr>
            <w:tab/>
            <w:delText>22</w:delText>
          </w:r>
        </w:del>
      </w:ins>
    </w:p>
    <w:p w14:paraId="6287E19B" w14:textId="77777777" w:rsidR="00A24B75" w:rsidDel="007D7F2F" w:rsidRDefault="00A24B75">
      <w:pPr>
        <w:pStyle w:val="31"/>
        <w:rPr>
          <w:ins w:id="385" w:author="Haraguroicha Hsu" w:date="2013-07-07T20:12:00Z"/>
          <w:del w:id="386" w:author="腹黒い茶" w:date="2013-07-08T20:34:00Z"/>
          <w:rFonts w:asciiTheme="minorHAnsi" w:hAnsiTheme="minorHAnsi" w:cstheme="minorBidi"/>
          <w:noProof/>
          <w:szCs w:val="24"/>
        </w:rPr>
      </w:pPr>
      <w:ins w:id="387" w:author="Haraguroicha Hsu" w:date="2013-07-07T20:12:00Z">
        <w:del w:id="388" w:author="腹黒い茶" w:date="2013-07-08T20:34:00Z">
          <w:r w:rsidDel="007D7F2F">
            <w:rPr>
              <w:rFonts w:hint="eastAsia"/>
              <w:noProof/>
            </w:rPr>
            <w:delText>壹</w:delText>
          </w:r>
          <w:r w:rsidDel="007D7F2F">
            <w:rPr>
              <w:rFonts w:hint="eastAsia"/>
              <w:noProof/>
            </w:rPr>
            <w:delText xml:space="preserve"> </w:delText>
          </w:r>
          <w:r w:rsidDel="007D7F2F">
            <w:rPr>
              <w:rFonts w:hint="eastAsia"/>
              <w:noProof/>
            </w:rPr>
            <w:delText>需求分析</w:delText>
          </w:r>
          <w:r w:rsidDel="007D7F2F">
            <w:rPr>
              <w:noProof/>
            </w:rPr>
            <w:tab/>
            <w:delText>22</w:delText>
          </w:r>
        </w:del>
      </w:ins>
    </w:p>
    <w:p w14:paraId="11E6EE26" w14:textId="77777777" w:rsidR="00A24B75" w:rsidDel="007D7F2F" w:rsidRDefault="00A24B75">
      <w:pPr>
        <w:pStyle w:val="31"/>
        <w:rPr>
          <w:ins w:id="389" w:author="Haraguroicha Hsu" w:date="2013-07-07T20:12:00Z"/>
          <w:del w:id="390" w:author="腹黒い茶" w:date="2013-07-08T20:34:00Z"/>
          <w:rFonts w:asciiTheme="minorHAnsi" w:hAnsiTheme="minorHAnsi" w:cstheme="minorBidi"/>
          <w:noProof/>
          <w:szCs w:val="24"/>
        </w:rPr>
      </w:pPr>
      <w:ins w:id="391" w:author="Haraguroicha Hsu" w:date="2013-07-07T20:12:00Z">
        <w:del w:id="392" w:author="腹黒い茶" w:date="2013-07-08T20:34:00Z">
          <w:r w:rsidDel="007D7F2F">
            <w:rPr>
              <w:rFonts w:hint="eastAsia"/>
              <w:noProof/>
            </w:rPr>
            <w:delText>貳</w:delText>
          </w:r>
          <w:r w:rsidDel="007D7F2F">
            <w:rPr>
              <w:rFonts w:hint="eastAsia"/>
              <w:noProof/>
            </w:rPr>
            <w:delText xml:space="preserve"> </w:delText>
          </w:r>
          <w:r w:rsidDel="007D7F2F">
            <w:rPr>
              <w:rFonts w:hint="eastAsia"/>
              <w:noProof/>
            </w:rPr>
            <w:delText>系統架構與設計</w:delText>
          </w:r>
          <w:r w:rsidDel="007D7F2F">
            <w:rPr>
              <w:noProof/>
            </w:rPr>
            <w:tab/>
            <w:delText>24</w:delText>
          </w:r>
        </w:del>
      </w:ins>
    </w:p>
    <w:p w14:paraId="634ADE6D" w14:textId="77777777" w:rsidR="00A24B75" w:rsidDel="007D7F2F" w:rsidRDefault="00A24B75" w:rsidP="00A24B75">
      <w:pPr>
        <w:pStyle w:val="21"/>
        <w:tabs>
          <w:tab w:val="right" w:leader="dot" w:pos="9628"/>
        </w:tabs>
        <w:ind w:left="560"/>
        <w:rPr>
          <w:ins w:id="393" w:author="Haraguroicha Hsu" w:date="2013-07-07T20:12:00Z"/>
          <w:del w:id="394" w:author="腹黒い茶" w:date="2013-07-08T20:34:00Z"/>
          <w:rFonts w:asciiTheme="minorHAnsi" w:eastAsiaTheme="minorEastAsia" w:hAnsiTheme="minorHAnsi" w:cstheme="minorBidi"/>
          <w:noProof/>
          <w:szCs w:val="24"/>
        </w:rPr>
      </w:pPr>
      <w:ins w:id="395" w:author="Haraguroicha Hsu" w:date="2013-07-07T20:12:00Z">
        <w:del w:id="396" w:author="腹黒い茶" w:date="2013-07-08T20:34:00Z">
          <w:r w:rsidRPr="001D69A6" w:rsidDel="007D7F2F">
            <w:rPr>
              <w:rFonts w:hint="eastAsia"/>
              <w:noProof/>
            </w:rPr>
            <w:delText>第三節</w:delText>
          </w:r>
          <w:r w:rsidDel="007D7F2F">
            <w:rPr>
              <w:rFonts w:hint="eastAsia"/>
              <w:noProof/>
            </w:rPr>
            <w:delText xml:space="preserve"> </w:delText>
          </w:r>
          <w:r w:rsidDel="007D7F2F">
            <w:rPr>
              <w:rFonts w:hint="eastAsia"/>
              <w:noProof/>
            </w:rPr>
            <w:delText>雲端部屬流程</w:delText>
          </w:r>
          <w:r w:rsidDel="007D7F2F">
            <w:rPr>
              <w:noProof/>
            </w:rPr>
            <w:tab/>
            <w:delText>30</w:delText>
          </w:r>
        </w:del>
      </w:ins>
    </w:p>
    <w:p w14:paraId="4A43E565" w14:textId="77777777" w:rsidR="00A24B75" w:rsidDel="007D7F2F" w:rsidRDefault="00A24B75" w:rsidP="00A24B75">
      <w:pPr>
        <w:pStyle w:val="21"/>
        <w:tabs>
          <w:tab w:val="right" w:leader="dot" w:pos="9628"/>
        </w:tabs>
        <w:ind w:left="560"/>
        <w:rPr>
          <w:ins w:id="397" w:author="Haraguroicha Hsu" w:date="2013-07-07T20:12:00Z"/>
          <w:del w:id="398" w:author="腹黒い茶" w:date="2013-07-08T20:34:00Z"/>
          <w:rFonts w:asciiTheme="minorHAnsi" w:eastAsiaTheme="minorEastAsia" w:hAnsiTheme="minorHAnsi" w:cstheme="minorBidi"/>
          <w:noProof/>
          <w:szCs w:val="24"/>
        </w:rPr>
      </w:pPr>
      <w:ins w:id="399" w:author="Haraguroicha Hsu" w:date="2013-07-07T20:12:00Z">
        <w:del w:id="400" w:author="腹黒い茶" w:date="2013-07-08T20:34:00Z">
          <w:r w:rsidRPr="001D69A6" w:rsidDel="007D7F2F">
            <w:rPr>
              <w:rFonts w:hint="eastAsia"/>
              <w:noProof/>
            </w:rPr>
            <w:delText>第四節</w:delText>
          </w:r>
          <w:r w:rsidDel="007D7F2F">
            <w:rPr>
              <w:rFonts w:hint="eastAsia"/>
              <w:noProof/>
            </w:rPr>
            <w:delText xml:space="preserve"> </w:delText>
          </w:r>
          <w:r w:rsidDel="007D7F2F">
            <w:rPr>
              <w:rFonts w:hint="eastAsia"/>
              <w:noProof/>
            </w:rPr>
            <w:delText>相關技術及開發工具</w:delText>
          </w:r>
          <w:r w:rsidDel="007D7F2F">
            <w:rPr>
              <w:noProof/>
            </w:rPr>
            <w:tab/>
            <w:delText>38</w:delText>
          </w:r>
        </w:del>
      </w:ins>
    </w:p>
    <w:p w14:paraId="29C43FD1" w14:textId="77777777" w:rsidR="00A24B75" w:rsidDel="007D7F2F" w:rsidRDefault="00A24B75">
      <w:pPr>
        <w:pStyle w:val="11"/>
        <w:rPr>
          <w:ins w:id="401" w:author="Haraguroicha Hsu" w:date="2013-07-07T20:12:00Z"/>
          <w:del w:id="402" w:author="腹黒い茶" w:date="2013-07-08T20:34:00Z"/>
          <w:rFonts w:asciiTheme="minorHAnsi" w:eastAsiaTheme="minorEastAsia" w:hAnsiTheme="minorHAnsi" w:cstheme="minorBidi"/>
          <w:szCs w:val="24"/>
        </w:rPr>
      </w:pPr>
      <w:ins w:id="403" w:author="Haraguroicha Hsu" w:date="2013-07-07T20:12:00Z">
        <w:del w:id="404" w:author="腹黒い茶" w:date="2013-07-08T20:34:00Z">
          <w:r w:rsidRPr="001D69A6" w:rsidDel="007D7F2F">
            <w:rPr>
              <w:rFonts w:hint="eastAsia"/>
              <w:color w:val="000000"/>
            </w:rPr>
            <w:delText>第肆章</w:delText>
          </w:r>
          <w:r w:rsidDel="007D7F2F">
            <w:rPr>
              <w:rFonts w:hint="eastAsia"/>
            </w:rPr>
            <w:delText xml:space="preserve"> </w:delText>
          </w:r>
          <w:r w:rsidDel="007D7F2F">
            <w:rPr>
              <w:rFonts w:hint="eastAsia"/>
            </w:rPr>
            <w:delText>研究結果與討論</w:delText>
          </w:r>
          <w:r w:rsidDel="007D7F2F">
            <w:tab/>
            <w:delText>39</w:delText>
          </w:r>
        </w:del>
      </w:ins>
    </w:p>
    <w:p w14:paraId="68D0EC85" w14:textId="77777777" w:rsidR="00A24B75" w:rsidDel="007D7F2F" w:rsidRDefault="00A24B75" w:rsidP="00A24B75">
      <w:pPr>
        <w:pStyle w:val="21"/>
        <w:tabs>
          <w:tab w:val="right" w:leader="dot" w:pos="9628"/>
        </w:tabs>
        <w:ind w:left="560"/>
        <w:rPr>
          <w:ins w:id="405" w:author="Haraguroicha Hsu" w:date="2013-07-07T20:12:00Z"/>
          <w:del w:id="406" w:author="腹黒い茶" w:date="2013-07-08T20:34:00Z"/>
          <w:rFonts w:asciiTheme="minorHAnsi" w:eastAsiaTheme="minorEastAsia" w:hAnsiTheme="minorHAnsi" w:cstheme="minorBidi"/>
          <w:noProof/>
          <w:szCs w:val="24"/>
        </w:rPr>
      </w:pPr>
      <w:ins w:id="407" w:author="Haraguroicha Hsu" w:date="2013-07-07T20:12:00Z">
        <w:del w:id="408" w:author="腹黒い茶" w:date="2013-07-08T20:34:00Z">
          <w:r w:rsidRPr="001D69A6" w:rsidDel="007D7F2F">
            <w:rPr>
              <w:rFonts w:hint="eastAsia"/>
              <w:noProof/>
            </w:rPr>
            <w:delText>第一節</w:delText>
          </w:r>
          <w:r w:rsidDel="007D7F2F">
            <w:rPr>
              <w:rFonts w:hint="eastAsia"/>
              <w:noProof/>
            </w:rPr>
            <w:delText xml:space="preserve"> </w:delText>
          </w:r>
          <w:r w:rsidDel="007D7F2F">
            <w:rPr>
              <w:rFonts w:hint="eastAsia"/>
              <w:noProof/>
            </w:rPr>
            <w:delText>研究結果</w:delText>
          </w:r>
          <w:r w:rsidDel="007D7F2F">
            <w:rPr>
              <w:noProof/>
            </w:rPr>
            <w:tab/>
            <w:delText>39</w:delText>
          </w:r>
        </w:del>
      </w:ins>
    </w:p>
    <w:p w14:paraId="320EA1FA" w14:textId="77777777" w:rsidR="00A24B75" w:rsidDel="007D7F2F" w:rsidRDefault="00A24B75">
      <w:pPr>
        <w:pStyle w:val="31"/>
        <w:rPr>
          <w:ins w:id="409" w:author="Haraguroicha Hsu" w:date="2013-07-07T20:12:00Z"/>
          <w:del w:id="410" w:author="腹黒い茶" w:date="2013-07-08T20:34:00Z"/>
          <w:rFonts w:asciiTheme="minorHAnsi" w:hAnsiTheme="minorHAnsi" w:cstheme="minorBidi"/>
          <w:noProof/>
          <w:szCs w:val="24"/>
        </w:rPr>
      </w:pPr>
      <w:ins w:id="411" w:author="Haraguroicha Hsu" w:date="2013-07-07T20:12:00Z">
        <w:del w:id="412" w:author="腹黒い茶" w:date="2013-07-08T20:34:00Z">
          <w:r w:rsidDel="007D7F2F">
            <w:rPr>
              <w:rFonts w:hint="eastAsia"/>
              <w:noProof/>
            </w:rPr>
            <w:delText>壹</w:delText>
          </w:r>
          <w:r w:rsidDel="007D7F2F">
            <w:rPr>
              <w:rFonts w:hint="eastAsia"/>
              <w:noProof/>
            </w:rPr>
            <w:delText xml:space="preserve"> </w:delText>
          </w:r>
          <w:r w:rsidDel="007D7F2F">
            <w:rPr>
              <w:rFonts w:hint="eastAsia"/>
              <w:noProof/>
            </w:rPr>
            <w:delText>樣板管理模組</w:delText>
          </w:r>
          <w:r w:rsidDel="007D7F2F">
            <w:rPr>
              <w:noProof/>
            </w:rPr>
            <w:tab/>
            <w:delText>39</w:delText>
          </w:r>
        </w:del>
      </w:ins>
    </w:p>
    <w:p w14:paraId="7668D0BA" w14:textId="77777777" w:rsidR="00A24B75" w:rsidDel="007D7F2F" w:rsidRDefault="00A24B75">
      <w:pPr>
        <w:pStyle w:val="31"/>
        <w:rPr>
          <w:ins w:id="413" w:author="Haraguroicha Hsu" w:date="2013-07-07T20:12:00Z"/>
          <w:del w:id="414" w:author="腹黒い茶" w:date="2013-07-08T20:34:00Z"/>
          <w:rFonts w:asciiTheme="minorHAnsi" w:hAnsiTheme="minorHAnsi" w:cstheme="minorBidi"/>
          <w:noProof/>
          <w:szCs w:val="24"/>
        </w:rPr>
      </w:pPr>
      <w:ins w:id="415" w:author="Haraguroicha Hsu" w:date="2013-07-07T20:12:00Z">
        <w:del w:id="416" w:author="腹黒い茶" w:date="2013-07-08T20:34:00Z">
          <w:r w:rsidDel="007D7F2F">
            <w:rPr>
              <w:rFonts w:hint="eastAsia"/>
              <w:noProof/>
            </w:rPr>
            <w:delText>貳</w:delText>
          </w:r>
          <w:r w:rsidDel="007D7F2F">
            <w:rPr>
              <w:rFonts w:hint="eastAsia"/>
              <w:noProof/>
            </w:rPr>
            <w:delText xml:space="preserve"> </w:delText>
          </w:r>
          <w:r w:rsidDel="007D7F2F">
            <w:rPr>
              <w:rFonts w:hint="eastAsia"/>
              <w:noProof/>
            </w:rPr>
            <w:delText>文件讀取及解析模組</w:delText>
          </w:r>
          <w:r w:rsidDel="007D7F2F">
            <w:rPr>
              <w:noProof/>
            </w:rPr>
            <w:tab/>
            <w:delText>42</w:delText>
          </w:r>
        </w:del>
      </w:ins>
    </w:p>
    <w:p w14:paraId="2E1C78C4" w14:textId="77777777" w:rsidR="00A24B75" w:rsidDel="007D7F2F" w:rsidRDefault="00A24B75">
      <w:pPr>
        <w:pStyle w:val="31"/>
        <w:rPr>
          <w:ins w:id="417" w:author="Haraguroicha Hsu" w:date="2013-07-07T20:12:00Z"/>
          <w:del w:id="418" w:author="腹黒い茶" w:date="2013-07-08T20:34:00Z"/>
          <w:rFonts w:asciiTheme="minorHAnsi" w:hAnsiTheme="minorHAnsi" w:cstheme="minorBidi"/>
          <w:noProof/>
          <w:szCs w:val="24"/>
        </w:rPr>
      </w:pPr>
      <w:ins w:id="419" w:author="Haraguroicha Hsu" w:date="2013-07-07T20:12:00Z">
        <w:del w:id="420" w:author="腹黒い茶" w:date="2013-07-08T20:34:00Z">
          <w:r w:rsidDel="007D7F2F">
            <w:rPr>
              <w:rFonts w:hint="eastAsia"/>
              <w:noProof/>
            </w:rPr>
            <w:delText>參</w:delText>
          </w:r>
          <w:r w:rsidDel="007D7F2F">
            <w:rPr>
              <w:rFonts w:hint="eastAsia"/>
              <w:noProof/>
            </w:rPr>
            <w:delText xml:space="preserve"> </w:delText>
          </w:r>
          <w:r w:rsidDel="007D7F2F">
            <w:rPr>
              <w:rFonts w:hint="eastAsia"/>
              <w:noProof/>
            </w:rPr>
            <w:delText>資料內嵌處理模組</w:delText>
          </w:r>
          <w:r w:rsidDel="007D7F2F">
            <w:rPr>
              <w:noProof/>
            </w:rPr>
            <w:tab/>
            <w:delText>44</w:delText>
          </w:r>
        </w:del>
      </w:ins>
    </w:p>
    <w:p w14:paraId="1551C129" w14:textId="77777777" w:rsidR="00A24B75" w:rsidDel="007D7F2F" w:rsidRDefault="00A24B75">
      <w:pPr>
        <w:pStyle w:val="31"/>
        <w:rPr>
          <w:ins w:id="421" w:author="Haraguroicha Hsu" w:date="2013-07-07T20:12:00Z"/>
          <w:del w:id="422" w:author="腹黒い茶" w:date="2013-07-08T20:34:00Z"/>
          <w:rFonts w:asciiTheme="minorHAnsi" w:hAnsiTheme="minorHAnsi" w:cstheme="minorBidi"/>
          <w:noProof/>
          <w:szCs w:val="24"/>
        </w:rPr>
      </w:pPr>
      <w:ins w:id="423" w:author="Haraguroicha Hsu" w:date="2013-07-07T20:12:00Z">
        <w:del w:id="424" w:author="腹黒い茶" w:date="2013-07-08T20:34:00Z">
          <w:r w:rsidDel="007D7F2F">
            <w:rPr>
              <w:rFonts w:hint="eastAsia"/>
              <w:noProof/>
            </w:rPr>
            <w:delText>肆</w:delText>
          </w:r>
          <w:r w:rsidDel="007D7F2F">
            <w:rPr>
              <w:rFonts w:hint="eastAsia"/>
              <w:noProof/>
            </w:rPr>
            <w:delText xml:space="preserve"> </w:delText>
          </w:r>
          <w:r w:rsidDel="007D7F2F">
            <w:rPr>
              <w:rFonts w:hint="eastAsia"/>
              <w:noProof/>
            </w:rPr>
            <w:delText>樣板輸出處理模組</w:delText>
          </w:r>
          <w:r w:rsidDel="007D7F2F">
            <w:rPr>
              <w:noProof/>
            </w:rPr>
            <w:tab/>
            <w:delText>47</w:delText>
          </w:r>
        </w:del>
      </w:ins>
    </w:p>
    <w:p w14:paraId="7C6C0015" w14:textId="77777777" w:rsidR="00A24B75" w:rsidDel="007D7F2F" w:rsidRDefault="00A24B75">
      <w:pPr>
        <w:pStyle w:val="31"/>
        <w:rPr>
          <w:ins w:id="425" w:author="Haraguroicha Hsu" w:date="2013-07-07T20:12:00Z"/>
          <w:del w:id="426" w:author="腹黒い茶" w:date="2013-07-08T20:34:00Z"/>
          <w:rFonts w:asciiTheme="minorHAnsi" w:hAnsiTheme="minorHAnsi" w:cstheme="minorBidi"/>
          <w:noProof/>
          <w:szCs w:val="24"/>
        </w:rPr>
      </w:pPr>
      <w:ins w:id="427" w:author="Haraguroicha Hsu" w:date="2013-07-07T20:12:00Z">
        <w:del w:id="428" w:author="腹黒い茶" w:date="2013-07-08T20:34:00Z">
          <w:r w:rsidDel="007D7F2F">
            <w:rPr>
              <w:rFonts w:hint="eastAsia"/>
              <w:noProof/>
            </w:rPr>
            <w:delText>伍</w:delText>
          </w:r>
          <w:r w:rsidDel="007D7F2F">
            <w:rPr>
              <w:rFonts w:hint="eastAsia"/>
              <w:noProof/>
            </w:rPr>
            <w:delText xml:space="preserve"> </w:delText>
          </w:r>
          <w:r w:rsidDel="007D7F2F">
            <w:rPr>
              <w:rFonts w:hint="eastAsia"/>
              <w:noProof/>
            </w:rPr>
            <w:delText>多國語系模組</w:delText>
          </w:r>
          <w:r w:rsidDel="007D7F2F">
            <w:rPr>
              <w:noProof/>
            </w:rPr>
            <w:tab/>
            <w:delText>50</w:delText>
          </w:r>
        </w:del>
      </w:ins>
    </w:p>
    <w:p w14:paraId="564C1CB0" w14:textId="77777777" w:rsidR="00A24B75" w:rsidDel="007D7F2F" w:rsidRDefault="00A24B75">
      <w:pPr>
        <w:pStyle w:val="31"/>
        <w:rPr>
          <w:ins w:id="429" w:author="Haraguroicha Hsu" w:date="2013-07-07T20:12:00Z"/>
          <w:del w:id="430" w:author="腹黒い茶" w:date="2013-07-08T20:34:00Z"/>
          <w:rFonts w:asciiTheme="minorHAnsi" w:hAnsiTheme="minorHAnsi" w:cstheme="minorBidi"/>
          <w:noProof/>
          <w:szCs w:val="24"/>
        </w:rPr>
      </w:pPr>
      <w:ins w:id="431" w:author="Haraguroicha Hsu" w:date="2013-07-07T20:12:00Z">
        <w:del w:id="432" w:author="腹黒い茶" w:date="2013-07-08T20:34:00Z">
          <w:r w:rsidDel="007D7F2F">
            <w:rPr>
              <w:rFonts w:hint="eastAsia"/>
              <w:noProof/>
            </w:rPr>
            <w:delText>陸</w:delText>
          </w:r>
          <w:r w:rsidDel="007D7F2F">
            <w:rPr>
              <w:rFonts w:hint="eastAsia"/>
              <w:noProof/>
            </w:rPr>
            <w:delText xml:space="preserve"> </w:delText>
          </w:r>
          <w:r w:rsidDel="007D7F2F">
            <w:rPr>
              <w:rFonts w:hint="eastAsia"/>
              <w:noProof/>
            </w:rPr>
            <w:delText>樣板檔編輯器</w:delText>
          </w:r>
          <w:r w:rsidDel="007D7F2F">
            <w:rPr>
              <w:noProof/>
            </w:rPr>
            <w:tab/>
            <w:delText>52</w:delText>
          </w:r>
        </w:del>
      </w:ins>
    </w:p>
    <w:p w14:paraId="40F57DE7" w14:textId="77777777" w:rsidR="00A24B75" w:rsidDel="007D7F2F" w:rsidRDefault="00A24B75" w:rsidP="00A24B75">
      <w:pPr>
        <w:pStyle w:val="21"/>
        <w:tabs>
          <w:tab w:val="right" w:leader="dot" w:pos="9628"/>
        </w:tabs>
        <w:ind w:left="560"/>
        <w:rPr>
          <w:ins w:id="433" w:author="Haraguroicha Hsu" w:date="2013-07-07T20:12:00Z"/>
          <w:del w:id="434" w:author="腹黒い茶" w:date="2013-07-08T20:34:00Z"/>
          <w:rFonts w:asciiTheme="minorHAnsi" w:eastAsiaTheme="minorEastAsia" w:hAnsiTheme="minorHAnsi" w:cstheme="minorBidi"/>
          <w:noProof/>
          <w:szCs w:val="24"/>
        </w:rPr>
      </w:pPr>
      <w:ins w:id="435" w:author="Haraguroicha Hsu" w:date="2013-07-07T20:12:00Z">
        <w:del w:id="436" w:author="腹黒い茶" w:date="2013-07-08T20:34:00Z">
          <w:r w:rsidRPr="001D69A6" w:rsidDel="007D7F2F">
            <w:rPr>
              <w:rFonts w:hint="eastAsia"/>
              <w:noProof/>
            </w:rPr>
            <w:delText>第二節</w:delText>
          </w:r>
          <w:r w:rsidDel="007D7F2F">
            <w:rPr>
              <w:rFonts w:hint="eastAsia"/>
              <w:noProof/>
            </w:rPr>
            <w:delText xml:space="preserve"> </w:delText>
          </w:r>
          <w:r w:rsidDel="007D7F2F">
            <w:rPr>
              <w:rFonts w:hint="eastAsia"/>
              <w:noProof/>
            </w:rPr>
            <w:delText>討論</w:delText>
          </w:r>
          <w:r w:rsidDel="007D7F2F">
            <w:rPr>
              <w:noProof/>
            </w:rPr>
            <w:tab/>
            <w:delText>54</w:delText>
          </w:r>
        </w:del>
      </w:ins>
    </w:p>
    <w:p w14:paraId="24EBEB53" w14:textId="77777777" w:rsidR="00A24B75" w:rsidDel="007D7F2F" w:rsidRDefault="00A24B75">
      <w:pPr>
        <w:pStyle w:val="31"/>
        <w:rPr>
          <w:ins w:id="437" w:author="Haraguroicha Hsu" w:date="2013-07-07T20:12:00Z"/>
          <w:del w:id="438" w:author="腹黒い茶" w:date="2013-07-08T20:34:00Z"/>
          <w:rFonts w:asciiTheme="minorHAnsi" w:hAnsiTheme="minorHAnsi" w:cstheme="minorBidi"/>
          <w:noProof/>
          <w:szCs w:val="24"/>
        </w:rPr>
      </w:pPr>
      <w:ins w:id="439" w:author="Haraguroicha Hsu" w:date="2013-07-07T20:12:00Z">
        <w:del w:id="440" w:author="腹黒い茶" w:date="2013-07-08T20:34:00Z">
          <w:r w:rsidDel="007D7F2F">
            <w:rPr>
              <w:rFonts w:hint="eastAsia"/>
              <w:noProof/>
            </w:rPr>
            <w:delText>壹</w:delText>
          </w:r>
          <w:r w:rsidDel="007D7F2F">
            <w:rPr>
              <w:rFonts w:hint="eastAsia"/>
              <w:noProof/>
            </w:rPr>
            <w:delText xml:space="preserve"> </w:delText>
          </w:r>
          <w:r w:rsidDel="007D7F2F">
            <w:rPr>
              <w:rFonts w:hint="eastAsia"/>
              <w:noProof/>
            </w:rPr>
            <w:delText>樣板檔編輯</w:delText>
          </w:r>
          <w:r w:rsidDel="007D7F2F">
            <w:rPr>
              <w:noProof/>
            </w:rPr>
            <w:tab/>
            <w:delText>54</w:delText>
          </w:r>
        </w:del>
      </w:ins>
    </w:p>
    <w:p w14:paraId="09AF91EB" w14:textId="77777777" w:rsidR="00A24B75" w:rsidDel="007D7F2F" w:rsidRDefault="00A24B75">
      <w:pPr>
        <w:pStyle w:val="31"/>
        <w:rPr>
          <w:ins w:id="441" w:author="Haraguroicha Hsu" w:date="2013-07-07T20:12:00Z"/>
          <w:del w:id="442" w:author="腹黒い茶" w:date="2013-07-08T20:34:00Z"/>
          <w:rFonts w:asciiTheme="minorHAnsi" w:hAnsiTheme="minorHAnsi" w:cstheme="minorBidi"/>
          <w:noProof/>
          <w:szCs w:val="24"/>
        </w:rPr>
      </w:pPr>
      <w:ins w:id="443" w:author="Haraguroicha Hsu" w:date="2013-07-07T20:12:00Z">
        <w:del w:id="444" w:author="腹黒い茶" w:date="2013-07-08T20:34:00Z">
          <w:r w:rsidDel="007D7F2F">
            <w:rPr>
              <w:rFonts w:hint="eastAsia"/>
              <w:noProof/>
            </w:rPr>
            <w:delText>貳</w:delText>
          </w:r>
          <w:r w:rsidDel="007D7F2F">
            <w:rPr>
              <w:rFonts w:hint="eastAsia"/>
              <w:noProof/>
            </w:rPr>
            <w:delText xml:space="preserve"> </w:delText>
          </w:r>
          <w:r w:rsidDel="007D7F2F">
            <w:rPr>
              <w:rFonts w:hint="eastAsia"/>
              <w:noProof/>
            </w:rPr>
            <w:delText>檢視器存取能力</w:delText>
          </w:r>
          <w:r w:rsidDel="007D7F2F">
            <w:rPr>
              <w:noProof/>
            </w:rPr>
            <w:tab/>
            <w:delText>58</w:delText>
          </w:r>
        </w:del>
      </w:ins>
    </w:p>
    <w:p w14:paraId="2F7D91C7" w14:textId="77777777" w:rsidR="00A24B75" w:rsidDel="007D7F2F" w:rsidRDefault="00A24B75">
      <w:pPr>
        <w:pStyle w:val="31"/>
        <w:rPr>
          <w:ins w:id="445" w:author="Haraguroicha Hsu" w:date="2013-07-07T20:12:00Z"/>
          <w:del w:id="446" w:author="腹黒い茶" w:date="2013-07-08T20:34:00Z"/>
          <w:rFonts w:asciiTheme="minorHAnsi" w:hAnsiTheme="minorHAnsi" w:cstheme="minorBidi"/>
          <w:noProof/>
          <w:szCs w:val="24"/>
        </w:rPr>
      </w:pPr>
      <w:ins w:id="447" w:author="Haraguroicha Hsu" w:date="2013-07-07T20:12:00Z">
        <w:del w:id="448" w:author="腹黒い茶" w:date="2013-07-08T20:34:00Z">
          <w:r w:rsidDel="007D7F2F">
            <w:rPr>
              <w:rFonts w:hint="eastAsia"/>
              <w:noProof/>
            </w:rPr>
            <w:delText>參</w:delText>
          </w:r>
          <w:r w:rsidDel="007D7F2F">
            <w:rPr>
              <w:rFonts w:hint="eastAsia"/>
              <w:noProof/>
            </w:rPr>
            <w:delText xml:space="preserve"> </w:delText>
          </w:r>
          <w:r w:rsidDel="007D7F2F">
            <w:rPr>
              <w:rFonts w:hint="eastAsia"/>
              <w:noProof/>
            </w:rPr>
            <w:delText>多個電子病歷檔案讀取與輸出能力</w:delText>
          </w:r>
          <w:r w:rsidDel="007D7F2F">
            <w:rPr>
              <w:noProof/>
            </w:rPr>
            <w:tab/>
            <w:delText>60</w:delText>
          </w:r>
        </w:del>
      </w:ins>
    </w:p>
    <w:p w14:paraId="7F4E5BFA" w14:textId="77777777" w:rsidR="00A24B75" w:rsidDel="007D7F2F" w:rsidRDefault="00A24B75">
      <w:pPr>
        <w:pStyle w:val="31"/>
        <w:rPr>
          <w:ins w:id="449" w:author="Haraguroicha Hsu" w:date="2013-07-07T20:12:00Z"/>
          <w:del w:id="450" w:author="腹黒い茶" w:date="2013-07-08T20:34:00Z"/>
          <w:rFonts w:asciiTheme="minorHAnsi" w:hAnsiTheme="minorHAnsi" w:cstheme="minorBidi"/>
          <w:noProof/>
          <w:szCs w:val="24"/>
        </w:rPr>
      </w:pPr>
      <w:ins w:id="451" w:author="Haraguroicha Hsu" w:date="2013-07-07T20:12:00Z">
        <w:del w:id="452" w:author="腹黒い茶" w:date="2013-07-08T20:34:00Z">
          <w:r w:rsidDel="007D7F2F">
            <w:rPr>
              <w:rFonts w:hint="eastAsia"/>
              <w:noProof/>
            </w:rPr>
            <w:delText>肆</w:delText>
          </w:r>
          <w:r w:rsidDel="007D7F2F">
            <w:rPr>
              <w:rFonts w:hint="eastAsia"/>
              <w:noProof/>
            </w:rPr>
            <w:delText xml:space="preserve"> </w:delText>
          </w:r>
          <w:r w:rsidDel="007D7F2F">
            <w:rPr>
              <w:rFonts w:hint="eastAsia"/>
              <w:noProof/>
            </w:rPr>
            <w:delText>技術與工具差異比較</w:delText>
          </w:r>
          <w:r w:rsidDel="007D7F2F">
            <w:rPr>
              <w:noProof/>
            </w:rPr>
            <w:tab/>
            <w:delText>62</w:delText>
          </w:r>
        </w:del>
      </w:ins>
    </w:p>
    <w:p w14:paraId="7C2B7A1B" w14:textId="77777777" w:rsidR="00A24B75" w:rsidDel="007D7F2F" w:rsidRDefault="00A24B75">
      <w:pPr>
        <w:pStyle w:val="31"/>
        <w:rPr>
          <w:ins w:id="453" w:author="Haraguroicha Hsu" w:date="2013-07-07T20:12:00Z"/>
          <w:del w:id="454" w:author="腹黒い茶" w:date="2013-07-08T20:34:00Z"/>
          <w:rFonts w:asciiTheme="minorHAnsi" w:hAnsiTheme="minorHAnsi" w:cstheme="minorBidi"/>
          <w:noProof/>
          <w:szCs w:val="24"/>
        </w:rPr>
      </w:pPr>
      <w:ins w:id="455" w:author="Haraguroicha Hsu" w:date="2013-07-07T20:12:00Z">
        <w:del w:id="456" w:author="腹黒い茶" w:date="2013-07-08T20:34:00Z">
          <w:r w:rsidDel="007D7F2F">
            <w:rPr>
              <w:rFonts w:hint="eastAsia"/>
              <w:noProof/>
            </w:rPr>
            <w:delText>伍</w:delText>
          </w:r>
          <w:r w:rsidDel="007D7F2F">
            <w:rPr>
              <w:rFonts w:hint="eastAsia"/>
              <w:noProof/>
            </w:rPr>
            <w:delText xml:space="preserve"> </w:delText>
          </w:r>
          <w:r w:rsidDel="007D7F2F">
            <w:rPr>
              <w:rFonts w:hint="eastAsia"/>
              <w:noProof/>
            </w:rPr>
            <w:delText>坊間雲端平台比較</w:delText>
          </w:r>
          <w:r w:rsidDel="007D7F2F">
            <w:rPr>
              <w:noProof/>
            </w:rPr>
            <w:tab/>
            <w:delText>63</w:delText>
          </w:r>
        </w:del>
      </w:ins>
    </w:p>
    <w:p w14:paraId="2AF85A6A" w14:textId="77777777" w:rsidR="00A24B75" w:rsidDel="007D7F2F" w:rsidRDefault="00A24B75">
      <w:pPr>
        <w:pStyle w:val="31"/>
        <w:rPr>
          <w:ins w:id="457" w:author="Haraguroicha Hsu" w:date="2013-07-07T20:12:00Z"/>
          <w:del w:id="458" w:author="腹黒い茶" w:date="2013-07-08T20:34:00Z"/>
          <w:rFonts w:asciiTheme="minorHAnsi" w:hAnsiTheme="minorHAnsi" w:cstheme="minorBidi"/>
          <w:noProof/>
          <w:szCs w:val="24"/>
        </w:rPr>
      </w:pPr>
      <w:ins w:id="459" w:author="Haraguroicha Hsu" w:date="2013-07-07T20:12:00Z">
        <w:del w:id="460" w:author="腹黒い茶" w:date="2013-07-08T20:34:00Z">
          <w:r w:rsidDel="007D7F2F">
            <w:rPr>
              <w:rFonts w:hint="eastAsia"/>
              <w:noProof/>
            </w:rPr>
            <w:delText>陸</w:delText>
          </w:r>
          <w:r w:rsidDel="007D7F2F">
            <w:rPr>
              <w:noProof/>
            </w:rPr>
            <w:delText xml:space="preserve"> XML</w:delText>
          </w:r>
          <w:r w:rsidDel="007D7F2F">
            <w:rPr>
              <w:rFonts w:hint="eastAsia"/>
              <w:noProof/>
            </w:rPr>
            <w:delText>、</w:delText>
          </w:r>
          <w:r w:rsidDel="007D7F2F">
            <w:rPr>
              <w:noProof/>
            </w:rPr>
            <w:delText>XSL</w:delText>
          </w:r>
          <w:r w:rsidDel="007D7F2F">
            <w:rPr>
              <w:rFonts w:hint="eastAsia"/>
              <w:noProof/>
            </w:rPr>
            <w:delText>與</w:delText>
          </w:r>
          <w:r w:rsidDel="007D7F2F">
            <w:rPr>
              <w:noProof/>
            </w:rPr>
            <w:delText>HTML5</w:delText>
          </w:r>
          <w:r w:rsidDel="007D7F2F">
            <w:rPr>
              <w:rFonts w:hint="eastAsia"/>
              <w:noProof/>
            </w:rPr>
            <w:delText>、</w:delText>
          </w:r>
          <w:r w:rsidDel="007D7F2F">
            <w:rPr>
              <w:noProof/>
            </w:rPr>
            <w:delText>JavaScript</w:delText>
          </w:r>
          <w:r w:rsidDel="007D7F2F">
            <w:rPr>
              <w:rFonts w:hint="eastAsia"/>
              <w:noProof/>
            </w:rPr>
            <w:delText>套表技術比較</w:delText>
          </w:r>
          <w:r w:rsidDel="007D7F2F">
            <w:rPr>
              <w:noProof/>
            </w:rPr>
            <w:tab/>
            <w:delText>66</w:delText>
          </w:r>
        </w:del>
      </w:ins>
    </w:p>
    <w:p w14:paraId="14B1710C" w14:textId="77777777" w:rsidR="00A24B75" w:rsidDel="007D7F2F" w:rsidRDefault="00A24B75" w:rsidP="00A24B75">
      <w:pPr>
        <w:pStyle w:val="21"/>
        <w:tabs>
          <w:tab w:val="right" w:leader="dot" w:pos="9628"/>
        </w:tabs>
        <w:ind w:left="560"/>
        <w:rPr>
          <w:ins w:id="461" w:author="Haraguroicha Hsu" w:date="2013-07-07T20:12:00Z"/>
          <w:del w:id="462" w:author="腹黒い茶" w:date="2013-07-08T20:34:00Z"/>
          <w:rFonts w:asciiTheme="minorHAnsi" w:eastAsiaTheme="minorEastAsia" w:hAnsiTheme="minorHAnsi" w:cstheme="minorBidi"/>
          <w:noProof/>
          <w:szCs w:val="24"/>
        </w:rPr>
      </w:pPr>
      <w:ins w:id="463" w:author="Haraguroicha Hsu" w:date="2013-07-07T20:12:00Z">
        <w:del w:id="464" w:author="腹黒い茶" w:date="2013-07-08T20:34:00Z">
          <w:r w:rsidRPr="001D69A6" w:rsidDel="007D7F2F">
            <w:rPr>
              <w:rFonts w:hint="eastAsia"/>
              <w:noProof/>
            </w:rPr>
            <w:delText>第三節</w:delText>
          </w:r>
          <w:r w:rsidDel="007D7F2F">
            <w:rPr>
              <w:rFonts w:hint="eastAsia"/>
              <w:noProof/>
            </w:rPr>
            <w:delText xml:space="preserve"> </w:delText>
          </w:r>
          <w:r w:rsidDel="007D7F2F">
            <w:rPr>
              <w:rFonts w:hint="eastAsia"/>
              <w:noProof/>
            </w:rPr>
            <w:delText>系統評估</w:delText>
          </w:r>
          <w:r w:rsidDel="007D7F2F">
            <w:rPr>
              <w:noProof/>
            </w:rPr>
            <w:tab/>
            <w:delText>68</w:delText>
          </w:r>
        </w:del>
      </w:ins>
    </w:p>
    <w:p w14:paraId="764A9958" w14:textId="77777777" w:rsidR="00A24B75" w:rsidDel="007D7F2F" w:rsidRDefault="00A24B75" w:rsidP="00A24B75">
      <w:pPr>
        <w:pStyle w:val="21"/>
        <w:tabs>
          <w:tab w:val="right" w:leader="dot" w:pos="9628"/>
        </w:tabs>
        <w:ind w:left="560"/>
        <w:rPr>
          <w:ins w:id="465" w:author="Haraguroicha Hsu" w:date="2013-07-07T20:12:00Z"/>
          <w:del w:id="466" w:author="腹黒い茶" w:date="2013-07-08T20:34:00Z"/>
          <w:rFonts w:asciiTheme="minorHAnsi" w:eastAsiaTheme="minorEastAsia" w:hAnsiTheme="minorHAnsi" w:cstheme="minorBidi"/>
          <w:noProof/>
          <w:szCs w:val="24"/>
        </w:rPr>
      </w:pPr>
      <w:ins w:id="467" w:author="Haraguroicha Hsu" w:date="2013-07-07T20:12:00Z">
        <w:del w:id="468" w:author="腹黒い茶" w:date="2013-07-08T20:34:00Z">
          <w:r w:rsidRPr="001D69A6" w:rsidDel="007D7F2F">
            <w:rPr>
              <w:rFonts w:hint="eastAsia"/>
              <w:noProof/>
            </w:rPr>
            <w:delText>第四節</w:delText>
          </w:r>
          <w:r w:rsidDel="007D7F2F">
            <w:rPr>
              <w:rFonts w:hint="eastAsia"/>
              <w:noProof/>
            </w:rPr>
            <w:delText xml:space="preserve"> </w:delText>
          </w:r>
          <w:r w:rsidDel="007D7F2F">
            <w:rPr>
              <w:rFonts w:hint="eastAsia"/>
              <w:noProof/>
            </w:rPr>
            <w:delText>研究限制</w:delText>
          </w:r>
          <w:r w:rsidDel="007D7F2F">
            <w:rPr>
              <w:noProof/>
            </w:rPr>
            <w:tab/>
            <w:delText>74</w:delText>
          </w:r>
        </w:del>
      </w:ins>
    </w:p>
    <w:p w14:paraId="26E9C9D2" w14:textId="77777777" w:rsidR="00A24B75" w:rsidDel="007D7F2F" w:rsidRDefault="00A24B75">
      <w:pPr>
        <w:pStyle w:val="11"/>
        <w:rPr>
          <w:ins w:id="469" w:author="Haraguroicha Hsu" w:date="2013-07-07T20:12:00Z"/>
          <w:del w:id="470" w:author="腹黒い茶" w:date="2013-07-08T20:34:00Z"/>
          <w:rFonts w:asciiTheme="minorHAnsi" w:eastAsiaTheme="minorEastAsia" w:hAnsiTheme="minorHAnsi" w:cstheme="minorBidi"/>
          <w:szCs w:val="24"/>
        </w:rPr>
      </w:pPr>
      <w:ins w:id="471" w:author="Haraguroicha Hsu" w:date="2013-07-07T20:12:00Z">
        <w:del w:id="472" w:author="腹黒い茶" w:date="2013-07-08T20:34:00Z">
          <w:r w:rsidRPr="001D69A6" w:rsidDel="007D7F2F">
            <w:rPr>
              <w:rFonts w:hint="eastAsia"/>
              <w:color w:val="000000"/>
            </w:rPr>
            <w:delText>第伍章</w:delText>
          </w:r>
          <w:r w:rsidDel="007D7F2F">
            <w:rPr>
              <w:rFonts w:hint="eastAsia"/>
            </w:rPr>
            <w:delText xml:space="preserve"> </w:delText>
          </w:r>
          <w:r w:rsidDel="007D7F2F">
            <w:rPr>
              <w:rFonts w:hint="eastAsia"/>
            </w:rPr>
            <w:delText>結論與建議</w:delText>
          </w:r>
          <w:r w:rsidDel="007D7F2F">
            <w:tab/>
            <w:delText>75</w:delText>
          </w:r>
        </w:del>
      </w:ins>
    </w:p>
    <w:p w14:paraId="71F032B6" w14:textId="77777777" w:rsidR="00A24B75" w:rsidDel="007D7F2F" w:rsidRDefault="00A24B75" w:rsidP="00A24B75">
      <w:pPr>
        <w:pStyle w:val="21"/>
        <w:tabs>
          <w:tab w:val="right" w:leader="dot" w:pos="9628"/>
        </w:tabs>
        <w:ind w:left="560"/>
        <w:rPr>
          <w:ins w:id="473" w:author="Haraguroicha Hsu" w:date="2013-07-07T20:12:00Z"/>
          <w:del w:id="474" w:author="腹黒い茶" w:date="2013-07-08T20:34:00Z"/>
          <w:rFonts w:asciiTheme="minorHAnsi" w:eastAsiaTheme="minorEastAsia" w:hAnsiTheme="minorHAnsi" w:cstheme="minorBidi"/>
          <w:noProof/>
          <w:szCs w:val="24"/>
        </w:rPr>
      </w:pPr>
      <w:ins w:id="475" w:author="Haraguroicha Hsu" w:date="2013-07-07T20:12:00Z">
        <w:del w:id="476" w:author="腹黒い茶" w:date="2013-07-08T20:34:00Z">
          <w:r w:rsidRPr="001D69A6" w:rsidDel="007D7F2F">
            <w:rPr>
              <w:rFonts w:hint="eastAsia"/>
              <w:noProof/>
            </w:rPr>
            <w:delText>第一節</w:delText>
          </w:r>
          <w:r w:rsidDel="007D7F2F">
            <w:rPr>
              <w:rFonts w:hint="eastAsia"/>
              <w:noProof/>
            </w:rPr>
            <w:delText xml:space="preserve"> </w:delText>
          </w:r>
          <w:r w:rsidDel="007D7F2F">
            <w:rPr>
              <w:rFonts w:hint="eastAsia"/>
              <w:noProof/>
            </w:rPr>
            <w:delText>結論</w:delText>
          </w:r>
          <w:r w:rsidDel="007D7F2F">
            <w:rPr>
              <w:noProof/>
            </w:rPr>
            <w:tab/>
            <w:delText>75</w:delText>
          </w:r>
        </w:del>
      </w:ins>
    </w:p>
    <w:p w14:paraId="26D65D84" w14:textId="77777777" w:rsidR="00A24B75" w:rsidDel="007D7F2F" w:rsidRDefault="00A24B75" w:rsidP="00A24B75">
      <w:pPr>
        <w:pStyle w:val="21"/>
        <w:tabs>
          <w:tab w:val="right" w:leader="dot" w:pos="9628"/>
        </w:tabs>
        <w:ind w:left="560"/>
        <w:rPr>
          <w:ins w:id="477" w:author="Haraguroicha Hsu" w:date="2013-07-07T20:12:00Z"/>
          <w:del w:id="478" w:author="腹黒い茶" w:date="2013-07-08T20:34:00Z"/>
          <w:rFonts w:asciiTheme="minorHAnsi" w:eastAsiaTheme="minorEastAsia" w:hAnsiTheme="minorHAnsi" w:cstheme="minorBidi"/>
          <w:noProof/>
          <w:szCs w:val="24"/>
        </w:rPr>
      </w:pPr>
      <w:ins w:id="479" w:author="Haraguroicha Hsu" w:date="2013-07-07T20:12:00Z">
        <w:del w:id="480" w:author="腹黒い茶" w:date="2013-07-08T20:34:00Z">
          <w:r w:rsidRPr="001D69A6" w:rsidDel="007D7F2F">
            <w:rPr>
              <w:rFonts w:hint="eastAsia"/>
              <w:noProof/>
            </w:rPr>
            <w:delText>第二節</w:delText>
          </w:r>
          <w:r w:rsidDel="007D7F2F">
            <w:rPr>
              <w:rFonts w:hint="eastAsia"/>
              <w:noProof/>
            </w:rPr>
            <w:delText xml:space="preserve"> </w:delText>
          </w:r>
          <w:r w:rsidDel="007D7F2F">
            <w:rPr>
              <w:rFonts w:hint="eastAsia"/>
              <w:noProof/>
            </w:rPr>
            <w:delText>未來努力方向</w:delText>
          </w:r>
          <w:r w:rsidDel="007D7F2F">
            <w:rPr>
              <w:noProof/>
            </w:rPr>
            <w:tab/>
            <w:delText>76</w:delText>
          </w:r>
        </w:del>
      </w:ins>
    </w:p>
    <w:p w14:paraId="08CE4BED" w14:textId="77777777" w:rsidR="00A24B75" w:rsidDel="007D7F2F" w:rsidRDefault="00A24B75">
      <w:pPr>
        <w:pStyle w:val="11"/>
        <w:rPr>
          <w:ins w:id="481" w:author="Haraguroicha Hsu" w:date="2013-07-07T20:12:00Z"/>
          <w:del w:id="482" w:author="腹黒い茶" w:date="2013-07-08T20:34:00Z"/>
          <w:rFonts w:asciiTheme="minorHAnsi" w:eastAsiaTheme="minorEastAsia" w:hAnsiTheme="minorHAnsi" w:cstheme="minorBidi"/>
          <w:szCs w:val="24"/>
        </w:rPr>
      </w:pPr>
      <w:ins w:id="483" w:author="Haraguroicha Hsu" w:date="2013-07-07T20:12:00Z">
        <w:del w:id="484" w:author="腹黒い茶" w:date="2013-07-08T20:34:00Z">
          <w:r w:rsidRPr="001D69A6" w:rsidDel="007D7F2F">
            <w:rPr>
              <w:rFonts w:hint="eastAsia"/>
              <w:color w:val="000000"/>
            </w:rPr>
            <w:delText>第陸章</w:delText>
          </w:r>
          <w:r w:rsidDel="007D7F2F">
            <w:rPr>
              <w:rFonts w:hint="eastAsia"/>
            </w:rPr>
            <w:delText xml:space="preserve"> </w:delText>
          </w:r>
          <w:r w:rsidDel="007D7F2F">
            <w:rPr>
              <w:rFonts w:hint="eastAsia"/>
            </w:rPr>
            <w:delText>參考文獻</w:delText>
          </w:r>
          <w:r w:rsidDel="007D7F2F">
            <w:tab/>
            <w:delText>77</w:delText>
          </w:r>
        </w:del>
      </w:ins>
    </w:p>
    <w:p w14:paraId="27448EF5" w14:textId="77777777" w:rsidR="00424242" w:rsidDel="007D7F2F" w:rsidRDefault="00424242">
      <w:pPr>
        <w:pStyle w:val="11"/>
        <w:rPr>
          <w:del w:id="485" w:author="腹黒い茶" w:date="2013-07-08T20:34:00Z"/>
          <w:rFonts w:asciiTheme="minorHAnsi" w:eastAsiaTheme="minorEastAsia" w:hAnsiTheme="minorHAnsi" w:cstheme="minorBidi"/>
        </w:rPr>
      </w:pPr>
      <w:del w:id="486" w:author="腹黒い茶" w:date="2013-07-08T20:34:00Z">
        <w:r w:rsidRPr="009601F8" w:rsidDel="007D7F2F">
          <w:rPr>
            <w:rFonts w:hint="eastAsia"/>
            <w:rPrChange w:id="487" w:author="Haraguroicha Hsu" w:date="2013-06-30T04:17:00Z">
              <w:rPr>
                <w:rStyle w:val="af"/>
                <w:rFonts w:hint="eastAsia"/>
              </w:rPr>
            </w:rPrChange>
          </w:rPr>
          <w:delText>論文摘要</w:delText>
        </w:r>
        <w:r w:rsidDel="007D7F2F">
          <w:rPr>
            <w:webHidden/>
          </w:rPr>
          <w:tab/>
        </w:r>
        <w:r w:rsidR="00F76BDD" w:rsidDel="007D7F2F">
          <w:rPr>
            <w:webHidden/>
          </w:rPr>
          <w:delText>I</w:delText>
        </w:r>
      </w:del>
    </w:p>
    <w:p w14:paraId="0C2D2520" w14:textId="77777777" w:rsidR="00424242" w:rsidDel="007D7F2F" w:rsidRDefault="00424242">
      <w:pPr>
        <w:pStyle w:val="11"/>
        <w:rPr>
          <w:del w:id="488" w:author="腹黒い茶" w:date="2013-07-08T20:34:00Z"/>
          <w:rFonts w:asciiTheme="minorHAnsi" w:eastAsiaTheme="minorEastAsia" w:hAnsiTheme="minorHAnsi" w:cstheme="minorBidi"/>
        </w:rPr>
      </w:pPr>
      <w:del w:id="489" w:author="腹黒い茶" w:date="2013-07-08T20:34:00Z">
        <w:r w:rsidRPr="009601F8" w:rsidDel="007D7F2F">
          <w:rPr>
            <w:rPrChange w:id="490" w:author="Haraguroicha Hsu" w:date="2013-06-30T04:17:00Z">
              <w:rPr>
                <w:rStyle w:val="af"/>
              </w:rPr>
            </w:rPrChange>
          </w:rPr>
          <w:delText>Abstract</w:delText>
        </w:r>
        <w:r w:rsidDel="007D7F2F">
          <w:rPr>
            <w:webHidden/>
          </w:rPr>
          <w:tab/>
        </w:r>
        <w:r w:rsidR="00F76BDD" w:rsidDel="007D7F2F">
          <w:rPr>
            <w:webHidden/>
          </w:rPr>
          <w:delText>II</w:delText>
        </w:r>
      </w:del>
    </w:p>
    <w:p w14:paraId="3AF5F81E" w14:textId="77777777" w:rsidR="00424242" w:rsidDel="007D7F2F" w:rsidRDefault="00424242">
      <w:pPr>
        <w:pStyle w:val="11"/>
        <w:rPr>
          <w:del w:id="491" w:author="腹黒い茶" w:date="2013-07-08T20:34:00Z"/>
          <w:rFonts w:asciiTheme="minorHAnsi" w:eastAsiaTheme="minorEastAsia" w:hAnsiTheme="minorHAnsi" w:cstheme="minorBidi"/>
        </w:rPr>
      </w:pPr>
      <w:del w:id="492" w:author="腹黒い茶" w:date="2013-07-08T20:34:00Z">
        <w:r w:rsidRPr="009601F8" w:rsidDel="007D7F2F">
          <w:rPr>
            <w:rFonts w:hint="eastAsia"/>
            <w:rPrChange w:id="493" w:author="Haraguroicha Hsu" w:date="2013-06-30T04:17:00Z">
              <w:rPr>
                <w:rStyle w:val="af"/>
                <w:rFonts w:hint="eastAsia"/>
              </w:rPr>
            </w:rPrChange>
          </w:rPr>
          <w:delText>目錄</w:delText>
        </w:r>
        <w:r w:rsidDel="007D7F2F">
          <w:rPr>
            <w:webHidden/>
          </w:rPr>
          <w:tab/>
        </w:r>
        <w:r w:rsidR="00F76BDD" w:rsidDel="007D7F2F">
          <w:rPr>
            <w:webHidden/>
          </w:rPr>
          <w:delText>III</w:delText>
        </w:r>
      </w:del>
    </w:p>
    <w:p w14:paraId="093C7948" w14:textId="77777777" w:rsidR="00424242" w:rsidDel="007D7F2F" w:rsidRDefault="00424242">
      <w:pPr>
        <w:pStyle w:val="11"/>
        <w:rPr>
          <w:del w:id="494" w:author="腹黒い茶" w:date="2013-07-08T20:34:00Z"/>
          <w:rFonts w:asciiTheme="minorHAnsi" w:eastAsiaTheme="minorEastAsia" w:hAnsiTheme="minorHAnsi" w:cstheme="minorBidi"/>
        </w:rPr>
      </w:pPr>
      <w:del w:id="495" w:author="腹黒い茶" w:date="2013-07-08T20:34:00Z">
        <w:r w:rsidRPr="009601F8" w:rsidDel="007D7F2F">
          <w:rPr>
            <w:rFonts w:hint="eastAsia"/>
            <w:rPrChange w:id="496" w:author="Haraguroicha Hsu" w:date="2013-06-30T04:17:00Z">
              <w:rPr>
                <w:rStyle w:val="af"/>
                <w:rFonts w:hint="eastAsia"/>
              </w:rPr>
            </w:rPrChange>
          </w:rPr>
          <w:delText>圖目錄</w:delText>
        </w:r>
        <w:r w:rsidDel="007D7F2F">
          <w:rPr>
            <w:webHidden/>
          </w:rPr>
          <w:tab/>
        </w:r>
        <w:r w:rsidR="00F76BDD" w:rsidDel="007D7F2F">
          <w:rPr>
            <w:webHidden/>
          </w:rPr>
          <w:delText>V</w:delText>
        </w:r>
      </w:del>
    </w:p>
    <w:p w14:paraId="70058596" w14:textId="77777777" w:rsidR="00424242" w:rsidDel="007D7F2F" w:rsidRDefault="00424242">
      <w:pPr>
        <w:pStyle w:val="11"/>
        <w:rPr>
          <w:del w:id="497" w:author="腹黒い茶" w:date="2013-07-08T20:34:00Z"/>
          <w:rFonts w:asciiTheme="minorHAnsi" w:eastAsiaTheme="minorEastAsia" w:hAnsiTheme="minorHAnsi" w:cstheme="minorBidi"/>
        </w:rPr>
      </w:pPr>
      <w:del w:id="498" w:author="腹黒い茶" w:date="2013-07-08T20:34:00Z">
        <w:r w:rsidRPr="009601F8" w:rsidDel="007D7F2F">
          <w:rPr>
            <w:rFonts w:hint="eastAsia"/>
            <w:rPrChange w:id="499" w:author="Haraguroicha Hsu" w:date="2013-06-30T04:17:00Z">
              <w:rPr>
                <w:rStyle w:val="af"/>
                <w:rFonts w:hint="eastAsia"/>
              </w:rPr>
            </w:rPrChange>
          </w:rPr>
          <w:delText>表目錄</w:delText>
        </w:r>
        <w:r w:rsidDel="007D7F2F">
          <w:rPr>
            <w:webHidden/>
          </w:rPr>
          <w:tab/>
        </w:r>
        <w:r w:rsidR="00F76BDD" w:rsidDel="007D7F2F">
          <w:rPr>
            <w:webHidden/>
          </w:rPr>
          <w:delText>VI</w:delText>
        </w:r>
      </w:del>
    </w:p>
    <w:p w14:paraId="1EE2C1CE" w14:textId="77777777" w:rsidR="00424242" w:rsidDel="007D7F2F" w:rsidRDefault="00424242">
      <w:pPr>
        <w:pStyle w:val="11"/>
        <w:rPr>
          <w:del w:id="500" w:author="腹黒い茶" w:date="2013-07-08T20:34:00Z"/>
          <w:rFonts w:asciiTheme="minorHAnsi" w:eastAsiaTheme="minorEastAsia" w:hAnsiTheme="minorHAnsi" w:cstheme="minorBidi"/>
        </w:rPr>
      </w:pPr>
      <w:del w:id="501" w:author="腹黒い茶" w:date="2013-07-08T20:34:00Z">
        <w:r w:rsidRPr="009601F8" w:rsidDel="007D7F2F">
          <w:rPr>
            <w:rFonts w:hint="eastAsia"/>
            <w:rPrChange w:id="502" w:author="Haraguroicha Hsu" w:date="2013-06-30T04:17:00Z">
              <w:rPr>
                <w:rStyle w:val="af"/>
                <w:rFonts w:hint="eastAsia"/>
              </w:rPr>
            </w:rPrChange>
          </w:rPr>
          <w:delText>第壹章</w:delText>
        </w:r>
        <w:r w:rsidRPr="009601F8" w:rsidDel="007D7F2F">
          <w:rPr>
            <w:rPrChange w:id="503" w:author="Haraguroicha Hsu" w:date="2013-06-30T04:17:00Z">
              <w:rPr>
                <w:rStyle w:val="af"/>
              </w:rPr>
            </w:rPrChange>
          </w:rPr>
          <w:delText xml:space="preserve"> </w:delText>
        </w:r>
        <w:r w:rsidRPr="009601F8" w:rsidDel="007D7F2F">
          <w:rPr>
            <w:rFonts w:hint="eastAsia"/>
            <w:rPrChange w:id="504" w:author="Haraguroicha Hsu" w:date="2013-06-30T04:17:00Z">
              <w:rPr>
                <w:rStyle w:val="af"/>
                <w:rFonts w:hint="eastAsia"/>
              </w:rPr>
            </w:rPrChange>
          </w:rPr>
          <w:delText>緒論</w:delText>
        </w:r>
        <w:r w:rsidDel="007D7F2F">
          <w:rPr>
            <w:webHidden/>
          </w:rPr>
          <w:tab/>
        </w:r>
        <w:r w:rsidR="00F76BDD" w:rsidDel="007D7F2F">
          <w:rPr>
            <w:webHidden/>
          </w:rPr>
          <w:delText>1</w:delText>
        </w:r>
      </w:del>
    </w:p>
    <w:p w14:paraId="7C31CE7A" w14:textId="77777777" w:rsidR="00424242" w:rsidDel="007D7F2F" w:rsidRDefault="00424242">
      <w:pPr>
        <w:pStyle w:val="21"/>
        <w:tabs>
          <w:tab w:val="right" w:leader="dot" w:pos="9628"/>
        </w:tabs>
        <w:ind w:left="560"/>
        <w:rPr>
          <w:del w:id="505" w:author="腹黒い茶" w:date="2013-07-08T20:34:00Z"/>
          <w:rFonts w:asciiTheme="minorHAnsi" w:eastAsiaTheme="minorEastAsia" w:hAnsiTheme="minorHAnsi" w:cstheme="minorBidi"/>
          <w:noProof/>
        </w:rPr>
      </w:pPr>
      <w:del w:id="506" w:author="腹黒い茶" w:date="2013-07-08T20:34:00Z">
        <w:r w:rsidRPr="009601F8" w:rsidDel="007D7F2F">
          <w:rPr>
            <w:rFonts w:hint="eastAsia"/>
            <w:noProof/>
            <w:rPrChange w:id="507" w:author="Haraguroicha Hsu" w:date="2013-06-30T04:17:00Z">
              <w:rPr>
                <w:rStyle w:val="af"/>
                <w:rFonts w:hint="eastAsia"/>
                <w:noProof/>
              </w:rPr>
            </w:rPrChange>
          </w:rPr>
          <w:delText>第一節</w:delText>
        </w:r>
        <w:r w:rsidRPr="009601F8" w:rsidDel="007D7F2F">
          <w:rPr>
            <w:noProof/>
            <w:rPrChange w:id="508" w:author="Haraguroicha Hsu" w:date="2013-06-30T04:17:00Z">
              <w:rPr>
                <w:rStyle w:val="af"/>
                <w:noProof/>
              </w:rPr>
            </w:rPrChange>
          </w:rPr>
          <w:delText xml:space="preserve"> </w:delText>
        </w:r>
        <w:r w:rsidRPr="009601F8" w:rsidDel="007D7F2F">
          <w:rPr>
            <w:rFonts w:hint="eastAsia"/>
            <w:noProof/>
            <w:rPrChange w:id="509" w:author="Haraguroicha Hsu" w:date="2013-06-30T04:17:00Z">
              <w:rPr>
                <w:rStyle w:val="af"/>
                <w:rFonts w:hint="eastAsia"/>
                <w:noProof/>
              </w:rPr>
            </w:rPrChange>
          </w:rPr>
          <w:delText>研究背景</w:delText>
        </w:r>
        <w:r w:rsidDel="007D7F2F">
          <w:rPr>
            <w:noProof/>
            <w:webHidden/>
          </w:rPr>
          <w:tab/>
        </w:r>
        <w:r w:rsidR="00F76BDD" w:rsidDel="007D7F2F">
          <w:rPr>
            <w:noProof/>
            <w:webHidden/>
          </w:rPr>
          <w:delText>1</w:delText>
        </w:r>
      </w:del>
    </w:p>
    <w:p w14:paraId="1DCB2BF0" w14:textId="77777777" w:rsidR="00424242" w:rsidDel="007D7F2F" w:rsidRDefault="00424242">
      <w:pPr>
        <w:pStyle w:val="31"/>
        <w:rPr>
          <w:del w:id="510" w:author="腹黒い茶" w:date="2013-07-08T20:34:00Z"/>
          <w:rFonts w:asciiTheme="minorHAnsi" w:hAnsiTheme="minorHAnsi" w:cstheme="minorBidi"/>
          <w:noProof/>
        </w:rPr>
      </w:pPr>
      <w:del w:id="511" w:author="腹黒い茶" w:date="2013-07-08T20:34:00Z">
        <w:r w:rsidRPr="009601F8" w:rsidDel="007D7F2F">
          <w:rPr>
            <w:rFonts w:hint="eastAsia"/>
            <w:noProof/>
            <w:rPrChange w:id="512" w:author="Haraguroicha Hsu" w:date="2013-06-30T04:17:00Z">
              <w:rPr>
                <w:rStyle w:val="af"/>
                <w:rFonts w:hint="eastAsia"/>
                <w:noProof/>
              </w:rPr>
            </w:rPrChange>
          </w:rPr>
          <w:delText>壹</w:delText>
        </w:r>
        <w:r w:rsidRPr="009601F8" w:rsidDel="007D7F2F">
          <w:rPr>
            <w:noProof/>
            <w:rPrChange w:id="513" w:author="Haraguroicha Hsu" w:date="2013-06-30T04:17:00Z">
              <w:rPr>
                <w:rStyle w:val="af"/>
                <w:noProof/>
              </w:rPr>
            </w:rPrChange>
          </w:rPr>
          <w:delText xml:space="preserve"> </w:delText>
        </w:r>
        <w:r w:rsidRPr="009601F8" w:rsidDel="007D7F2F">
          <w:rPr>
            <w:rFonts w:hint="eastAsia"/>
            <w:noProof/>
            <w:rPrChange w:id="514" w:author="Haraguroicha Hsu" w:date="2013-06-30T04:17:00Z">
              <w:rPr>
                <w:rStyle w:val="af"/>
                <w:rFonts w:hint="eastAsia"/>
                <w:noProof/>
              </w:rPr>
            </w:rPrChange>
          </w:rPr>
          <w:delText>國內電子病歷推行狀況</w:delText>
        </w:r>
        <w:r w:rsidDel="007D7F2F">
          <w:rPr>
            <w:noProof/>
            <w:webHidden/>
          </w:rPr>
          <w:tab/>
        </w:r>
        <w:r w:rsidR="00F76BDD" w:rsidDel="007D7F2F">
          <w:rPr>
            <w:noProof/>
            <w:webHidden/>
          </w:rPr>
          <w:delText>1</w:delText>
        </w:r>
      </w:del>
    </w:p>
    <w:p w14:paraId="1661555B" w14:textId="77777777" w:rsidR="00424242" w:rsidDel="007D7F2F" w:rsidRDefault="00424242">
      <w:pPr>
        <w:pStyle w:val="21"/>
        <w:tabs>
          <w:tab w:val="right" w:leader="dot" w:pos="9628"/>
        </w:tabs>
        <w:ind w:left="560"/>
        <w:rPr>
          <w:del w:id="515" w:author="腹黒い茶" w:date="2013-07-08T20:34:00Z"/>
          <w:rFonts w:asciiTheme="minorHAnsi" w:eastAsiaTheme="minorEastAsia" w:hAnsiTheme="minorHAnsi" w:cstheme="minorBidi"/>
          <w:noProof/>
        </w:rPr>
      </w:pPr>
      <w:del w:id="516" w:author="腹黒い茶" w:date="2013-07-08T20:34:00Z">
        <w:r w:rsidRPr="009601F8" w:rsidDel="007D7F2F">
          <w:rPr>
            <w:rFonts w:hint="eastAsia"/>
            <w:noProof/>
            <w:rPrChange w:id="517" w:author="Haraguroicha Hsu" w:date="2013-06-30T04:17:00Z">
              <w:rPr>
                <w:rStyle w:val="af"/>
                <w:rFonts w:hint="eastAsia"/>
                <w:noProof/>
              </w:rPr>
            </w:rPrChange>
          </w:rPr>
          <w:delText>第二節</w:delText>
        </w:r>
        <w:r w:rsidRPr="009601F8" w:rsidDel="007D7F2F">
          <w:rPr>
            <w:noProof/>
            <w:rPrChange w:id="518" w:author="Haraguroicha Hsu" w:date="2013-06-30T04:17:00Z">
              <w:rPr>
                <w:rStyle w:val="af"/>
                <w:noProof/>
              </w:rPr>
            </w:rPrChange>
          </w:rPr>
          <w:delText xml:space="preserve"> </w:delText>
        </w:r>
        <w:r w:rsidRPr="009601F8" w:rsidDel="007D7F2F">
          <w:rPr>
            <w:rFonts w:hint="eastAsia"/>
            <w:noProof/>
            <w:rPrChange w:id="519" w:author="Haraguroicha Hsu" w:date="2013-06-30T04:17:00Z">
              <w:rPr>
                <w:rStyle w:val="af"/>
                <w:rFonts w:hint="eastAsia"/>
                <w:noProof/>
              </w:rPr>
            </w:rPrChange>
          </w:rPr>
          <w:delText>研究動機</w:delText>
        </w:r>
        <w:r w:rsidDel="007D7F2F">
          <w:rPr>
            <w:noProof/>
            <w:webHidden/>
          </w:rPr>
          <w:tab/>
        </w:r>
        <w:r w:rsidR="00F76BDD" w:rsidDel="007D7F2F">
          <w:rPr>
            <w:noProof/>
            <w:webHidden/>
          </w:rPr>
          <w:delText>2</w:delText>
        </w:r>
      </w:del>
    </w:p>
    <w:p w14:paraId="2F143C42" w14:textId="77777777" w:rsidR="00424242" w:rsidDel="007D7F2F" w:rsidRDefault="00424242">
      <w:pPr>
        <w:pStyle w:val="21"/>
        <w:tabs>
          <w:tab w:val="right" w:leader="dot" w:pos="9628"/>
        </w:tabs>
        <w:ind w:left="560"/>
        <w:rPr>
          <w:del w:id="520" w:author="腹黒い茶" w:date="2013-07-08T20:34:00Z"/>
          <w:rFonts w:asciiTheme="minorHAnsi" w:eastAsiaTheme="minorEastAsia" w:hAnsiTheme="minorHAnsi" w:cstheme="minorBidi"/>
          <w:noProof/>
        </w:rPr>
      </w:pPr>
      <w:del w:id="521" w:author="腹黒い茶" w:date="2013-07-08T20:34:00Z">
        <w:r w:rsidRPr="009601F8" w:rsidDel="007D7F2F">
          <w:rPr>
            <w:rFonts w:hint="eastAsia"/>
            <w:noProof/>
            <w:rPrChange w:id="522" w:author="Haraguroicha Hsu" w:date="2013-06-30T04:17:00Z">
              <w:rPr>
                <w:rStyle w:val="af"/>
                <w:rFonts w:hint="eastAsia"/>
                <w:noProof/>
              </w:rPr>
            </w:rPrChange>
          </w:rPr>
          <w:delText>第三節</w:delText>
        </w:r>
        <w:r w:rsidRPr="009601F8" w:rsidDel="007D7F2F">
          <w:rPr>
            <w:noProof/>
            <w:rPrChange w:id="523" w:author="Haraguroicha Hsu" w:date="2013-06-30T04:17:00Z">
              <w:rPr>
                <w:rStyle w:val="af"/>
                <w:noProof/>
              </w:rPr>
            </w:rPrChange>
          </w:rPr>
          <w:delText xml:space="preserve"> </w:delText>
        </w:r>
        <w:r w:rsidRPr="009601F8" w:rsidDel="007D7F2F">
          <w:rPr>
            <w:rFonts w:hint="eastAsia"/>
            <w:noProof/>
            <w:rPrChange w:id="524" w:author="Haraguroicha Hsu" w:date="2013-06-30T04:17:00Z">
              <w:rPr>
                <w:rStyle w:val="af"/>
                <w:rFonts w:hint="eastAsia"/>
                <w:noProof/>
              </w:rPr>
            </w:rPrChange>
          </w:rPr>
          <w:delText>研究目的</w:delText>
        </w:r>
        <w:r w:rsidDel="007D7F2F">
          <w:rPr>
            <w:noProof/>
            <w:webHidden/>
          </w:rPr>
          <w:tab/>
        </w:r>
        <w:r w:rsidR="00F76BDD" w:rsidDel="007D7F2F">
          <w:rPr>
            <w:noProof/>
            <w:webHidden/>
          </w:rPr>
          <w:delText>3</w:delText>
        </w:r>
      </w:del>
    </w:p>
    <w:p w14:paraId="36586C4B" w14:textId="77777777" w:rsidR="00424242" w:rsidDel="007D7F2F" w:rsidRDefault="00424242">
      <w:pPr>
        <w:pStyle w:val="11"/>
        <w:rPr>
          <w:del w:id="525" w:author="腹黒い茶" w:date="2013-07-08T20:34:00Z"/>
          <w:rFonts w:asciiTheme="minorHAnsi" w:eastAsiaTheme="minorEastAsia" w:hAnsiTheme="minorHAnsi" w:cstheme="minorBidi"/>
        </w:rPr>
      </w:pPr>
      <w:del w:id="526" w:author="腹黒い茶" w:date="2013-07-08T20:34:00Z">
        <w:r w:rsidRPr="009601F8" w:rsidDel="007D7F2F">
          <w:rPr>
            <w:rFonts w:hint="eastAsia"/>
            <w:rPrChange w:id="527" w:author="Haraguroicha Hsu" w:date="2013-06-30T04:17:00Z">
              <w:rPr>
                <w:rStyle w:val="af"/>
                <w:rFonts w:hint="eastAsia"/>
              </w:rPr>
            </w:rPrChange>
          </w:rPr>
          <w:delText>第貳章</w:delText>
        </w:r>
        <w:r w:rsidRPr="009601F8" w:rsidDel="007D7F2F">
          <w:rPr>
            <w:rPrChange w:id="528" w:author="Haraguroicha Hsu" w:date="2013-06-30T04:17:00Z">
              <w:rPr>
                <w:rStyle w:val="af"/>
              </w:rPr>
            </w:rPrChange>
          </w:rPr>
          <w:delText xml:space="preserve"> </w:delText>
        </w:r>
        <w:r w:rsidRPr="009601F8" w:rsidDel="007D7F2F">
          <w:rPr>
            <w:rFonts w:hint="eastAsia"/>
            <w:rPrChange w:id="529" w:author="Haraguroicha Hsu" w:date="2013-06-30T04:17:00Z">
              <w:rPr>
                <w:rStyle w:val="af"/>
                <w:rFonts w:hint="eastAsia"/>
              </w:rPr>
            </w:rPrChange>
          </w:rPr>
          <w:delText>文獻探討</w:delText>
        </w:r>
        <w:r w:rsidDel="007D7F2F">
          <w:rPr>
            <w:webHidden/>
          </w:rPr>
          <w:tab/>
        </w:r>
        <w:r w:rsidR="00F76BDD" w:rsidDel="007D7F2F">
          <w:rPr>
            <w:webHidden/>
          </w:rPr>
          <w:delText>4</w:delText>
        </w:r>
      </w:del>
    </w:p>
    <w:p w14:paraId="793F5B8D" w14:textId="77777777" w:rsidR="00424242" w:rsidDel="007D7F2F" w:rsidRDefault="00424242">
      <w:pPr>
        <w:pStyle w:val="21"/>
        <w:tabs>
          <w:tab w:val="right" w:leader="dot" w:pos="9628"/>
        </w:tabs>
        <w:ind w:left="560"/>
        <w:rPr>
          <w:del w:id="530" w:author="腹黒い茶" w:date="2013-07-08T20:34:00Z"/>
          <w:rFonts w:asciiTheme="minorHAnsi" w:eastAsiaTheme="minorEastAsia" w:hAnsiTheme="minorHAnsi" w:cstheme="minorBidi"/>
          <w:noProof/>
        </w:rPr>
      </w:pPr>
      <w:del w:id="531" w:author="腹黒い茶" w:date="2013-07-08T20:34:00Z">
        <w:r w:rsidRPr="009601F8" w:rsidDel="007D7F2F">
          <w:rPr>
            <w:rFonts w:hint="eastAsia"/>
            <w:noProof/>
            <w:rPrChange w:id="532" w:author="Haraguroicha Hsu" w:date="2013-06-30T04:17:00Z">
              <w:rPr>
                <w:rStyle w:val="af"/>
                <w:rFonts w:hint="eastAsia"/>
                <w:noProof/>
              </w:rPr>
            </w:rPrChange>
          </w:rPr>
          <w:delText>第一節</w:delText>
        </w:r>
        <w:r w:rsidRPr="009601F8" w:rsidDel="007D7F2F">
          <w:rPr>
            <w:noProof/>
            <w:rPrChange w:id="533" w:author="Haraguroicha Hsu" w:date="2013-06-30T04:17:00Z">
              <w:rPr>
                <w:rStyle w:val="af"/>
                <w:noProof/>
              </w:rPr>
            </w:rPrChange>
          </w:rPr>
          <w:delText xml:space="preserve"> </w:delText>
        </w:r>
        <w:r w:rsidRPr="009601F8" w:rsidDel="007D7F2F">
          <w:rPr>
            <w:rFonts w:hint="eastAsia"/>
            <w:noProof/>
            <w:rPrChange w:id="534" w:author="Haraguroicha Hsu" w:date="2013-06-30T04:17:00Z">
              <w:rPr>
                <w:rStyle w:val="af"/>
                <w:rFonts w:hint="eastAsia"/>
                <w:noProof/>
              </w:rPr>
            </w:rPrChange>
          </w:rPr>
          <w:delText>電子病歷</w:delText>
        </w:r>
        <w:r w:rsidDel="007D7F2F">
          <w:rPr>
            <w:noProof/>
            <w:webHidden/>
          </w:rPr>
          <w:tab/>
        </w:r>
        <w:r w:rsidR="00F76BDD" w:rsidDel="007D7F2F">
          <w:rPr>
            <w:noProof/>
            <w:webHidden/>
          </w:rPr>
          <w:delText>4</w:delText>
        </w:r>
      </w:del>
    </w:p>
    <w:p w14:paraId="0EA8160E" w14:textId="77777777" w:rsidR="00424242" w:rsidDel="007D7F2F" w:rsidRDefault="00424242">
      <w:pPr>
        <w:pStyle w:val="21"/>
        <w:tabs>
          <w:tab w:val="right" w:leader="dot" w:pos="9628"/>
        </w:tabs>
        <w:ind w:left="560"/>
        <w:rPr>
          <w:del w:id="535" w:author="腹黒い茶" w:date="2013-07-08T20:34:00Z"/>
          <w:rFonts w:asciiTheme="minorHAnsi" w:eastAsiaTheme="minorEastAsia" w:hAnsiTheme="minorHAnsi" w:cstheme="minorBidi"/>
          <w:noProof/>
        </w:rPr>
      </w:pPr>
      <w:del w:id="536" w:author="腹黒い茶" w:date="2013-07-08T20:34:00Z">
        <w:r w:rsidRPr="009601F8" w:rsidDel="007D7F2F">
          <w:rPr>
            <w:rFonts w:hint="eastAsia"/>
            <w:noProof/>
            <w:rPrChange w:id="537" w:author="Haraguroicha Hsu" w:date="2013-06-30T04:17:00Z">
              <w:rPr>
                <w:rStyle w:val="af"/>
                <w:rFonts w:hint="eastAsia"/>
                <w:noProof/>
              </w:rPr>
            </w:rPrChange>
          </w:rPr>
          <w:delText>第二節</w:delText>
        </w:r>
        <w:r w:rsidRPr="009601F8" w:rsidDel="007D7F2F">
          <w:rPr>
            <w:noProof/>
            <w:rPrChange w:id="538" w:author="Haraguroicha Hsu" w:date="2013-06-30T04:17:00Z">
              <w:rPr>
                <w:rStyle w:val="af"/>
                <w:noProof/>
              </w:rPr>
            </w:rPrChange>
          </w:rPr>
          <w:delText xml:space="preserve"> </w:delText>
        </w:r>
        <w:r w:rsidRPr="009601F8" w:rsidDel="007D7F2F">
          <w:rPr>
            <w:rFonts w:hint="eastAsia"/>
            <w:noProof/>
            <w:rPrChange w:id="539" w:author="Haraguroicha Hsu" w:date="2013-06-30T04:17:00Z">
              <w:rPr>
                <w:rStyle w:val="af"/>
                <w:rFonts w:hint="eastAsia"/>
                <w:noProof/>
              </w:rPr>
            </w:rPrChange>
          </w:rPr>
          <w:delText>資訊技術與服務</w:delText>
        </w:r>
        <w:r w:rsidDel="007D7F2F">
          <w:rPr>
            <w:noProof/>
            <w:webHidden/>
          </w:rPr>
          <w:tab/>
        </w:r>
        <w:r w:rsidR="00F76BDD" w:rsidDel="007D7F2F">
          <w:rPr>
            <w:noProof/>
            <w:webHidden/>
          </w:rPr>
          <w:delText>5</w:delText>
        </w:r>
      </w:del>
    </w:p>
    <w:p w14:paraId="6162C4DE" w14:textId="77777777" w:rsidR="00424242" w:rsidDel="007D7F2F" w:rsidRDefault="00424242">
      <w:pPr>
        <w:pStyle w:val="31"/>
        <w:rPr>
          <w:del w:id="540" w:author="腹黒い茶" w:date="2013-07-08T20:34:00Z"/>
          <w:rFonts w:asciiTheme="minorHAnsi" w:hAnsiTheme="minorHAnsi" w:cstheme="minorBidi"/>
          <w:noProof/>
        </w:rPr>
      </w:pPr>
      <w:del w:id="541" w:author="腹黒い茶" w:date="2013-07-08T20:34:00Z">
        <w:r w:rsidRPr="009601F8" w:rsidDel="007D7F2F">
          <w:rPr>
            <w:rFonts w:hint="eastAsia"/>
            <w:noProof/>
            <w:rPrChange w:id="542" w:author="Haraguroicha Hsu" w:date="2013-06-30T04:17:00Z">
              <w:rPr>
                <w:rStyle w:val="af"/>
                <w:rFonts w:hint="eastAsia"/>
                <w:noProof/>
              </w:rPr>
            </w:rPrChange>
          </w:rPr>
          <w:delText>壹</w:delText>
        </w:r>
        <w:r w:rsidRPr="009601F8" w:rsidDel="007D7F2F">
          <w:rPr>
            <w:noProof/>
            <w:rPrChange w:id="543" w:author="Haraguroicha Hsu" w:date="2013-06-30T04:17:00Z">
              <w:rPr>
                <w:rStyle w:val="af"/>
                <w:noProof/>
              </w:rPr>
            </w:rPrChange>
          </w:rPr>
          <w:delText xml:space="preserve"> </w:delText>
        </w:r>
        <w:r w:rsidRPr="009601F8" w:rsidDel="007D7F2F">
          <w:rPr>
            <w:rFonts w:hint="eastAsia"/>
            <w:noProof/>
            <w:rPrChange w:id="544" w:author="Haraguroicha Hsu" w:date="2013-06-30T04:17:00Z">
              <w:rPr>
                <w:rStyle w:val="af"/>
                <w:rFonts w:hint="eastAsia"/>
                <w:noProof/>
              </w:rPr>
            </w:rPrChange>
          </w:rPr>
          <w:delText>基礎構想</w:delText>
        </w:r>
        <w:r w:rsidDel="007D7F2F">
          <w:rPr>
            <w:noProof/>
            <w:webHidden/>
          </w:rPr>
          <w:tab/>
        </w:r>
        <w:r w:rsidR="00F76BDD" w:rsidDel="007D7F2F">
          <w:rPr>
            <w:noProof/>
            <w:webHidden/>
          </w:rPr>
          <w:delText>5</w:delText>
        </w:r>
      </w:del>
    </w:p>
    <w:p w14:paraId="252751D1" w14:textId="77777777" w:rsidR="00424242" w:rsidDel="007D7F2F" w:rsidRDefault="00424242">
      <w:pPr>
        <w:pStyle w:val="31"/>
        <w:rPr>
          <w:del w:id="545" w:author="腹黒い茶" w:date="2013-07-08T20:34:00Z"/>
          <w:rFonts w:asciiTheme="minorHAnsi" w:hAnsiTheme="minorHAnsi" w:cstheme="minorBidi"/>
          <w:noProof/>
        </w:rPr>
      </w:pPr>
      <w:del w:id="546" w:author="腹黒い茶" w:date="2013-07-08T20:34:00Z">
        <w:r w:rsidRPr="009601F8" w:rsidDel="007D7F2F">
          <w:rPr>
            <w:rFonts w:hint="eastAsia"/>
            <w:noProof/>
            <w:rPrChange w:id="547" w:author="Haraguroicha Hsu" w:date="2013-06-30T04:17:00Z">
              <w:rPr>
                <w:rStyle w:val="af"/>
                <w:rFonts w:hint="eastAsia"/>
                <w:noProof/>
              </w:rPr>
            </w:rPrChange>
          </w:rPr>
          <w:delText>貳</w:delText>
        </w:r>
        <w:r w:rsidRPr="009601F8" w:rsidDel="007D7F2F">
          <w:rPr>
            <w:noProof/>
            <w:rPrChange w:id="548" w:author="Haraguroicha Hsu" w:date="2013-06-30T04:17:00Z">
              <w:rPr>
                <w:rStyle w:val="af"/>
                <w:noProof/>
              </w:rPr>
            </w:rPrChange>
          </w:rPr>
          <w:delText xml:space="preserve"> </w:delText>
        </w:r>
        <w:r w:rsidRPr="009601F8" w:rsidDel="007D7F2F">
          <w:rPr>
            <w:rFonts w:hint="eastAsia"/>
            <w:noProof/>
            <w:rPrChange w:id="549" w:author="Haraguroicha Hsu" w:date="2013-06-30T04:17:00Z">
              <w:rPr>
                <w:rStyle w:val="af"/>
                <w:rFonts w:hint="eastAsia"/>
                <w:noProof/>
              </w:rPr>
            </w:rPrChange>
          </w:rPr>
          <w:delText>服務管理</w:delText>
        </w:r>
        <w:r w:rsidDel="007D7F2F">
          <w:rPr>
            <w:noProof/>
            <w:webHidden/>
          </w:rPr>
          <w:tab/>
        </w:r>
        <w:r w:rsidR="00F76BDD" w:rsidDel="007D7F2F">
          <w:rPr>
            <w:noProof/>
            <w:webHidden/>
          </w:rPr>
          <w:delText>6</w:delText>
        </w:r>
      </w:del>
    </w:p>
    <w:p w14:paraId="707A783E" w14:textId="77777777" w:rsidR="00424242" w:rsidDel="007D7F2F" w:rsidRDefault="00424242">
      <w:pPr>
        <w:pStyle w:val="21"/>
        <w:tabs>
          <w:tab w:val="right" w:leader="dot" w:pos="9628"/>
        </w:tabs>
        <w:ind w:left="560"/>
        <w:rPr>
          <w:del w:id="550" w:author="腹黒い茶" w:date="2013-07-08T20:34:00Z"/>
          <w:rFonts w:asciiTheme="minorHAnsi" w:eastAsiaTheme="minorEastAsia" w:hAnsiTheme="minorHAnsi" w:cstheme="minorBidi"/>
          <w:noProof/>
        </w:rPr>
      </w:pPr>
      <w:del w:id="551" w:author="腹黒い茶" w:date="2013-07-08T20:34:00Z">
        <w:r w:rsidRPr="009601F8" w:rsidDel="007D7F2F">
          <w:rPr>
            <w:rFonts w:hint="eastAsia"/>
            <w:noProof/>
            <w:rPrChange w:id="552" w:author="Haraguroicha Hsu" w:date="2013-06-30T04:17:00Z">
              <w:rPr>
                <w:rStyle w:val="af"/>
                <w:rFonts w:hint="eastAsia"/>
                <w:noProof/>
              </w:rPr>
            </w:rPrChange>
          </w:rPr>
          <w:delText>第三節</w:delText>
        </w:r>
        <w:r w:rsidRPr="009601F8" w:rsidDel="007D7F2F">
          <w:rPr>
            <w:noProof/>
            <w:rPrChange w:id="553" w:author="Haraguroicha Hsu" w:date="2013-06-30T04:17:00Z">
              <w:rPr>
                <w:rStyle w:val="af"/>
                <w:noProof/>
              </w:rPr>
            </w:rPrChange>
          </w:rPr>
          <w:delText xml:space="preserve"> XML</w:delText>
        </w:r>
        <w:r w:rsidDel="007D7F2F">
          <w:rPr>
            <w:noProof/>
            <w:webHidden/>
          </w:rPr>
          <w:tab/>
        </w:r>
        <w:r w:rsidR="00F76BDD" w:rsidDel="007D7F2F">
          <w:rPr>
            <w:noProof/>
            <w:webHidden/>
          </w:rPr>
          <w:delText>8</w:delText>
        </w:r>
      </w:del>
    </w:p>
    <w:p w14:paraId="2563E101" w14:textId="77777777" w:rsidR="00424242" w:rsidDel="007D7F2F" w:rsidRDefault="00424242">
      <w:pPr>
        <w:pStyle w:val="31"/>
        <w:rPr>
          <w:del w:id="554" w:author="腹黒い茶" w:date="2013-07-08T20:34:00Z"/>
          <w:rFonts w:asciiTheme="minorHAnsi" w:hAnsiTheme="minorHAnsi" w:cstheme="minorBidi"/>
          <w:noProof/>
        </w:rPr>
      </w:pPr>
      <w:del w:id="555" w:author="腹黒い茶" w:date="2013-07-08T20:34:00Z">
        <w:r w:rsidRPr="009601F8" w:rsidDel="007D7F2F">
          <w:rPr>
            <w:rFonts w:hint="eastAsia"/>
            <w:noProof/>
            <w:rPrChange w:id="556" w:author="Haraguroicha Hsu" w:date="2013-06-30T04:17:00Z">
              <w:rPr>
                <w:rStyle w:val="af"/>
                <w:rFonts w:hint="eastAsia"/>
                <w:noProof/>
              </w:rPr>
            </w:rPrChange>
          </w:rPr>
          <w:delText>壹</w:delText>
        </w:r>
        <w:r w:rsidRPr="009601F8" w:rsidDel="007D7F2F">
          <w:rPr>
            <w:noProof/>
            <w:rPrChange w:id="557" w:author="Haraguroicha Hsu" w:date="2013-06-30T04:17:00Z">
              <w:rPr>
                <w:rStyle w:val="af"/>
                <w:noProof/>
              </w:rPr>
            </w:rPrChange>
          </w:rPr>
          <w:delText xml:space="preserve"> XPath</w:delText>
        </w:r>
        <w:r w:rsidDel="007D7F2F">
          <w:rPr>
            <w:noProof/>
            <w:webHidden/>
          </w:rPr>
          <w:tab/>
        </w:r>
        <w:r w:rsidR="00F76BDD" w:rsidDel="007D7F2F">
          <w:rPr>
            <w:noProof/>
            <w:webHidden/>
          </w:rPr>
          <w:delText>9</w:delText>
        </w:r>
      </w:del>
    </w:p>
    <w:p w14:paraId="03BBAE38" w14:textId="77777777" w:rsidR="00424242" w:rsidDel="007D7F2F" w:rsidRDefault="00424242">
      <w:pPr>
        <w:pStyle w:val="21"/>
        <w:tabs>
          <w:tab w:val="right" w:leader="dot" w:pos="9628"/>
        </w:tabs>
        <w:ind w:left="560"/>
        <w:rPr>
          <w:del w:id="558" w:author="腹黒い茶" w:date="2013-07-08T20:34:00Z"/>
          <w:rFonts w:asciiTheme="minorHAnsi" w:eastAsiaTheme="minorEastAsia" w:hAnsiTheme="minorHAnsi" w:cstheme="minorBidi"/>
          <w:noProof/>
        </w:rPr>
      </w:pPr>
      <w:del w:id="559" w:author="腹黒い茶" w:date="2013-07-08T20:34:00Z">
        <w:r w:rsidRPr="009601F8" w:rsidDel="007D7F2F">
          <w:rPr>
            <w:rFonts w:hint="eastAsia"/>
            <w:noProof/>
            <w:rPrChange w:id="560" w:author="Haraguroicha Hsu" w:date="2013-06-30T04:17:00Z">
              <w:rPr>
                <w:rStyle w:val="af"/>
                <w:rFonts w:hint="eastAsia"/>
                <w:noProof/>
              </w:rPr>
            </w:rPrChange>
          </w:rPr>
          <w:delText>第四節</w:delText>
        </w:r>
        <w:r w:rsidRPr="009601F8" w:rsidDel="007D7F2F">
          <w:rPr>
            <w:noProof/>
            <w:rPrChange w:id="561" w:author="Haraguroicha Hsu" w:date="2013-06-30T04:17:00Z">
              <w:rPr>
                <w:rStyle w:val="af"/>
                <w:noProof/>
              </w:rPr>
            </w:rPrChange>
          </w:rPr>
          <w:delText xml:space="preserve"> Web 3.0</w:delText>
        </w:r>
        <w:r w:rsidDel="007D7F2F">
          <w:rPr>
            <w:noProof/>
            <w:webHidden/>
          </w:rPr>
          <w:tab/>
        </w:r>
        <w:r w:rsidR="00F76BDD" w:rsidDel="007D7F2F">
          <w:rPr>
            <w:noProof/>
            <w:webHidden/>
          </w:rPr>
          <w:delText>10</w:delText>
        </w:r>
      </w:del>
    </w:p>
    <w:p w14:paraId="52175F6D" w14:textId="77777777" w:rsidR="00424242" w:rsidDel="007D7F2F" w:rsidRDefault="00424242">
      <w:pPr>
        <w:pStyle w:val="31"/>
        <w:rPr>
          <w:del w:id="562" w:author="腹黒い茶" w:date="2013-07-08T20:34:00Z"/>
          <w:rFonts w:asciiTheme="minorHAnsi" w:hAnsiTheme="minorHAnsi" w:cstheme="minorBidi"/>
          <w:noProof/>
        </w:rPr>
      </w:pPr>
      <w:del w:id="563" w:author="腹黒い茶" w:date="2013-07-08T20:34:00Z">
        <w:r w:rsidRPr="009601F8" w:rsidDel="007D7F2F">
          <w:rPr>
            <w:rFonts w:hint="eastAsia"/>
            <w:noProof/>
            <w:rPrChange w:id="564" w:author="Haraguroicha Hsu" w:date="2013-06-30T04:17:00Z">
              <w:rPr>
                <w:rStyle w:val="af"/>
                <w:rFonts w:hint="eastAsia"/>
                <w:noProof/>
              </w:rPr>
            </w:rPrChange>
          </w:rPr>
          <w:delText>壹</w:delText>
        </w:r>
        <w:r w:rsidRPr="009601F8" w:rsidDel="007D7F2F">
          <w:rPr>
            <w:noProof/>
            <w:rPrChange w:id="565" w:author="Haraguroicha Hsu" w:date="2013-06-30T04:17:00Z">
              <w:rPr>
                <w:rStyle w:val="af"/>
                <w:noProof/>
              </w:rPr>
            </w:rPrChange>
          </w:rPr>
          <w:delText xml:space="preserve"> HTML5</w:delText>
        </w:r>
        <w:r w:rsidDel="007D7F2F">
          <w:rPr>
            <w:noProof/>
            <w:webHidden/>
          </w:rPr>
          <w:tab/>
        </w:r>
        <w:r w:rsidR="00F76BDD" w:rsidDel="007D7F2F">
          <w:rPr>
            <w:noProof/>
            <w:webHidden/>
          </w:rPr>
          <w:delText>11</w:delText>
        </w:r>
      </w:del>
    </w:p>
    <w:p w14:paraId="65B4C491" w14:textId="77777777" w:rsidR="00424242" w:rsidDel="007D7F2F" w:rsidRDefault="00424242">
      <w:pPr>
        <w:pStyle w:val="31"/>
        <w:rPr>
          <w:del w:id="566" w:author="腹黒い茶" w:date="2013-07-08T20:34:00Z"/>
          <w:rFonts w:asciiTheme="minorHAnsi" w:hAnsiTheme="minorHAnsi" w:cstheme="minorBidi"/>
          <w:noProof/>
        </w:rPr>
      </w:pPr>
      <w:del w:id="567" w:author="腹黒い茶" w:date="2013-07-08T20:34:00Z">
        <w:r w:rsidRPr="009601F8" w:rsidDel="007D7F2F">
          <w:rPr>
            <w:rFonts w:hint="eastAsia"/>
            <w:noProof/>
            <w:rPrChange w:id="568" w:author="Haraguroicha Hsu" w:date="2013-06-30T04:17:00Z">
              <w:rPr>
                <w:rStyle w:val="af"/>
                <w:rFonts w:hint="eastAsia"/>
                <w:noProof/>
              </w:rPr>
            </w:rPrChange>
          </w:rPr>
          <w:delText>貳</w:delText>
        </w:r>
        <w:r w:rsidRPr="009601F8" w:rsidDel="007D7F2F">
          <w:rPr>
            <w:noProof/>
            <w:rPrChange w:id="569" w:author="Haraguroicha Hsu" w:date="2013-06-30T04:17:00Z">
              <w:rPr>
                <w:rStyle w:val="af"/>
                <w:noProof/>
              </w:rPr>
            </w:rPrChange>
          </w:rPr>
          <w:delText xml:space="preserve"> </w:delText>
        </w:r>
        <w:r w:rsidRPr="009601F8" w:rsidDel="007D7F2F">
          <w:rPr>
            <w:rFonts w:hint="eastAsia"/>
            <w:noProof/>
            <w:rPrChange w:id="570" w:author="Haraguroicha Hsu" w:date="2013-06-30T04:17:00Z">
              <w:rPr>
                <w:rStyle w:val="af"/>
                <w:rFonts w:hint="eastAsia"/>
                <w:noProof/>
              </w:rPr>
            </w:rPrChange>
          </w:rPr>
          <w:delText>自適應網頁設計</w:delText>
        </w:r>
        <w:r w:rsidDel="007D7F2F">
          <w:rPr>
            <w:noProof/>
            <w:webHidden/>
          </w:rPr>
          <w:tab/>
        </w:r>
        <w:r w:rsidR="00F76BDD" w:rsidDel="007D7F2F">
          <w:rPr>
            <w:noProof/>
            <w:webHidden/>
          </w:rPr>
          <w:delText>12</w:delText>
        </w:r>
      </w:del>
    </w:p>
    <w:p w14:paraId="62E5E510" w14:textId="77777777" w:rsidR="00424242" w:rsidDel="007D7F2F" w:rsidRDefault="00424242">
      <w:pPr>
        <w:pStyle w:val="31"/>
        <w:rPr>
          <w:del w:id="571" w:author="腹黒い茶" w:date="2013-07-08T20:34:00Z"/>
          <w:rFonts w:asciiTheme="minorHAnsi" w:hAnsiTheme="minorHAnsi" w:cstheme="minorBidi"/>
          <w:noProof/>
        </w:rPr>
      </w:pPr>
      <w:del w:id="572" w:author="腹黒い茶" w:date="2013-07-08T20:34:00Z">
        <w:r w:rsidRPr="009601F8" w:rsidDel="007D7F2F">
          <w:rPr>
            <w:rFonts w:hint="eastAsia"/>
            <w:noProof/>
            <w:rPrChange w:id="573" w:author="Haraguroicha Hsu" w:date="2013-06-30T04:17:00Z">
              <w:rPr>
                <w:rStyle w:val="af"/>
                <w:rFonts w:hint="eastAsia"/>
                <w:noProof/>
              </w:rPr>
            </w:rPrChange>
          </w:rPr>
          <w:delText>參</w:delText>
        </w:r>
        <w:r w:rsidRPr="009601F8" w:rsidDel="007D7F2F">
          <w:rPr>
            <w:noProof/>
            <w:rPrChange w:id="574" w:author="Haraguroicha Hsu" w:date="2013-06-30T04:17:00Z">
              <w:rPr>
                <w:rStyle w:val="af"/>
                <w:noProof/>
              </w:rPr>
            </w:rPrChange>
          </w:rPr>
          <w:delText xml:space="preserve"> </w:delText>
        </w:r>
        <w:r w:rsidRPr="009601F8" w:rsidDel="007D7F2F">
          <w:rPr>
            <w:rFonts w:hint="eastAsia"/>
            <w:noProof/>
            <w:rPrChange w:id="575" w:author="Haraguroicha Hsu" w:date="2013-06-30T04:17:00Z">
              <w:rPr>
                <w:rStyle w:val="af"/>
                <w:rFonts w:hint="eastAsia"/>
                <w:noProof/>
              </w:rPr>
            </w:rPrChange>
          </w:rPr>
          <w:delText>行動裝置與平板電腦的崛起，</w:delText>
        </w:r>
        <w:r w:rsidRPr="009601F8" w:rsidDel="007D7F2F">
          <w:rPr>
            <w:noProof/>
            <w:rPrChange w:id="576" w:author="Haraguroicha Hsu" w:date="2013-06-30T04:17:00Z">
              <w:rPr>
                <w:rStyle w:val="af"/>
                <w:noProof/>
              </w:rPr>
            </w:rPrChange>
          </w:rPr>
          <w:delText>Web 3.0</w:delText>
        </w:r>
        <w:r w:rsidRPr="009601F8" w:rsidDel="007D7F2F">
          <w:rPr>
            <w:rFonts w:hint="eastAsia"/>
            <w:noProof/>
            <w:rPrChange w:id="577" w:author="Haraguroicha Hsu" w:date="2013-06-30T04:17:00Z">
              <w:rPr>
                <w:rStyle w:val="af"/>
                <w:rFonts w:hint="eastAsia"/>
                <w:noProof/>
              </w:rPr>
            </w:rPrChange>
          </w:rPr>
          <w:delText>的時代來臨</w:delText>
        </w:r>
        <w:r w:rsidDel="007D7F2F">
          <w:rPr>
            <w:noProof/>
            <w:webHidden/>
          </w:rPr>
          <w:tab/>
        </w:r>
        <w:r w:rsidR="00F76BDD" w:rsidDel="007D7F2F">
          <w:rPr>
            <w:noProof/>
            <w:webHidden/>
          </w:rPr>
          <w:delText>13</w:delText>
        </w:r>
      </w:del>
    </w:p>
    <w:p w14:paraId="2891705B" w14:textId="77777777" w:rsidR="00424242" w:rsidDel="007D7F2F" w:rsidRDefault="00424242">
      <w:pPr>
        <w:pStyle w:val="21"/>
        <w:tabs>
          <w:tab w:val="right" w:leader="dot" w:pos="9628"/>
        </w:tabs>
        <w:ind w:left="560"/>
        <w:rPr>
          <w:del w:id="578" w:author="腹黒い茶" w:date="2013-07-08T20:34:00Z"/>
          <w:rFonts w:asciiTheme="minorHAnsi" w:eastAsiaTheme="minorEastAsia" w:hAnsiTheme="minorHAnsi" w:cstheme="minorBidi"/>
          <w:noProof/>
        </w:rPr>
      </w:pPr>
      <w:del w:id="579" w:author="腹黒い茶" w:date="2013-07-08T20:34:00Z">
        <w:r w:rsidRPr="009601F8" w:rsidDel="007D7F2F">
          <w:rPr>
            <w:rFonts w:hint="eastAsia"/>
            <w:noProof/>
            <w:rPrChange w:id="580" w:author="Haraguroicha Hsu" w:date="2013-06-30T04:17:00Z">
              <w:rPr>
                <w:rStyle w:val="af"/>
                <w:rFonts w:hint="eastAsia"/>
                <w:noProof/>
              </w:rPr>
            </w:rPrChange>
          </w:rPr>
          <w:delText>第五節</w:delText>
        </w:r>
        <w:r w:rsidRPr="009601F8" w:rsidDel="007D7F2F">
          <w:rPr>
            <w:noProof/>
            <w:rPrChange w:id="581" w:author="Haraguroicha Hsu" w:date="2013-06-30T04:17:00Z">
              <w:rPr>
                <w:rStyle w:val="af"/>
                <w:noProof/>
              </w:rPr>
            </w:rPrChange>
          </w:rPr>
          <w:delText xml:space="preserve"> </w:delText>
        </w:r>
        <w:r w:rsidRPr="009601F8" w:rsidDel="007D7F2F">
          <w:rPr>
            <w:rFonts w:hint="eastAsia"/>
            <w:noProof/>
            <w:rPrChange w:id="582" w:author="Haraguroicha Hsu" w:date="2013-06-30T04:17:00Z">
              <w:rPr>
                <w:rStyle w:val="af"/>
                <w:rFonts w:hint="eastAsia"/>
                <w:noProof/>
              </w:rPr>
            </w:rPrChange>
          </w:rPr>
          <w:delText>雲端運算</w:delText>
        </w:r>
        <w:r w:rsidDel="007D7F2F">
          <w:rPr>
            <w:noProof/>
            <w:webHidden/>
          </w:rPr>
          <w:tab/>
        </w:r>
        <w:r w:rsidR="00F76BDD" w:rsidDel="007D7F2F">
          <w:rPr>
            <w:noProof/>
            <w:webHidden/>
          </w:rPr>
          <w:delText>13</w:delText>
        </w:r>
      </w:del>
    </w:p>
    <w:p w14:paraId="6E9008DB" w14:textId="77777777" w:rsidR="00424242" w:rsidDel="007D7F2F" w:rsidRDefault="00424242">
      <w:pPr>
        <w:pStyle w:val="31"/>
        <w:rPr>
          <w:del w:id="583" w:author="腹黒い茶" w:date="2013-07-08T20:34:00Z"/>
          <w:rFonts w:asciiTheme="minorHAnsi" w:hAnsiTheme="minorHAnsi" w:cstheme="minorBidi"/>
          <w:noProof/>
        </w:rPr>
      </w:pPr>
      <w:del w:id="584" w:author="腹黒い茶" w:date="2013-07-08T20:34:00Z">
        <w:r w:rsidRPr="009601F8" w:rsidDel="007D7F2F">
          <w:rPr>
            <w:rFonts w:hint="eastAsia"/>
            <w:noProof/>
            <w:rPrChange w:id="585" w:author="Haraguroicha Hsu" w:date="2013-06-30T04:17:00Z">
              <w:rPr>
                <w:rStyle w:val="af"/>
                <w:rFonts w:hint="eastAsia"/>
                <w:noProof/>
              </w:rPr>
            </w:rPrChange>
          </w:rPr>
          <w:delText>壹</w:delText>
        </w:r>
        <w:r w:rsidRPr="009601F8" w:rsidDel="007D7F2F">
          <w:rPr>
            <w:noProof/>
            <w:rPrChange w:id="586" w:author="Haraguroicha Hsu" w:date="2013-06-30T04:17:00Z">
              <w:rPr>
                <w:rStyle w:val="af"/>
                <w:noProof/>
              </w:rPr>
            </w:rPrChange>
          </w:rPr>
          <w:delText xml:space="preserve"> </w:delText>
        </w:r>
        <w:r w:rsidRPr="009601F8" w:rsidDel="007D7F2F">
          <w:rPr>
            <w:rFonts w:hint="eastAsia"/>
            <w:noProof/>
            <w:rPrChange w:id="587" w:author="Haraguroicha Hsu" w:date="2013-06-30T04:17:00Z">
              <w:rPr>
                <w:rStyle w:val="af"/>
                <w:rFonts w:hint="eastAsia"/>
                <w:noProof/>
              </w:rPr>
            </w:rPrChange>
          </w:rPr>
          <w:delText>雲端服務的普及度</w:delText>
        </w:r>
        <w:r w:rsidDel="007D7F2F">
          <w:rPr>
            <w:noProof/>
            <w:webHidden/>
          </w:rPr>
          <w:tab/>
        </w:r>
        <w:r w:rsidR="00F76BDD" w:rsidDel="007D7F2F">
          <w:rPr>
            <w:noProof/>
            <w:webHidden/>
          </w:rPr>
          <w:delText>15</w:delText>
        </w:r>
      </w:del>
    </w:p>
    <w:p w14:paraId="26B0A36F" w14:textId="77777777" w:rsidR="00424242" w:rsidDel="007D7F2F" w:rsidRDefault="00424242">
      <w:pPr>
        <w:pStyle w:val="21"/>
        <w:tabs>
          <w:tab w:val="right" w:leader="dot" w:pos="9628"/>
        </w:tabs>
        <w:ind w:left="560"/>
        <w:rPr>
          <w:del w:id="588" w:author="腹黒い茶" w:date="2013-07-08T20:34:00Z"/>
          <w:rFonts w:asciiTheme="minorHAnsi" w:eastAsiaTheme="minorEastAsia" w:hAnsiTheme="minorHAnsi" w:cstheme="minorBidi"/>
          <w:noProof/>
        </w:rPr>
      </w:pPr>
      <w:del w:id="589" w:author="腹黒い茶" w:date="2013-07-08T20:34:00Z">
        <w:r w:rsidRPr="009601F8" w:rsidDel="007D7F2F">
          <w:rPr>
            <w:rFonts w:hint="eastAsia"/>
            <w:noProof/>
            <w:rPrChange w:id="590" w:author="Haraguroicha Hsu" w:date="2013-06-30T04:17:00Z">
              <w:rPr>
                <w:rStyle w:val="af"/>
                <w:rFonts w:hint="eastAsia"/>
                <w:noProof/>
              </w:rPr>
            </w:rPrChange>
          </w:rPr>
          <w:delText>第六節</w:delText>
        </w:r>
        <w:r w:rsidRPr="009601F8" w:rsidDel="007D7F2F">
          <w:rPr>
            <w:noProof/>
            <w:rPrChange w:id="591" w:author="Haraguroicha Hsu" w:date="2013-06-30T04:17:00Z">
              <w:rPr>
                <w:rStyle w:val="af"/>
                <w:noProof/>
              </w:rPr>
            </w:rPrChange>
          </w:rPr>
          <w:delText xml:space="preserve"> </w:delText>
        </w:r>
        <w:r w:rsidRPr="009601F8" w:rsidDel="007D7F2F">
          <w:rPr>
            <w:rFonts w:hint="eastAsia"/>
            <w:noProof/>
            <w:rPrChange w:id="592" w:author="Haraguroicha Hsu" w:date="2013-06-30T04:17:00Z">
              <w:rPr>
                <w:rStyle w:val="af"/>
                <w:rFonts w:hint="eastAsia"/>
                <w:noProof/>
              </w:rPr>
            </w:rPrChange>
          </w:rPr>
          <w:delText>多國語系應用程式</w:delText>
        </w:r>
        <w:r w:rsidDel="007D7F2F">
          <w:rPr>
            <w:noProof/>
            <w:webHidden/>
          </w:rPr>
          <w:tab/>
        </w:r>
        <w:r w:rsidR="00F76BDD" w:rsidDel="007D7F2F">
          <w:rPr>
            <w:noProof/>
            <w:webHidden/>
          </w:rPr>
          <w:delText>16</w:delText>
        </w:r>
      </w:del>
    </w:p>
    <w:p w14:paraId="617AA620" w14:textId="77777777" w:rsidR="00424242" w:rsidDel="007D7F2F" w:rsidRDefault="00424242">
      <w:pPr>
        <w:pStyle w:val="21"/>
        <w:tabs>
          <w:tab w:val="right" w:leader="dot" w:pos="9628"/>
        </w:tabs>
        <w:ind w:left="560"/>
        <w:rPr>
          <w:del w:id="593" w:author="腹黒い茶" w:date="2013-07-08T20:34:00Z"/>
          <w:rFonts w:asciiTheme="minorHAnsi" w:eastAsiaTheme="minorEastAsia" w:hAnsiTheme="minorHAnsi" w:cstheme="minorBidi"/>
          <w:noProof/>
        </w:rPr>
      </w:pPr>
      <w:del w:id="594" w:author="腹黒い茶" w:date="2013-07-08T20:34:00Z">
        <w:r w:rsidRPr="009601F8" w:rsidDel="007D7F2F">
          <w:rPr>
            <w:rFonts w:hint="eastAsia"/>
            <w:noProof/>
            <w:rPrChange w:id="595" w:author="Haraguroicha Hsu" w:date="2013-06-30T04:17:00Z">
              <w:rPr>
                <w:rStyle w:val="af"/>
                <w:rFonts w:hint="eastAsia"/>
                <w:noProof/>
              </w:rPr>
            </w:rPrChange>
          </w:rPr>
          <w:delText>第七節</w:delText>
        </w:r>
        <w:r w:rsidRPr="009601F8" w:rsidDel="007D7F2F">
          <w:rPr>
            <w:noProof/>
            <w:rPrChange w:id="596" w:author="Haraguroicha Hsu" w:date="2013-06-30T04:17:00Z">
              <w:rPr>
                <w:rStyle w:val="af"/>
                <w:noProof/>
              </w:rPr>
            </w:rPrChange>
          </w:rPr>
          <w:delText xml:space="preserve"> </w:delText>
        </w:r>
        <w:r w:rsidRPr="009601F8" w:rsidDel="007D7F2F">
          <w:rPr>
            <w:rFonts w:hint="eastAsia"/>
            <w:noProof/>
            <w:rPrChange w:id="597" w:author="Haraguroicha Hsu" w:date="2013-06-30T04:17:00Z">
              <w:rPr>
                <w:rStyle w:val="af"/>
                <w:rFonts w:hint="eastAsia"/>
                <w:noProof/>
              </w:rPr>
            </w:rPrChange>
          </w:rPr>
          <w:delText>其他相關研究</w:delText>
        </w:r>
        <w:r w:rsidDel="007D7F2F">
          <w:rPr>
            <w:noProof/>
            <w:webHidden/>
          </w:rPr>
          <w:tab/>
        </w:r>
        <w:r w:rsidR="00F76BDD" w:rsidDel="007D7F2F">
          <w:rPr>
            <w:noProof/>
            <w:webHidden/>
          </w:rPr>
          <w:delText>16</w:delText>
        </w:r>
      </w:del>
    </w:p>
    <w:p w14:paraId="3943FA6F" w14:textId="77777777" w:rsidR="00424242" w:rsidDel="007D7F2F" w:rsidRDefault="00424242">
      <w:pPr>
        <w:pStyle w:val="11"/>
        <w:rPr>
          <w:del w:id="598" w:author="腹黒い茶" w:date="2013-07-08T20:34:00Z"/>
          <w:rFonts w:asciiTheme="minorHAnsi" w:eastAsiaTheme="minorEastAsia" w:hAnsiTheme="minorHAnsi" w:cstheme="minorBidi"/>
        </w:rPr>
      </w:pPr>
      <w:del w:id="599" w:author="腹黒い茶" w:date="2013-07-08T20:34:00Z">
        <w:r w:rsidRPr="009601F8" w:rsidDel="007D7F2F">
          <w:rPr>
            <w:rFonts w:hint="eastAsia"/>
            <w:rPrChange w:id="600" w:author="Haraguroicha Hsu" w:date="2013-06-30T04:17:00Z">
              <w:rPr>
                <w:rStyle w:val="af"/>
                <w:rFonts w:hint="eastAsia"/>
              </w:rPr>
            </w:rPrChange>
          </w:rPr>
          <w:delText>第參章</w:delText>
        </w:r>
        <w:r w:rsidRPr="009601F8" w:rsidDel="007D7F2F">
          <w:rPr>
            <w:rPrChange w:id="601" w:author="Haraguroicha Hsu" w:date="2013-06-30T04:17:00Z">
              <w:rPr>
                <w:rStyle w:val="af"/>
              </w:rPr>
            </w:rPrChange>
          </w:rPr>
          <w:delText xml:space="preserve"> </w:delText>
        </w:r>
        <w:r w:rsidRPr="009601F8" w:rsidDel="007D7F2F">
          <w:rPr>
            <w:rFonts w:hint="eastAsia"/>
            <w:rPrChange w:id="602" w:author="Haraguroicha Hsu" w:date="2013-06-30T04:17:00Z">
              <w:rPr>
                <w:rStyle w:val="af"/>
                <w:rFonts w:hint="eastAsia"/>
              </w:rPr>
            </w:rPrChange>
          </w:rPr>
          <w:delText>研究方法</w:delText>
        </w:r>
        <w:r w:rsidDel="007D7F2F">
          <w:rPr>
            <w:webHidden/>
          </w:rPr>
          <w:tab/>
        </w:r>
        <w:r w:rsidR="00F76BDD" w:rsidDel="007D7F2F">
          <w:rPr>
            <w:webHidden/>
          </w:rPr>
          <w:delText>18</w:delText>
        </w:r>
      </w:del>
    </w:p>
    <w:p w14:paraId="7FEB41DF" w14:textId="77777777" w:rsidR="00424242" w:rsidDel="007D7F2F" w:rsidRDefault="00424242">
      <w:pPr>
        <w:pStyle w:val="21"/>
        <w:tabs>
          <w:tab w:val="right" w:leader="dot" w:pos="9628"/>
        </w:tabs>
        <w:ind w:left="560"/>
        <w:rPr>
          <w:del w:id="603" w:author="腹黒い茶" w:date="2013-07-08T20:34:00Z"/>
          <w:rFonts w:asciiTheme="minorHAnsi" w:eastAsiaTheme="minorEastAsia" w:hAnsiTheme="minorHAnsi" w:cstheme="minorBidi"/>
          <w:noProof/>
        </w:rPr>
      </w:pPr>
      <w:del w:id="604" w:author="腹黒い茶" w:date="2013-07-08T20:34:00Z">
        <w:r w:rsidRPr="009601F8" w:rsidDel="007D7F2F">
          <w:rPr>
            <w:rFonts w:hint="eastAsia"/>
            <w:noProof/>
            <w:rPrChange w:id="605" w:author="Haraguroicha Hsu" w:date="2013-06-30T04:17:00Z">
              <w:rPr>
                <w:rStyle w:val="af"/>
                <w:rFonts w:hint="eastAsia"/>
                <w:noProof/>
              </w:rPr>
            </w:rPrChange>
          </w:rPr>
          <w:delText>第一節</w:delText>
        </w:r>
        <w:r w:rsidRPr="009601F8" w:rsidDel="007D7F2F">
          <w:rPr>
            <w:noProof/>
            <w:rPrChange w:id="606" w:author="Haraguroicha Hsu" w:date="2013-06-30T04:17:00Z">
              <w:rPr>
                <w:rStyle w:val="af"/>
                <w:noProof/>
              </w:rPr>
            </w:rPrChange>
          </w:rPr>
          <w:delText xml:space="preserve"> </w:delText>
        </w:r>
        <w:r w:rsidRPr="009601F8" w:rsidDel="007D7F2F">
          <w:rPr>
            <w:rFonts w:hint="eastAsia"/>
            <w:noProof/>
            <w:rPrChange w:id="607" w:author="Haraguroicha Hsu" w:date="2013-06-30T04:17:00Z">
              <w:rPr>
                <w:rStyle w:val="af"/>
                <w:rFonts w:hint="eastAsia"/>
                <w:noProof/>
              </w:rPr>
            </w:rPrChange>
          </w:rPr>
          <w:delText>研究流程與步驟</w:delText>
        </w:r>
        <w:r w:rsidDel="007D7F2F">
          <w:rPr>
            <w:noProof/>
            <w:webHidden/>
          </w:rPr>
          <w:tab/>
        </w:r>
        <w:r w:rsidR="00F76BDD" w:rsidDel="007D7F2F">
          <w:rPr>
            <w:noProof/>
            <w:webHidden/>
          </w:rPr>
          <w:delText>18</w:delText>
        </w:r>
      </w:del>
    </w:p>
    <w:p w14:paraId="7F4B0823" w14:textId="77777777" w:rsidR="00424242" w:rsidDel="007D7F2F" w:rsidRDefault="00424242">
      <w:pPr>
        <w:pStyle w:val="31"/>
        <w:rPr>
          <w:del w:id="608" w:author="腹黒い茶" w:date="2013-07-08T20:34:00Z"/>
          <w:rFonts w:asciiTheme="minorHAnsi" w:hAnsiTheme="minorHAnsi" w:cstheme="minorBidi"/>
          <w:noProof/>
        </w:rPr>
      </w:pPr>
      <w:del w:id="609" w:author="腹黒い茶" w:date="2013-07-08T20:34:00Z">
        <w:r w:rsidRPr="009601F8" w:rsidDel="007D7F2F">
          <w:rPr>
            <w:rFonts w:hint="eastAsia"/>
            <w:noProof/>
            <w:rPrChange w:id="610" w:author="Haraguroicha Hsu" w:date="2013-06-30T04:17:00Z">
              <w:rPr>
                <w:rStyle w:val="af"/>
                <w:rFonts w:hint="eastAsia"/>
                <w:noProof/>
              </w:rPr>
            </w:rPrChange>
          </w:rPr>
          <w:delText>壹</w:delText>
        </w:r>
        <w:r w:rsidRPr="009601F8" w:rsidDel="007D7F2F">
          <w:rPr>
            <w:noProof/>
            <w:rPrChange w:id="611" w:author="Haraguroicha Hsu" w:date="2013-06-30T04:17:00Z">
              <w:rPr>
                <w:rStyle w:val="af"/>
                <w:noProof/>
              </w:rPr>
            </w:rPrChange>
          </w:rPr>
          <w:delText xml:space="preserve"> </w:delText>
        </w:r>
        <w:r w:rsidRPr="009601F8" w:rsidDel="007D7F2F">
          <w:rPr>
            <w:rFonts w:hint="eastAsia"/>
            <w:noProof/>
            <w:rPrChange w:id="612" w:author="Haraguroicha Hsu" w:date="2013-06-30T04:17:00Z">
              <w:rPr>
                <w:rStyle w:val="af"/>
                <w:rFonts w:hint="eastAsia"/>
                <w:noProof/>
              </w:rPr>
            </w:rPrChange>
          </w:rPr>
          <w:delText>系統建置流程</w:delText>
        </w:r>
        <w:r w:rsidDel="007D7F2F">
          <w:rPr>
            <w:noProof/>
            <w:webHidden/>
          </w:rPr>
          <w:tab/>
        </w:r>
        <w:r w:rsidR="00F76BDD" w:rsidDel="007D7F2F">
          <w:rPr>
            <w:noProof/>
            <w:webHidden/>
          </w:rPr>
          <w:delText>19</w:delText>
        </w:r>
      </w:del>
    </w:p>
    <w:p w14:paraId="7C8417EE" w14:textId="77777777" w:rsidR="00424242" w:rsidDel="007D7F2F" w:rsidRDefault="00424242">
      <w:pPr>
        <w:pStyle w:val="21"/>
        <w:tabs>
          <w:tab w:val="right" w:leader="dot" w:pos="9628"/>
        </w:tabs>
        <w:ind w:left="560"/>
        <w:rPr>
          <w:del w:id="613" w:author="腹黒い茶" w:date="2013-07-08T20:34:00Z"/>
          <w:rFonts w:asciiTheme="minorHAnsi" w:eastAsiaTheme="minorEastAsia" w:hAnsiTheme="minorHAnsi" w:cstheme="minorBidi"/>
          <w:noProof/>
        </w:rPr>
      </w:pPr>
      <w:del w:id="614" w:author="腹黒い茶" w:date="2013-07-08T20:34:00Z">
        <w:r w:rsidRPr="009601F8" w:rsidDel="007D7F2F">
          <w:rPr>
            <w:rFonts w:hint="eastAsia"/>
            <w:noProof/>
            <w:rPrChange w:id="615" w:author="Haraguroicha Hsu" w:date="2013-06-30T04:17:00Z">
              <w:rPr>
                <w:rStyle w:val="af"/>
                <w:rFonts w:hint="eastAsia"/>
                <w:noProof/>
              </w:rPr>
            </w:rPrChange>
          </w:rPr>
          <w:delText>第二節</w:delText>
        </w:r>
        <w:r w:rsidRPr="009601F8" w:rsidDel="007D7F2F">
          <w:rPr>
            <w:noProof/>
            <w:rPrChange w:id="616" w:author="Haraguroicha Hsu" w:date="2013-06-30T04:17:00Z">
              <w:rPr>
                <w:rStyle w:val="af"/>
                <w:noProof/>
              </w:rPr>
            </w:rPrChange>
          </w:rPr>
          <w:delText xml:space="preserve"> </w:delText>
        </w:r>
        <w:r w:rsidRPr="009601F8" w:rsidDel="007D7F2F">
          <w:rPr>
            <w:rFonts w:hint="eastAsia"/>
            <w:noProof/>
            <w:rPrChange w:id="617" w:author="Haraguroicha Hsu" w:date="2013-06-30T04:17:00Z">
              <w:rPr>
                <w:rStyle w:val="af"/>
                <w:rFonts w:hint="eastAsia"/>
                <w:noProof/>
              </w:rPr>
            </w:rPrChange>
          </w:rPr>
          <w:delText>系統需求分析與設計</w:delText>
        </w:r>
        <w:r w:rsidDel="007D7F2F">
          <w:rPr>
            <w:noProof/>
            <w:webHidden/>
          </w:rPr>
          <w:tab/>
        </w:r>
        <w:r w:rsidR="00F76BDD" w:rsidDel="007D7F2F">
          <w:rPr>
            <w:noProof/>
            <w:webHidden/>
          </w:rPr>
          <w:delText>21</w:delText>
        </w:r>
      </w:del>
    </w:p>
    <w:p w14:paraId="7296F0FB" w14:textId="77777777" w:rsidR="00424242" w:rsidDel="007D7F2F" w:rsidRDefault="00424242">
      <w:pPr>
        <w:pStyle w:val="31"/>
        <w:rPr>
          <w:del w:id="618" w:author="腹黒い茶" w:date="2013-07-08T20:34:00Z"/>
          <w:rFonts w:asciiTheme="minorHAnsi" w:hAnsiTheme="minorHAnsi" w:cstheme="minorBidi"/>
          <w:noProof/>
        </w:rPr>
      </w:pPr>
      <w:del w:id="619" w:author="腹黒い茶" w:date="2013-07-08T20:34:00Z">
        <w:r w:rsidRPr="009601F8" w:rsidDel="007D7F2F">
          <w:rPr>
            <w:rFonts w:hint="eastAsia"/>
            <w:noProof/>
            <w:rPrChange w:id="620" w:author="Haraguroicha Hsu" w:date="2013-06-30T04:17:00Z">
              <w:rPr>
                <w:rStyle w:val="af"/>
                <w:rFonts w:hint="eastAsia"/>
                <w:noProof/>
              </w:rPr>
            </w:rPrChange>
          </w:rPr>
          <w:delText>壹</w:delText>
        </w:r>
        <w:r w:rsidRPr="009601F8" w:rsidDel="007D7F2F">
          <w:rPr>
            <w:noProof/>
            <w:rPrChange w:id="621" w:author="Haraguroicha Hsu" w:date="2013-06-30T04:17:00Z">
              <w:rPr>
                <w:rStyle w:val="af"/>
                <w:noProof/>
              </w:rPr>
            </w:rPrChange>
          </w:rPr>
          <w:delText xml:space="preserve"> </w:delText>
        </w:r>
        <w:r w:rsidRPr="009601F8" w:rsidDel="007D7F2F">
          <w:rPr>
            <w:rFonts w:hint="eastAsia"/>
            <w:noProof/>
            <w:rPrChange w:id="622" w:author="Haraguroicha Hsu" w:date="2013-06-30T04:17:00Z">
              <w:rPr>
                <w:rStyle w:val="af"/>
                <w:rFonts w:hint="eastAsia"/>
                <w:noProof/>
              </w:rPr>
            </w:rPrChange>
          </w:rPr>
          <w:delText>需求分析與系統架構</w:delText>
        </w:r>
        <w:r w:rsidDel="007D7F2F">
          <w:rPr>
            <w:noProof/>
            <w:webHidden/>
          </w:rPr>
          <w:tab/>
        </w:r>
        <w:r w:rsidR="00F76BDD" w:rsidDel="007D7F2F">
          <w:rPr>
            <w:noProof/>
            <w:webHidden/>
          </w:rPr>
          <w:delText>21</w:delText>
        </w:r>
      </w:del>
    </w:p>
    <w:p w14:paraId="23A7C033" w14:textId="77777777" w:rsidR="00424242" w:rsidDel="007D7F2F" w:rsidRDefault="00424242">
      <w:pPr>
        <w:pStyle w:val="31"/>
        <w:rPr>
          <w:del w:id="623" w:author="腹黒い茶" w:date="2013-07-08T20:34:00Z"/>
          <w:rFonts w:asciiTheme="minorHAnsi" w:hAnsiTheme="minorHAnsi" w:cstheme="minorBidi"/>
          <w:noProof/>
        </w:rPr>
      </w:pPr>
      <w:del w:id="624" w:author="腹黒い茶" w:date="2013-07-08T20:34:00Z">
        <w:r w:rsidRPr="009601F8" w:rsidDel="007D7F2F">
          <w:rPr>
            <w:rFonts w:hint="eastAsia"/>
            <w:noProof/>
            <w:rPrChange w:id="625" w:author="Haraguroicha Hsu" w:date="2013-06-30T04:17:00Z">
              <w:rPr>
                <w:rStyle w:val="af"/>
                <w:rFonts w:hint="eastAsia"/>
                <w:noProof/>
              </w:rPr>
            </w:rPrChange>
          </w:rPr>
          <w:delText>貳</w:delText>
        </w:r>
        <w:r w:rsidRPr="009601F8" w:rsidDel="007D7F2F">
          <w:rPr>
            <w:noProof/>
            <w:rPrChange w:id="626" w:author="Haraguroicha Hsu" w:date="2013-06-30T04:17:00Z">
              <w:rPr>
                <w:rStyle w:val="af"/>
                <w:noProof/>
              </w:rPr>
            </w:rPrChange>
          </w:rPr>
          <w:delText xml:space="preserve"> </w:delText>
        </w:r>
        <w:r w:rsidRPr="009601F8" w:rsidDel="007D7F2F">
          <w:rPr>
            <w:rFonts w:hint="eastAsia"/>
            <w:noProof/>
            <w:rPrChange w:id="627" w:author="Haraguroicha Hsu" w:date="2013-06-30T04:17:00Z">
              <w:rPr>
                <w:rStyle w:val="af"/>
                <w:rFonts w:hint="eastAsia"/>
                <w:noProof/>
              </w:rPr>
            </w:rPrChange>
          </w:rPr>
          <w:delText>系統分析與設計</w:delText>
        </w:r>
        <w:r w:rsidDel="007D7F2F">
          <w:rPr>
            <w:noProof/>
            <w:webHidden/>
          </w:rPr>
          <w:tab/>
        </w:r>
        <w:r w:rsidR="00F76BDD" w:rsidDel="007D7F2F">
          <w:rPr>
            <w:noProof/>
            <w:webHidden/>
          </w:rPr>
          <w:delText>23</w:delText>
        </w:r>
      </w:del>
    </w:p>
    <w:p w14:paraId="75853778" w14:textId="77777777" w:rsidR="00424242" w:rsidDel="007D7F2F" w:rsidRDefault="00424242">
      <w:pPr>
        <w:pStyle w:val="21"/>
        <w:tabs>
          <w:tab w:val="right" w:leader="dot" w:pos="9628"/>
        </w:tabs>
        <w:ind w:left="560"/>
        <w:rPr>
          <w:del w:id="628" w:author="腹黒い茶" w:date="2013-07-08T20:34:00Z"/>
          <w:rFonts w:asciiTheme="minorHAnsi" w:eastAsiaTheme="minorEastAsia" w:hAnsiTheme="minorHAnsi" w:cstheme="minorBidi"/>
          <w:noProof/>
        </w:rPr>
      </w:pPr>
      <w:del w:id="629" w:author="腹黒い茶" w:date="2013-07-08T20:34:00Z">
        <w:r w:rsidRPr="009601F8" w:rsidDel="007D7F2F">
          <w:rPr>
            <w:rFonts w:hint="eastAsia"/>
            <w:noProof/>
            <w:rPrChange w:id="630" w:author="Haraguroicha Hsu" w:date="2013-06-30T04:17:00Z">
              <w:rPr>
                <w:rStyle w:val="af"/>
                <w:rFonts w:hint="eastAsia"/>
                <w:noProof/>
              </w:rPr>
            </w:rPrChange>
          </w:rPr>
          <w:delText>第三節</w:delText>
        </w:r>
        <w:r w:rsidRPr="009601F8" w:rsidDel="007D7F2F">
          <w:rPr>
            <w:noProof/>
            <w:rPrChange w:id="631" w:author="Haraguroicha Hsu" w:date="2013-06-30T04:17:00Z">
              <w:rPr>
                <w:rStyle w:val="af"/>
                <w:noProof/>
              </w:rPr>
            </w:rPrChange>
          </w:rPr>
          <w:delText xml:space="preserve"> </w:delText>
        </w:r>
        <w:r w:rsidRPr="009601F8" w:rsidDel="007D7F2F">
          <w:rPr>
            <w:rFonts w:hint="eastAsia"/>
            <w:noProof/>
            <w:rPrChange w:id="632" w:author="Haraguroicha Hsu" w:date="2013-06-30T04:17:00Z">
              <w:rPr>
                <w:rStyle w:val="af"/>
                <w:rFonts w:hint="eastAsia"/>
                <w:noProof/>
              </w:rPr>
            </w:rPrChange>
          </w:rPr>
          <w:delText>相關技術及開發工具</w:delText>
        </w:r>
        <w:r w:rsidDel="007D7F2F">
          <w:rPr>
            <w:noProof/>
            <w:webHidden/>
          </w:rPr>
          <w:tab/>
        </w:r>
        <w:r w:rsidR="00F76BDD" w:rsidDel="007D7F2F">
          <w:rPr>
            <w:noProof/>
            <w:webHidden/>
          </w:rPr>
          <w:delText>28</w:delText>
        </w:r>
      </w:del>
    </w:p>
    <w:p w14:paraId="12ADF9B9" w14:textId="77777777" w:rsidR="00424242" w:rsidDel="007D7F2F" w:rsidRDefault="00424242">
      <w:pPr>
        <w:pStyle w:val="11"/>
        <w:rPr>
          <w:del w:id="633" w:author="腹黒い茶" w:date="2013-07-08T20:34:00Z"/>
          <w:rFonts w:asciiTheme="minorHAnsi" w:eastAsiaTheme="minorEastAsia" w:hAnsiTheme="minorHAnsi" w:cstheme="minorBidi"/>
        </w:rPr>
      </w:pPr>
      <w:del w:id="634" w:author="腹黒い茶" w:date="2013-07-08T20:34:00Z">
        <w:r w:rsidRPr="009601F8" w:rsidDel="007D7F2F">
          <w:rPr>
            <w:rFonts w:hint="eastAsia"/>
            <w:rPrChange w:id="635" w:author="Haraguroicha Hsu" w:date="2013-06-30T04:17:00Z">
              <w:rPr>
                <w:rStyle w:val="af"/>
                <w:rFonts w:hint="eastAsia"/>
              </w:rPr>
            </w:rPrChange>
          </w:rPr>
          <w:delText>第肆章</w:delText>
        </w:r>
        <w:r w:rsidRPr="009601F8" w:rsidDel="007D7F2F">
          <w:rPr>
            <w:rPrChange w:id="636" w:author="Haraguroicha Hsu" w:date="2013-06-30T04:17:00Z">
              <w:rPr>
                <w:rStyle w:val="af"/>
              </w:rPr>
            </w:rPrChange>
          </w:rPr>
          <w:delText xml:space="preserve"> </w:delText>
        </w:r>
        <w:r w:rsidRPr="009601F8" w:rsidDel="007D7F2F">
          <w:rPr>
            <w:rFonts w:hint="eastAsia"/>
            <w:rPrChange w:id="637" w:author="Haraguroicha Hsu" w:date="2013-06-30T04:17:00Z">
              <w:rPr>
                <w:rStyle w:val="af"/>
                <w:rFonts w:hint="eastAsia"/>
              </w:rPr>
            </w:rPrChange>
          </w:rPr>
          <w:delText>研究結果與討論</w:delText>
        </w:r>
        <w:r w:rsidDel="007D7F2F">
          <w:rPr>
            <w:webHidden/>
          </w:rPr>
          <w:tab/>
        </w:r>
        <w:r w:rsidR="00F76BDD" w:rsidDel="007D7F2F">
          <w:rPr>
            <w:webHidden/>
          </w:rPr>
          <w:delText>29</w:delText>
        </w:r>
      </w:del>
    </w:p>
    <w:p w14:paraId="3751DCE3" w14:textId="77777777" w:rsidR="00424242" w:rsidDel="007D7F2F" w:rsidRDefault="00424242">
      <w:pPr>
        <w:pStyle w:val="21"/>
        <w:tabs>
          <w:tab w:val="right" w:leader="dot" w:pos="9628"/>
        </w:tabs>
        <w:ind w:left="560"/>
        <w:rPr>
          <w:del w:id="638" w:author="腹黒い茶" w:date="2013-07-08T20:34:00Z"/>
          <w:rFonts w:asciiTheme="minorHAnsi" w:eastAsiaTheme="minorEastAsia" w:hAnsiTheme="minorHAnsi" w:cstheme="minorBidi"/>
          <w:noProof/>
        </w:rPr>
      </w:pPr>
      <w:del w:id="639" w:author="腹黒い茶" w:date="2013-07-08T20:34:00Z">
        <w:r w:rsidRPr="009601F8" w:rsidDel="007D7F2F">
          <w:rPr>
            <w:rFonts w:hint="eastAsia"/>
            <w:noProof/>
            <w:rPrChange w:id="640" w:author="Haraguroicha Hsu" w:date="2013-06-30T04:17:00Z">
              <w:rPr>
                <w:rStyle w:val="af"/>
                <w:rFonts w:hint="eastAsia"/>
                <w:noProof/>
              </w:rPr>
            </w:rPrChange>
          </w:rPr>
          <w:delText>第一節</w:delText>
        </w:r>
        <w:r w:rsidRPr="009601F8" w:rsidDel="007D7F2F">
          <w:rPr>
            <w:noProof/>
            <w:rPrChange w:id="641" w:author="Haraguroicha Hsu" w:date="2013-06-30T04:17:00Z">
              <w:rPr>
                <w:rStyle w:val="af"/>
                <w:noProof/>
              </w:rPr>
            </w:rPrChange>
          </w:rPr>
          <w:delText xml:space="preserve"> </w:delText>
        </w:r>
        <w:r w:rsidRPr="009601F8" w:rsidDel="007D7F2F">
          <w:rPr>
            <w:rFonts w:hint="eastAsia"/>
            <w:noProof/>
            <w:rPrChange w:id="642" w:author="Haraguroicha Hsu" w:date="2013-06-30T04:17:00Z">
              <w:rPr>
                <w:rStyle w:val="af"/>
                <w:rFonts w:hint="eastAsia"/>
                <w:noProof/>
              </w:rPr>
            </w:rPrChange>
          </w:rPr>
          <w:delText>研究結果</w:delText>
        </w:r>
        <w:r w:rsidDel="007D7F2F">
          <w:rPr>
            <w:noProof/>
            <w:webHidden/>
          </w:rPr>
          <w:tab/>
        </w:r>
        <w:r w:rsidR="00F76BDD" w:rsidDel="007D7F2F">
          <w:rPr>
            <w:noProof/>
            <w:webHidden/>
          </w:rPr>
          <w:delText>29</w:delText>
        </w:r>
      </w:del>
    </w:p>
    <w:p w14:paraId="5A93D086" w14:textId="77777777" w:rsidR="00424242" w:rsidDel="007D7F2F" w:rsidRDefault="00424242">
      <w:pPr>
        <w:pStyle w:val="31"/>
        <w:rPr>
          <w:del w:id="643" w:author="腹黒い茶" w:date="2013-07-08T20:34:00Z"/>
          <w:rFonts w:asciiTheme="minorHAnsi" w:hAnsiTheme="minorHAnsi" w:cstheme="minorBidi"/>
          <w:noProof/>
        </w:rPr>
      </w:pPr>
      <w:del w:id="644" w:author="腹黒い茶" w:date="2013-07-08T20:34:00Z">
        <w:r w:rsidRPr="009601F8" w:rsidDel="007D7F2F">
          <w:rPr>
            <w:rFonts w:hint="eastAsia"/>
            <w:noProof/>
            <w:rPrChange w:id="645" w:author="Haraguroicha Hsu" w:date="2013-06-30T04:17:00Z">
              <w:rPr>
                <w:rStyle w:val="af"/>
                <w:rFonts w:hint="eastAsia"/>
                <w:noProof/>
              </w:rPr>
            </w:rPrChange>
          </w:rPr>
          <w:delText>壹</w:delText>
        </w:r>
        <w:r w:rsidRPr="009601F8" w:rsidDel="007D7F2F">
          <w:rPr>
            <w:noProof/>
            <w:rPrChange w:id="646" w:author="Haraguroicha Hsu" w:date="2013-06-30T04:17:00Z">
              <w:rPr>
                <w:rStyle w:val="af"/>
                <w:noProof/>
              </w:rPr>
            </w:rPrChange>
          </w:rPr>
          <w:delText xml:space="preserve"> </w:delText>
        </w:r>
        <w:r w:rsidRPr="009601F8" w:rsidDel="007D7F2F">
          <w:rPr>
            <w:rFonts w:hint="eastAsia"/>
            <w:noProof/>
            <w:rPrChange w:id="647" w:author="Haraguroicha Hsu" w:date="2013-06-30T04:17:00Z">
              <w:rPr>
                <w:rStyle w:val="af"/>
                <w:rFonts w:hint="eastAsia"/>
                <w:noProof/>
              </w:rPr>
            </w:rPrChange>
          </w:rPr>
          <w:delText>樣板管理模組</w:delText>
        </w:r>
        <w:r w:rsidDel="007D7F2F">
          <w:rPr>
            <w:noProof/>
            <w:webHidden/>
          </w:rPr>
          <w:tab/>
        </w:r>
        <w:r w:rsidR="00F76BDD" w:rsidDel="007D7F2F">
          <w:rPr>
            <w:noProof/>
            <w:webHidden/>
          </w:rPr>
          <w:delText>29</w:delText>
        </w:r>
      </w:del>
    </w:p>
    <w:p w14:paraId="73B37945" w14:textId="77777777" w:rsidR="00424242" w:rsidDel="007D7F2F" w:rsidRDefault="00424242">
      <w:pPr>
        <w:pStyle w:val="31"/>
        <w:rPr>
          <w:del w:id="648" w:author="腹黒い茶" w:date="2013-07-08T20:34:00Z"/>
          <w:rFonts w:asciiTheme="minorHAnsi" w:hAnsiTheme="minorHAnsi" w:cstheme="minorBidi"/>
          <w:noProof/>
        </w:rPr>
      </w:pPr>
      <w:del w:id="649" w:author="腹黒い茶" w:date="2013-07-08T20:34:00Z">
        <w:r w:rsidRPr="009601F8" w:rsidDel="007D7F2F">
          <w:rPr>
            <w:rFonts w:hint="eastAsia"/>
            <w:noProof/>
            <w:rPrChange w:id="650" w:author="Haraguroicha Hsu" w:date="2013-06-30T04:17:00Z">
              <w:rPr>
                <w:rStyle w:val="af"/>
                <w:rFonts w:hint="eastAsia"/>
                <w:noProof/>
              </w:rPr>
            </w:rPrChange>
          </w:rPr>
          <w:delText>貳</w:delText>
        </w:r>
        <w:r w:rsidRPr="009601F8" w:rsidDel="007D7F2F">
          <w:rPr>
            <w:noProof/>
            <w:rPrChange w:id="651" w:author="Haraguroicha Hsu" w:date="2013-06-30T04:17:00Z">
              <w:rPr>
                <w:rStyle w:val="af"/>
                <w:noProof/>
              </w:rPr>
            </w:rPrChange>
          </w:rPr>
          <w:delText xml:space="preserve"> </w:delText>
        </w:r>
        <w:r w:rsidRPr="009601F8" w:rsidDel="007D7F2F">
          <w:rPr>
            <w:rFonts w:hint="eastAsia"/>
            <w:noProof/>
            <w:rPrChange w:id="652" w:author="Haraguroicha Hsu" w:date="2013-06-30T04:17:00Z">
              <w:rPr>
                <w:rStyle w:val="af"/>
                <w:rFonts w:hint="eastAsia"/>
                <w:noProof/>
              </w:rPr>
            </w:rPrChange>
          </w:rPr>
          <w:delText>文件讀取及解析模組</w:delText>
        </w:r>
        <w:r w:rsidDel="007D7F2F">
          <w:rPr>
            <w:noProof/>
            <w:webHidden/>
          </w:rPr>
          <w:tab/>
        </w:r>
        <w:r w:rsidR="00F76BDD" w:rsidDel="007D7F2F">
          <w:rPr>
            <w:noProof/>
            <w:webHidden/>
          </w:rPr>
          <w:delText>31</w:delText>
        </w:r>
      </w:del>
    </w:p>
    <w:p w14:paraId="47404F0A" w14:textId="77777777" w:rsidR="00424242" w:rsidDel="007D7F2F" w:rsidRDefault="00424242">
      <w:pPr>
        <w:pStyle w:val="31"/>
        <w:rPr>
          <w:del w:id="653" w:author="腹黒い茶" w:date="2013-07-08T20:34:00Z"/>
          <w:rFonts w:asciiTheme="minorHAnsi" w:hAnsiTheme="minorHAnsi" w:cstheme="minorBidi"/>
          <w:noProof/>
        </w:rPr>
      </w:pPr>
      <w:del w:id="654" w:author="腹黒い茶" w:date="2013-07-08T20:34:00Z">
        <w:r w:rsidRPr="009601F8" w:rsidDel="007D7F2F">
          <w:rPr>
            <w:rFonts w:hint="eastAsia"/>
            <w:noProof/>
            <w:rPrChange w:id="655" w:author="Haraguroicha Hsu" w:date="2013-06-30T04:17:00Z">
              <w:rPr>
                <w:rStyle w:val="af"/>
                <w:rFonts w:hint="eastAsia"/>
                <w:noProof/>
              </w:rPr>
            </w:rPrChange>
          </w:rPr>
          <w:delText>參</w:delText>
        </w:r>
        <w:r w:rsidRPr="009601F8" w:rsidDel="007D7F2F">
          <w:rPr>
            <w:noProof/>
            <w:rPrChange w:id="656" w:author="Haraguroicha Hsu" w:date="2013-06-30T04:17:00Z">
              <w:rPr>
                <w:rStyle w:val="af"/>
                <w:noProof/>
              </w:rPr>
            </w:rPrChange>
          </w:rPr>
          <w:delText xml:space="preserve"> </w:delText>
        </w:r>
        <w:r w:rsidRPr="009601F8" w:rsidDel="007D7F2F">
          <w:rPr>
            <w:rFonts w:hint="eastAsia"/>
            <w:noProof/>
            <w:rPrChange w:id="657" w:author="Haraguroicha Hsu" w:date="2013-06-30T04:17:00Z">
              <w:rPr>
                <w:rStyle w:val="af"/>
                <w:rFonts w:hint="eastAsia"/>
                <w:noProof/>
              </w:rPr>
            </w:rPrChange>
          </w:rPr>
          <w:delText>資料內嵌處理模組</w:delText>
        </w:r>
        <w:r w:rsidDel="007D7F2F">
          <w:rPr>
            <w:noProof/>
            <w:webHidden/>
          </w:rPr>
          <w:tab/>
        </w:r>
        <w:r w:rsidR="00F76BDD" w:rsidDel="007D7F2F">
          <w:rPr>
            <w:noProof/>
            <w:webHidden/>
          </w:rPr>
          <w:delText>33</w:delText>
        </w:r>
      </w:del>
    </w:p>
    <w:p w14:paraId="09251FF5" w14:textId="77777777" w:rsidR="00424242" w:rsidDel="007D7F2F" w:rsidRDefault="00424242">
      <w:pPr>
        <w:pStyle w:val="31"/>
        <w:rPr>
          <w:del w:id="658" w:author="腹黒い茶" w:date="2013-07-08T20:34:00Z"/>
          <w:rFonts w:asciiTheme="minorHAnsi" w:hAnsiTheme="minorHAnsi" w:cstheme="minorBidi"/>
          <w:noProof/>
        </w:rPr>
      </w:pPr>
      <w:del w:id="659" w:author="腹黒い茶" w:date="2013-07-08T20:34:00Z">
        <w:r w:rsidRPr="009601F8" w:rsidDel="007D7F2F">
          <w:rPr>
            <w:rFonts w:hint="eastAsia"/>
            <w:noProof/>
            <w:rPrChange w:id="660" w:author="Haraguroicha Hsu" w:date="2013-06-30T04:17:00Z">
              <w:rPr>
                <w:rStyle w:val="af"/>
                <w:rFonts w:hint="eastAsia"/>
                <w:noProof/>
              </w:rPr>
            </w:rPrChange>
          </w:rPr>
          <w:delText>肆</w:delText>
        </w:r>
        <w:r w:rsidRPr="009601F8" w:rsidDel="007D7F2F">
          <w:rPr>
            <w:noProof/>
            <w:rPrChange w:id="661" w:author="Haraguroicha Hsu" w:date="2013-06-30T04:17:00Z">
              <w:rPr>
                <w:rStyle w:val="af"/>
                <w:noProof/>
              </w:rPr>
            </w:rPrChange>
          </w:rPr>
          <w:delText xml:space="preserve"> </w:delText>
        </w:r>
        <w:r w:rsidRPr="009601F8" w:rsidDel="007D7F2F">
          <w:rPr>
            <w:rFonts w:hint="eastAsia"/>
            <w:noProof/>
            <w:rPrChange w:id="662" w:author="Haraguroicha Hsu" w:date="2013-06-30T04:17:00Z">
              <w:rPr>
                <w:rStyle w:val="af"/>
                <w:rFonts w:hint="eastAsia"/>
                <w:noProof/>
              </w:rPr>
            </w:rPrChange>
          </w:rPr>
          <w:delText>樣板輸出處理模組</w:delText>
        </w:r>
        <w:r w:rsidDel="007D7F2F">
          <w:rPr>
            <w:noProof/>
            <w:webHidden/>
          </w:rPr>
          <w:tab/>
        </w:r>
        <w:r w:rsidR="00F76BDD" w:rsidDel="007D7F2F">
          <w:rPr>
            <w:noProof/>
            <w:webHidden/>
          </w:rPr>
          <w:delText>35</w:delText>
        </w:r>
      </w:del>
    </w:p>
    <w:p w14:paraId="7047AE00" w14:textId="77777777" w:rsidR="00424242" w:rsidDel="007D7F2F" w:rsidRDefault="00424242">
      <w:pPr>
        <w:pStyle w:val="31"/>
        <w:rPr>
          <w:del w:id="663" w:author="腹黒い茶" w:date="2013-07-08T20:34:00Z"/>
          <w:rFonts w:asciiTheme="minorHAnsi" w:hAnsiTheme="minorHAnsi" w:cstheme="minorBidi"/>
          <w:noProof/>
        </w:rPr>
      </w:pPr>
      <w:del w:id="664" w:author="腹黒い茶" w:date="2013-07-08T20:34:00Z">
        <w:r w:rsidRPr="009601F8" w:rsidDel="007D7F2F">
          <w:rPr>
            <w:rFonts w:hint="eastAsia"/>
            <w:noProof/>
            <w:rPrChange w:id="665" w:author="Haraguroicha Hsu" w:date="2013-06-30T04:17:00Z">
              <w:rPr>
                <w:rStyle w:val="af"/>
                <w:rFonts w:hint="eastAsia"/>
                <w:noProof/>
              </w:rPr>
            </w:rPrChange>
          </w:rPr>
          <w:delText>伍</w:delText>
        </w:r>
        <w:r w:rsidRPr="009601F8" w:rsidDel="007D7F2F">
          <w:rPr>
            <w:noProof/>
            <w:rPrChange w:id="666" w:author="Haraguroicha Hsu" w:date="2013-06-30T04:17:00Z">
              <w:rPr>
                <w:rStyle w:val="af"/>
                <w:noProof/>
              </w:rPr>
            </w:rPrChange>
          </w:rPr>
          <w:delText xml:space="preserve"> </w:delText>
        </w:r>
        <w:r w:rsidRPr="009601F8" w:rsidDel="007D7F2F">
          <w:rPr>
            <w:rFonts w:hint="eastAsia"/>
            <w:noProof/>
            <w:rPrChange w:id="667" w:author="Haraguroicha Hsu" w:date="2013-06-30T04:17:00Z">
              <w:rPr>
                <w:rStyle w:val="af"/>
                <w:rFonts w:hint="eastAsia"/>
                <w:noProof/>
              </w:rPr>
            </w:rPrChange>
          </w:rPr>
          <w:delText>多國語系模組</w:delText>
        </w:r>
        <w:r w:rsidDel="007D7F2F">
          <w:rPr>
            <w:noProof/>
            <w:webHidden/>
          </w:rPr>
          <w:tab/>
        </w:r>
        <w:r w:rsidR="00F76BDD" w:rsidDel="007D7F2F">
          <w:rPr>
            <w:noProof/>
            <w:webHidden/>
          </w:rPr>
          <w:delText>38</w:delText>
        </w:r>
      </w:del>
    </w:p>
    <w:p w14:paraId="08EB3874" w14:textId="77777777" w:rsidR="00424242" w:rsidDel="007D7F2F" w:rsidRDefault="00424242">
      <w:pPr>
        <w:pStyle w:val="31"/>
        <w:rPr>
          <w:del w:id="668" w:author="腹黒い茶" w:date="2013-07-08T20:34:00Z"/>
          <w:rFonts w:asciiTheme="minorHAnsi" w:hAnsiTheme="minorHAnsi" w:cstheme="minorBidi"/>
          <w:noProof/>
        </w:rPr>
      </w:pPr>
      <w:del w:id="669" w:author="腹黒い茶" w:date="2013-07-08T20:34:00Z">
        <w:r w:rsidRPr="009601F8" w:rsidDel="007D7F2F">
          <w:rPr>
            <w:rFonts w:hint="eastAsia"/>
            <w:noProof/>
            <w:rPrChange w:id="670" w:author="Haraguroicha Hsu" w:date="2013-06-30T04:17:00Z">
              <w:rPr>
                <w:rStyle w:val="af"/>
                <w:rFonts w:hint="eastAsia"/>
                <w:noProof/>
              </w:rPr>
            </w:rPrChange>
          </w:rPr>
          <w:delText>陸</w:delText>
        </w:r>
        <w:r w:rsidRPr="009601F8" w:rsidDel="007D7F2F">
          <w:rPr>
            <w:noProof/>
            <w:rPrChange w:id="671" w:author="Haraguroicha Hsu" w:date="2013-06-30T04:17:00Z">
              <w:rPr>
                <w:rStyle w:val="af"/>
                <w:noProof/>
              </w:rPr>
            </w:rPrChange>
          </w:rPr>
          <w:delText xml:space="preserve"> </w:delText>
        </w:r>
        <w:r w:rsidRPr="009601F8" w:rsidDel="007D7F2F">
          <w:rPr>
            <w:rFonts w:hint="eastAsia"/>
            <w:noProof/>
            <w:rPrChange w:id="672" w:author="Haraguroicha Hsu" w:date="2013-06-30T04:17:00Z">
              <w:rPr>
                <w:rStyle w:val="af"/>
                <w:rFonts w:hint="eastAsia"/>
                <w:noProof/>
              </w:rPr>
            </w:rPrChange>
          </w:rPr>
          <w:delText>樣板檔編輯器</w:delText>
        </w:r>
        <w:r w:rsidDel="007D7F2F">
          <w:rPr>
            <w:noProof/>
            <w:webHidden/>
          </w:rPr>
          <w:tab/>
        </w:r>
        <w:r w:rsidR="00F76BDD" w:rsidDel="007D7F2F">
          <w:rPr>
            <w:noProof/>
            <w:webHidden/>
          </w:rPr>
          <w:delText>41</w:delText>
        </w:r>
      </w:del>
    </w:p>
    <w:p w14:paraId="42E176C2" w14:textId="77777777" w:rsidR="00424242" w:rsidDel="007D7F2F" w:rsidRDefault="00424242">
      <w:pPr>
        <w:pStyle w:val="21"/>
        <w:tabs>
          <w:tab w:val="right" w:leader="dot" w:pos="9628"/>
        </w:tabs>
        <w:ind w:left="560"/>
        <w:rPr>
          <w:del w:id="673" w:author="腹黒い茶" w:date="2013-07-08T20:34:00Z"/>
          <w:rFonts w:asciiTheme="minorHAnsi" w:eastAsiaTheme="minorEastAsia" w:hAnsiTheme="minorHAnsi" w:cstheme="minorBidi"/>
          <w:noProof/>
        </w:rPr>
      </w:pPr>
      <w:del w:id="674" w:author="腹黒い茶" w:date="2013-07-08T20:34:00Z">
        <w:r w:rsidRPr="009601F8" w:rsidDel="007D7F2F">
          <w:rPr>
            <w:rFonts w:hint="eastAsia"/>
            <w:noProof/>
            <w:rPrChange w:id="675" w:author="Haraguroicha Hsu" w:date="2013-06-30T04:17:00Z">
              <w:rPr>
                <w:rStyle w:val="af"/>
                <w:rFonts w:hint="eastAsia"/>
                <w:noProof/>
              </w:rPr>
            </w:rPrChange>
          </w:rPr>
          <w:delText>第二節</w:delText>
        </w:r>
        <w:r w:rsidRPr="009601F8" w:rsidDel="007D7F2F">
          <w:rPr>
            <w:noProof/>
            <w:rPrChange w:id="676" w:author="Haraguroicha Hsu" w:date="2013-06-30T04:17:00Z">
              <w:rPr>
                <w:rStyle w:val="af"/>
                <w:noProof/>
              </w:rPr>
            </w:rPrChange>
          </w:rPr>
          <w:delText xml:space="preserve"> </w:delText>
        </w:r>
        <w:r w:rsidRPr="009601F8" w:rsidDel="007D7F2F">
          <w:rPr>
            <w:rFonts w:hint="eastAsia"/>
            <w:noProof/>
            <w:rPrChange w:id="677" w:author="Haraguroicha Hsu" w:date="2013-06-30T04:17:00Z">
              <w:rPr>
                <w:rStyle w:val="af"/>
                <w:rFonts w:hint="eastAsia"/>
                <w:noProof/>
              </w:rPr>
            </w:rPrChange>
          </w:rPr>
          <w:delText>討論</w:delText>
        </w:r>
        <w:r w:rsidDel="007D7F2F">
          <w:rPr>
            <w:noProof/>
            <w:webHidden/>
          </w:rPr>
          <w:tab/>
        </w:r>
        <w:r w:rsidR="00F76BDD" w:rsidDel="007D7F2F">
          <w:rPr>
            <w:noProof/>
            <w:webHidden/>
          </w:rPr>
          <w:delText>41</w:delText>
        </w:r>
      </w:del>
    </w:p>
    <w:p w14:paraId="5E95C84A" w14:textId="77777777" w:rsidR="00424242" w:rsidDel="007D7F2F" w:rsidRDefault="00424242">
      <w:pPr>
        <w:pStyle w:val="31"/>
        <w:rPr>
          <w:del w:id="678" w:author="腹黒い茶" w:date="2013-07-08T20:34:00Z"/>
          <w:rFonts w:asciiTheme="minorHAnsi" w:hAnsiTheme="minorHAnsi" w:cstheme="minorBidi"/>
          <w:noProof/>
        </w:rPr>
      </w:pPr>
      <w:del w:id="679" w:author="腹黒い茶" w:date="2013-07-08T20:34:00Z">
        <w:r w:rsidRPr="009601F8" w:rsidDel="007D7F2F">
          <w:rPr>
            <w:rFonts w:hint="eastAsia"/>
            <w:noProof/>
            <w:rPrChange w:id="680" w:author="Haraguroicha Hsu" w:date="2013-06-30T04:17:00Z">
              <w:rPr>
                <w:rStyle w:val="af"/>
                <w:rFonts w:hint="eastAsia"/>
                <w:noProof/>
              </w:rPr>
            </w:rPrChange>
          </w:rPr>
          <w:delText>壹</w:delText>
        </w:r>
        <w:r w:rsidRPr="009601F8" w:rsidDel="007D7F2F">
          <w:rPr>
            <w:noProof/>
            <w:rPrChange w:id="681" w:author="Haraguroicha Hsu" w:date="2013-06-30T04:17:00Z">
              <w:rPr>
                <w:rStyle w:val="af"/>
                <w:noProof/>
              </w:rPr>
            </w:rPrChange>
          </w:rPr>
          <w:delText xml:space="preserve"> </w:delText>
        </w:r>
        <w:r w:rsidRPr="009601F8" w:rsidDel="007D7F2F">
          <w:rPr>
            <w:rFonts w:hint="eastAsia"/>
            <w:noProof/>
            <w:rPrChange w:id="682" w:author="Haraguroicha Hsu" w:date="2013-06-30T04:17:00Z">
              <w:rPr>
                <w:rStyle w:val="af"/>
                <w:rFonts w:hint="eastAsia"/>
                <w:noProof/>
              </w:rPr>
            </w:rPrChange>
          </w:rPr>
          <w:delText>樣板檔編輯</w:delText>
        </w:r>
        <w:r w:rsidDel="007D7F2F">
          <w:rPr>
            <w:noProof/>
            <w:webHidden/>
          </w:rPr>
          <w:tab/>
        </w:r>
        <w:r w:rsidR="00F76BDD" w:rsidDel="007D7F2F">
          <w:rPr>
            <w:noProof/>
            <w:webHidden/>
          </w:rPr>
          <w:delText>41</w:delText>
        </w:r>
      </w:del>
    </w:p>
    <w:p w14:paraId="3331BA97" w14:textId="77777777" w:rsidR="00424242" w:rsidDel="007D7F2F" w:rsidRDefault="00424242">
      <w:pPr>
        <w:pStyle w:val="31"/>
        <w:rPr>
          <w:del w:id="683" w:author="腹黒い茶" w:date="2013-07-08T20:34:00Z"/>
          <w:rFonts w:asciiTheme="minorHAnsi" w:hAnsiTheme="minorHAnsi" w:cstheme="minorBidi"/>
          <w:noProof/>
        </w:rPr>
      </w:pPr>
      <w:del w:id="684" w:author="腹黒い茶" w:date="2013-07-08T20:34:00Z">
        <w:r w:rsidRPr="009601F8" w:rsidDel="007D7F2F">
          <w:rPr>
            <w:rFonts w:hint="eastAsia"/>
            <w:noProof/>
            <w:rPrChange w:id="685" w:author="Haraguroicha Hsu" w:date="2013-06-30T04:17:00Z">
              <w:rPr>
                <w:rStyle w:val="af"/>
                <w:rFonts w:hint="eastAsia"/>
                <w:noProof/>
              </w:rPr>
            </w:rPrChange>
          </w:rPr>
          <w:delText>貳</w:delText>
        </w:r>
        <w:r w:rsidRPr="009601F8" w:rsidDel="007D7F2F">
          <w:rPr>
            <w:noProof/>
            <w:rPrChange w:id="686" w:author="Haraguroicha Hsu" w:date="2013-06-30T04:17:00Z">
              <w:rPr>
                <w:rStyle w:val="af"/>
                <w:noProof/>
              </w:rPr>
            </w:rPrChange>
          </w:rPr>
          <w:delText xml:space="preserve"> </w:delText>
        </w:r>
        <w:r w:rsidRPr="009601F8" w:rsidDel="007D7F2F">
          <w:rPr>
            <w:rFonts w:hint="eastAsia"/>
            <w:noProof/>
            <w:rPrChange w:id="687" w:author="Haraguroicha Hsu" w:date="2013-06-30T04:17:00Z">
              <w:rPr>
                <w:rStyle w:val="af"/>
                <w:rFonts w:hint="eastAsia"/>
                <w:noProof/>
              </w:rPr>
            </w:rPrChange>
          </w:rPr>
          <w:delText>檢視器存取能力</w:delText>
        </w:r>
        <w:r w:rsidDel="007D7F2F">
          <w:rPr>
            <w:noProof/>
            <w:webHidden/>
          </w:rPr>
          <w:tab/>
        </w:r>
        <w:r w:rsidR="00F76BDD" w:rsidDel="007D7F2F">
          <w:rPr>
            <w:noProof/>
            <w:webHidden/>
          </w:rPr>
          <w:delText>45</w:delText>
        </w:r>
      </w:del>
    </w:p>
    <w:p w14:paraId="15D0086D" w14:textId="77777777" w:rsidR="00424242" w:rsidDel="007D7F2F" w:rsidRDefault="00424242">
      <w:pPr>
        <w:pStyle w:val="31"/>
        <w:rPr>
          <w:del w:id="688" w:author="腹黒い茶" w:date="2013-07-08T20:34:00Z"/>
          <w:rFonts w:asciiTheme="minorHAnsi" w:hAnsiTheme="minorHAnsi" w:cstheme="minorBidi"/>
          <w:noProof/>
        </w:rPr>
      </w:pPr>
      <w:del w:id="689" w:author="腹黒い茶" w:date="2013-07-08T20:34:00Z">
        <w:r w:rsidRPr="009601F8" w:rsidDel="007D7F2F">
          <w:rPr>
            <w:rFonts w:hint="eastAsia"/>
            <w:noProof/>
            <w:rPrChange w:id="690" w:author="Haraguroicha Hsu" w:date="2013-06-30T04:17:00Z">
              <w:rPr>
                <w:rStyle w:val="af"/>
                <w:rFonts w:hint="eastAsia"/>
                <w:noProof/>
              </w:rPr>
            </w:rPrChange>
          </w:rPr>
          <w:delText>參</w:delText>
        </w:r>
        <w:r w:rsidRPr="009601F8" w:rsidDel="007D7F2F">
          <w:rPr>
            <w:noProof/>
            <w:rPrChange w:id="691" w:author="Haraguroicha Hsu" w:date="2013-06-30T04:17:00Z">
              <w:rPr>
                <w:rStyle w:val="af"/>
                <w:noProof/>
              </w:rPr>
            </w:rPrChange>
          </w:rPr>
          <w:delText xml:space="preserve"> </w:delText>
        </w:r>
        <w:r w:rsidRPr="009601F8" w:rsidDel="007D7F2F">
          <w:rPr>
            <w:rFonts w:hint="eastAsia"/>
            <w:noProof/>
            <w:rPrChange w:id="692" w:author="Haraguroicha Hsu" w:date="2013-06-30T04:17:00Z">
              <w:rPr>
                <w:rStyle w:val="af"/>
                <w:rFonts w:hint="eastAsia"/>
                <w:noProof/>
              </w:rPr>
            </w:rPrChange>
          </w:rPr>
          <w:delText>多個電子病歷檔案讀取與輸出能力</w:delText>
        </w:r>
        <w:r w:rsidDel="007D7F2F">
          <w:rPr>
            <w:noProof/>
            <w:webHidden/>
          </w:rPr>
          <w:tab/>
        </w:r>
        <w:r w:rsidR="00F76BDD" w:rsidDel="007D7F2F">
          <w:rPr>
            <w:noProof/>
            <w:webHidden/>
          </w:rPr>
          <w:delText>46</w:delText>
        </w:r>
      </w:del>
    </w:p>
    <w:p w14:paraId="68E001B5" w14:textId="77777777" w:rsidR="00424242" w:rsidDel="007D7F2F" w:rsidRDefault="00424242">
      <w:pPr>
        <w:pStyle w:val="21"/>
        <w:tabs>
          <w:tab w:val="right" w:leader="dot" w:pos="9628"/>
        </w:tabs>
        <w:ind w:left="560"/>
        <w:rPr>
          <w:del w:id="693" w:author="腹黒い茶" w:date="2013-07-08T20:34:00Z"/>
          <w:rFonts w:asciiTheme="minorHAnsi" w:eastAsiaTheme="minorEastAsia" w:hAnsiTheme="minorHAnsi" w:cstheme="minorBidi"/>
          <w:noProof/>
        </w:rPr>
      </w:pPr>
      <w:del w:id="694" w:author="腹黒い茶" w:date="2013-07-08T20:34:00Z">
        <w:r w:rsidRPr="009601F8" w:rsidDel="007D7F2F">
          <w:rPr>
            <w:rFonts w:hint="eastAsia"/>
            <w:noProof/>
            <w:rPrChange w:id="695" w:author="Haraguroicha Hsu" w:date="2013-06-30T04:17:00Z">
              <w:rPr>
                <w:rStyle w:val="af"/>
                <w:rFonts w:hint="eastAsia"/>
                <w:noProof/>
              </w:rPr>
            </w:rPrChange>
          </w:rPr>
          <w:delText>第三節</w:delText>
        </w:r>
        <w:r w:rsidRPr="009601F8" w:rsidDel="007D7F2F">
          <w:rPr>
            <w:noProof/>
            <w:rPrChange w:id="696" w:author="Haraguroicha Hsu" w:date="2013-06-30T04:17:00Z">
              <w:rPr>
                <w:rStyle w:val="af"/>
                <w:noProof/>
              </w:rPr>
            </w:rPrChange>
          </w:rPr>
          <w:delText xml:space="preserve"> </w:delText>
        </w:r>
        <w:r w:rsidRPr="009601F8" w:rsidDel="007D7F2F">
          <w:rPr>
            <w:rFonts w:hint="eastAsia"/>
            <w:noProof/>
            <w:rPrChange w:id="697" w:author="Haraguroicha Hsu" w:date="2013-06-30T04:17:00Z">
              <w:rPr>
                <w:rStyle w:val="af"/>
                <w:rFonts w:hint="eastAsia"/>
                <w:noProof/>
              </w:rPr>
            </w:rPrChange>
          </w:rPr>
          <w:delText>研究限制</w:delText>
        </w:r>
        <w:r w:rsidDel="007D7F2F">
          <w:rPr>
            <w:noProof/>
            <w:webHidden/>
          </w:rPr>
          <w:tab/>
        </w:r>
        <w:r w:rsidR="00F76BDD" w:rsidDel="007D7F2F">
          <w:rPr>
            <w:noProof/>
            <w:webHidden/>
          </w:rPr>
          <w:delText>48</w:delText>
        </w:r>
      </w:del>
    </w:p>
    <w:p w14:paraId="74AE5ADC" w14:textId="77777777" w:rsidR="00424242" w:rsidDel="007D7F2F" w:rsidRDefault="00424242">
      <w:pPr>
        <w:pStyle w:val="11"/>
        <w:rPr>
          <w:del w:id="698" w:author="腹黒い茶" w:date="2013-07-08T20:34:00Z"/>
          <w:rFonts w:asciiTheme="minorHAnsi" w:eastAsiaTheme="minorEastAsia" w:hAnsiTheme="minorHAnsi" w:cstheme="minorBidi"/>
        </w:rPr>
      </w:pPr>
      <w:del w:id="699" w:author="腹黒い茶" w:date="2013-07-08T20:34:00Z">
        <w:r w:rsidRPr="009601F8" w:rsidDel="007D7F2F">
          <w:rPr>
            <w:rFonts w:hint="eastAsia"/>
            <w:rPrChange w:id="700" w:author="Haraguroicha Hsu" w:date="2013-06-30T04:17:00Z">
              <w:rPr>
                <w:rStyle w:val="af"/>
                <w:rFonts w:hint="eastAsia"/>
              </w:rPr>
            </w:rPrChange>
          </w:rPr>
          <w:delText>第伍章</w:delText>
        </w:r>
        <w:r w:rsidRPr="009601F8" w:rsidDel="007D7F2F">
          <w:rPr>
            <w:rPrChange w:id="701" w:author="Haraguroicha Hsu" w:date="2013-06-30T04:17:00Z">
              <w:rPr>
                <w:rStyle w:val="af"/>
              </w:rPr>
            </w:rPrChange>
          </w:rPr>
          <w:delText xml:space="preserve"> </w:delText>
        </w:r>
        <w:r w:rsidRPr="009601F8" w:rsidDel="007D7F2F">
          <w:rPr>
            <w:rFonts w:hint="eastAsia"/>
            <w:rPrChange w:id="702" w:author="Haraguroicha Hsu" w:date="2013-06-30T04:17:00Z">
              <w:rPr>
                <w:rStyle w:val="af"/>
                <w:rFonts w:hint="eastAsia"/>
              </w:rPr>
            </w:rPrChange>
          </w:rPr>
          <w:delText>結論與建議</w:delText>
        </w:r>
        <w:r w:rsidDel="007D7F2F">
          <w:rPr>
            <w:webHidden/>
          </w:rPr>
          <w:tab/>
        </w:r>
        <w:r w:rsidR="00F76BDD" w:rsidDel="007D7F2F">
          <w:rPr>
            <w:webHidden/>
          </w:rPr>
          <w:delText>49</w:delText>
        </w:r>
      </w:del>
    </w:p>
    <w:p w14:paraId="5FE0AF84" w14:textId="77777777" w:rsidR="00424242" w:rsidDel="007D7F2F" w:rsidRDefault="00424242">
      <w:pPr>
        <w:pStyle w:val="21"/>
        <w:tabs>
          <w:tab w:val="right" w:leader="dot" w:pos="9628"/>
        </w:tabs>
        <w:ind w:left="560"/>
        <w:rPr>
          <w:del w:id="703" w:author="腹黒い茶" w:date="2013-07-08T20:34:00Z"/>
          <w:rFonts w:asciiTheme="minorHAnsi" w:eastAsiaTheme="minorEastAsia" w:hAnsiTheme="minorHAnsi" w:cstheme="minorBidi"/>
          <w:noProof/>
        </w:rPr>
      </w:pPr>
      <w:del w:id="704" w:author="腹黒い茶" w:date="2013-07-08T20:34:00Z">
        <w:r w:rsidRPr="009601F8" w:rsidDel="007D7F2F">
          <w:rPr>
            <w:rFonts w:hint="eastAsia"/>
            <w:noProof/>
            <w:rPrChange w:id="705" w:author="Haraguroicha Hsu" w:date="2013-06-30T04:17:00Z">
              <w:rPr>
                <w:rStyle w:val="af"/>
                <w:rFonts w:hint="eastAsia"/>
                <w:noProof/>
              </w:rPr>
            </w:rPrChange>
          </w:rPr>
          <w:delText>第一節</w:delText>
        </w:r>
        <w:r w:rsidRPr="009601F8" w:rsidDel="007D7F2F">
          <w:rPr>
            <w:noProof/>
            <w:rPrChange w:id="706" w:author="Haraguroicha Hsu" w:date="2013-06-30T04:17:00Z">
              <w:rPr>
                <w:rStyle w:val="af"/>
                <w:noProof/>
              </w:rPr>
            </w:rPrChange>
          </w:rPr>
          <w:delText xml:space="preserve"> </w:delText>
        </w:r>
        <w:r w:rsidRPr="009601F8" w:rsidDel="007D7F2F">
          <w:rPr>
            <w:rFonts w:hint="eastAsia"/>
            <w:noProof/>
            <w:rPrChange w:id="707" w:author="Haraguroicha Hsu" w:date="2013-06-30T04:17:00Z">
              <w:rPr>
                <w:rStyle w:val="af"/>
                <w:rFonts w:hint="eastAsia"/>
                <w:noProof/>
              </w:rPr>
            </w:rPrChange>
          </w:rPr>
          <w:delText>結論</w:delText>
        </w:r>
        <w:r w:rsidDel="007D7F2F">
          <w:rPr>
            <w:noProof/>
            <w:webHidden/>
          </w:rPr>
          <w:tab/>
        </w:r>
        <w:r w:rsidR="00F76BDD" w:rsidDel="007D7F2F">
          <w:rPr>
            <w:noProof/>
            <w:webHidden/>
          </w:rPr>
          <w:delText>49</w:delText>
        </w:r>
      </w:del>
    </w:p>
    <w:p w14:paraId="49BA560F" w14:textId="77777777" w:rsidR="00424242" w:rsidDel="007D7F2F" w:rsidRDefault="00424242">
      <w:pPr>
        <w:pStyle w:val="21"/>
        <w:tabs>
          <w:tab w:val="right" w:leader="dot" w:pos="9628"/>
        </w:tabs>
        <w:ind w:left="560"/>
        <w:rPr>
          <w:del w:id="708" w:author="腹黒い茶" w:date="2013-07-08T20:34:00Z"/>
          <w:rFonts w:asciiTheme="minorHAnsi" w:eastAsiaTheme="minorEastAsia" w:hAnsiTheme="minorHAnsi" w:cstheme="minorBidi"/>
          <w:noProof/>
        </w:rPr>
      </w:pPr>
      <w:del w:id="709" w:author="腹黒い茶" w:date="2013-07-08T20:34:00Z">
        <w:r w:rsidRPr="009601F8" w:rsidDel="007D7F2F">
          <w:rPr>
            <w:rFonts w:hint="eastAsia"/>
            <w:noProof/>
            <w:rPrChange w:id="710" w:author="Haraguroicha Hsu" w:date="2013-06-30T04:17:00Z">
              <w:rPr>
                <w:rStyle w:val="af"/>
                <w:rFonts w:hint="eastAsia"/>
                <w:noProof/>
              </w:rPr>
            </w:rPrChange>
          </w:rPr>
          <w:delText>第二節</w:delText>
        </w:r>
        <w:r w:rsidRPr="009601F8" w:rsidDel="007D7F2F">
          <w:rPr>
            <w:noProof/>
            <w:rPrChange w:id="711" w:author="Haraguroicha Hsu" w:date="2013-06-30T04:17:00Z">
              <w:rPr>
                <w:rStyle w:val="af"/>
                <w:noProof/>
              </w:rPr>
            </w:rPrChange>
          </w:rPr>
          <w:delText xml:space="preserve"> </w:delText>
        </w:r>
        <w:r w:rsidRPr="009601F8" w:rsidDel="007D7F2F">
          <w:rPr>
            <w:rFonts w:hint="eastAsia"/>
            <w:noProof/>
            <w:rPrChange w:id="712" w:author="Haraguroicha Hsu" w:date="2013-06-30T04:17:00Z">
              <w:rPr>
                <w:rStyle w:val="af"/>
                <w:rFonts w:hint="eastAsia"/>
                <w:noProof/>
              </w:rPr>
            </w:rPrChange>
          </w:rPr>
          <w:delText>未來努力方向</w:delText>
        </w:r>
        <w:r w:rsidDel="007D7F2F">
          <w:rPr>
            <w:noProof/>
            <w:webHidden/>
          </w:rPr>
          <w:tab/>
        </w:r>
        <w:r w:rsidR="00F76BDD" w:rsidDel="007D7F2F">
          <w:rPr>
            <w:noProof/>
            <w:webHidden/>
          </w:rPr>
          <w:delText>50</w:delText>
        </w:r>
      </w:del>
    </w:p>
    <w:p w14:paraId="0C846800" w14:textId="77777777" w:rsidR="00424242" w:rsidDel="007D7F2F" w:rsidRDefault="00424242">
      <w:pPr>
        <w:pStyle w:val="11"/>
        <w:rPr>
          <w:del w:id="713" w:author="腹黒い茶" w:date="2013-07-08T20:34:00Z"/>
          <w:rFonts w:asciiTheme="minorHAnsi" w:eastAsiaTheme="minorEastAsia" w:hAnsiTheme="minorHAnsi" w:cstheme="minorBidi"/>
        </w:rPr>
      </w:pPr>
      <w:del w:id="714" w:author="腹黒い茶" w:date="2013-07-08T20:34:00Z">
        <w:r w:rsidRPr="009601F8" w:rsidDel="007D7F2F">
          <w:rPr>
            <w:rFonts w:hint="eastAsia"/>
            <w:rPrChange w:id="715" w:author="Haraguroicha Hsu" w:date="2013-06-30T04:17:00Z">
              <w:rPr>
                <w:rStyle w:val="af"/>
                <w:rFonts w:hint="eastAsia"/>
              </w:rPr>
            </w:rPrChange>
          </w:rPr>
          <w:delText>第陸章</w:delText>
        </w:r>
        <w:r w:rsidRPr="009601F8" w:rsidDel="007D7F2F">
          <w:rPr>
            <w:rPrChange w:id="716" w:author="Haraguroicha Hsu" w:date="2013-06-30T04:17:00Z">
              <w:rPr>
                <w:rStyle w:val="af"/>
              </w:rPr>
            </w:rPrChange>
          </w:rPr>
          <w:delText xml:space="preserve"> </w:delText>
        </w:r>
        <w:r w:rsidRPr="009601F8" w:rsidDel="007D7F2F">
          <w:rPr>
            <w:rFonts w:hint="eastAsia"/>
            <w:rPrChange w:id="717" w:author="Haraguroicha Hsu" w:date="2013-06-30T04:17:00Z">
              <w:rPr>
                <w:rStyle w:val="af"/>
                <w:rFonts w:hint="eastAsia"/>
              </w:rPr>
            </w:rPrChange>
          </w:rPr>
          <w:delText>參考文獻</w:delText>
        </w:r>
        <w:r w:rsidDel="007D7F2F">
          <w:rPr>
            <w:webHidden/>
          </w:rPr>
          <w:tab/>
        </w:r>
        <w:r w:rsidR="00F76BDD" w:rsidDel="007D7F2F">
          <w:rPr>
            <w:webHidden/>
          </w:rPr>
          <w:delText>51</w:delText>
        </w:r>
      </w:del>
    </w:p>
    <w:p w14:paraId="69CE8381" w14:textId="76AD63D1" w:rsidR="00C5125D" w:rsidRPr="00DF21BB" w:rsidRDefault="00650611" w:rsidP="004E4C6B">
      <w:pPr>
        <w:ind w:firstLine="560"/>
      </w:pPr>
      <w:r w:rsidRPr="00650611">
        <w:rPr>
          <w:szCs w:val="22"/>
        </w:rPr>
        <w:fldChar w:fldCharType="end"/>
      </w:r>
      <w:r w:rsidR="00C5125D" w:rsidRPr="00DF21BB">
        <w:br w:type="page"/>
      </w:r>
    </w:p>
    <w:p w14:paraId="34CA3040" w14:textId="642B3CF6" w:rsidR="00F44E0B" w:rsidRPr="00DF21BB" w:rsidRDefault="00F44E0B">
      <w:pPr>
        <w:pStyle w:val="afd"/>
      </w:pPr>
      <w:bookmarkStart w:id="718" w:name="_Toc352873088"/>
      <w:bookmarkStart w:id="719" w:name="_Toc357866719"/>
      <w:bookmarkStart w:id="720" w:name="_Toc361079379"/>
      <w:r w:rsidRPr="00DF21BB">
        <w:rPr>
          <w:rFonts w:hint="eastAsia"/>
        </w:rPr>
        <w:lastRenderedPageBreak/>
        <w:t>圖目錄</w:t>
      </w:r>
      <w:bookmarkEnd w:id="718"/>
      <w:bookmarkEnd w:id="719"/>
      <w:bookmarkEnd w:id="720"/>
    </w:p>
    <w:p w14:paraId="7095E2E1" w14:textId="77777777" w:rsidR="007D7F2F" w:rsidRDefault="00D4287C">
      <w:pPr>
        <w:pStyle w:val="af6"/>
        <w:tabs>
          <w:tab w:val="right" w:leader="dot" w:pos="9628"/>
        </w:tabs>
        <w:rPr>
          <w:ins w:id="721" w:author="腹黒い茶" w:date="2013-07-08T20:40:00Z"/>
          <w:rFonts w:asciiTheme="minorHAnsi" w:hAnsiTheme="minorHAnsi" w:cstheme="minorBidi"/>
          <w:noProof/>
          <w:szCs w:val="22"/>
        </w:rPr>
      </w:pPr>
      <w:ins w:id="722" w:author="Haraguroicha Hsu" w:date="2013-06-30T05:01:00Z">
        <w:r>
          <w:rPr>
            <w:noProof/>
          </w:rPr>
          <w:fldChar w:fldCharType="begin"/>
        </w:r>
        <w:r>
          <w:rPr>
            <w:noProof/>
          </w:rPr>
          <w:instrText xml:space="preserve"> TOC </w:instrText>
        </w:r>
      </w:ins>
      <w:ins w:id="723" w:author="腹黒い茶" w:date="2013-07-08T20:40:00Z">
        <w:r w:rsidR="007D7F2F">
          <w:rPr>
            <w:rStyle w:val="af"/>
            <w:b/>
            <w:bCs/>
          </w:rPr>
          <w:instrText xml:space="preserve">\h \z </w:instrText>
        </w:r>
      </w:ins>
      <w:ins w:id="724" w:author="Haraguroicha Hsu" w:date="2013-06-30T05:01:00Z">
        <w:r>
          <w:rPr>
            <w:noProof/>
          </w:rPr>
          <w:instrText>\c "</w:instrText>
        </w:r>
        <w:r>
          <w:rPr>
            <w:noProof/>
          </w:rPr>
          <w:instrText>圖</w:instrText>
        </w:r>
        <w:r>
          <w:rPr>
            <w:noProof/>
          </w:rPr>
          <w:instrText xml:space="preserve">" </w:instrText>
        </w:r>
      </w:ins>
      <w:r>
        <w:rPr>
          <w:noProof/>
        </w:rPr>
        <w:fldChar w:fldCharType="separate"/>
      </w:r>
      <w:ins w:id="725" w:author="腹黒い茶" w:date="2013-07-08T20:40:00Z">
        <w:r w:rsidR="007D7F2F" w:rsidRPr="00761F2B">
          <w:rPr>
            <w:rStyle w:val="af"/>
            <w:noProof/>
          </w:rPr>
          <w:fldChar w:fldCharType="begin"/>
        </w:r>
        <w:r w:rsidR="007D7F2F" w:rsidRPr="00761F2B">
          <w:rPr>
            <w:rStyle w:val="af"/>
            <w:noProof/>
          </w:rPr>
          <w:instrText xml:space="preserve"> </w:instrText>
        </w:r>
        <w:r w:rsidR="007D7F2F">
          <w:rPr>
            <w:noProof/>
          </w:rPr>
          <w:instrText>HYPERLINK \l "_Toc361079696"</w:instrText>
        </w:r>
        <w:r w:rsidR="007D7F2F" w:rsidRPr="00761F2B">
          <w:rPr>
            <w:rStyle w:val="af"/>
            <w:noProof/>
          </w:rPr>
          <w:instrText xml:space="preserve"> </w:instrText>
        </w:r>
        <w:r w:rsidR="007D7F2F" w:rsidRPr="00761F2B">
          <w:rPr>
            <w:rStyle w:val="af"/>
            <w:noProof/>
          </w:rPr>
        </w:r>
        <w:r w:rsidR="007D7F2F" w:rsidRPr="00761F2B">
          <w:rPr>
            <w:rStyle w:val="af"/>
            <w:noProof/>
          </w:rPr>
          <w:fldChar w:fldCharType="separate"/>
        </w:r>
        <w:r w:rsidR="007D7F2F" w:rsidRPr="00761F2B">
          <w:rPr>
            <w:rStyle w:val="af"/>
            <w:rFonts w:hint="eastAsia"/>
            <w:noProof/>
          </w:rPr>
          <w:t>圖</w:t>
        </w:r>
        <w:r w:rsidR="007D7F2F" w:rsidRPr="00761F2B">
          <w:rPr>
            <w:rStyle w:val="af"/>
            <w:noProof/>
          </w:rPr>
          <w:t xml:space="preserve"> 1 </w:t>
        </w:r>
        <w:r w:rsidR="007D7F2F" w:rsidRPr="00761F2B">
          <w:rPr>
            <w:rStyle w:val="af"/>
            <w:rFonts w:hint="eastAsia"/>
            <w:noProof/>
          </w:rPr>
          <w:t>研究流程與步驟圖</w:t>
        </w:r>
        <w:r w:rsidR="007D7F2F">
          <w:rPr>
            <w:noProof/>
            <w:webHidden/>
          </w:rPr>
          <w:tab/>
        </w:r>
        <w:r w:rsidR="007D7F2F">
          <w:rPr>
            <w:noProof/>
            <w:webHidden/>
          </w:rPr>
          <w:fldChar w:fldCharType="begin"/>
        </w:r>
        <w:r w:rsidR="007D7F2F">
          <w:rPr>
            <w:noProof/>
            <w:webHidden/>
          </w:rPr>
          <w:instrText xml:space="preserve"> PAGEREF _Toc361079696 \h </w:instrText>
        </w:r>
        <w:r w:rsidR="007D7F2F">
          <w:rPr>
            <w:noProof/>
            <w:webHidden/>
          </w:rPr>
        </w:r>
      </w:ins>
      <w:r w:rsidR="007D7F2F">
        <w:rPr>
          <w:noProof/>
          <w:webHidden/>
        </w:rPr>
        <w:fldChar w:fldCharType="separate"/>
      </w:r>
      <w:ins w:id="726" w:author="腹黒い茶" w:date="2013-07-08T20:40:00Z">
        <w:r w:rsidR="007D7F2F">
          <w:rPr>
            <w:noProof/>
            <w:webHidden/>
          </w:rPr>
          <w:t>18</w:t>
        </w:r>
        <w:r w:rsidR="007D7F2F">
          <w:rPr>
            <w:noProof/>
            <w:webHidden/>
          </w:rPr>
          <w:fldChar w:fldCharType="end"/>
        </w:r>
        <w:r w:rsidR="007D7F2F" w:rsidRPr="00761F2B">
          <w:rPr>
            <w:rStyle w:val="af"/>
            <w:noProof/>
          </w:rPr>
          <w:fldChar w:fldCharType="end"/>
        </w:r>
      </w:ins>
    </w:p>
    <w:p w14:paraId="412DB3F8" w14:textId="77777777" w:rsidR="007D7F2F" w:rsidRDefault="007D7F2F">
      <w:pPr>
        <w:pStyle w:val="af6"/>
        <w:tabs>
          <w:tab w:val="right" w:leader="dot" w:pos="9628"/>
        </w:tabs>
        <w:rPr>
          <w:ins w:id="727" w:author="腹黒い茶" w:date="2013-07-08T20:40:00Z"/>
          <w:rFonts w:asciiTheme="minorHAnsi" w:hAnsiTheme="minorHAnsi" w:cstheme="minorBidi"/>
          <w:noProof/>
          <w:szCs w:val="22"/>
        </w:rPr>
      </w:pPr>
      <w:ins w:id="728" w:author="腹黒い茶" w:date="2013-07-08T20:40:00Z">
        <w:r w:rsidRPr="00761F2B">
          <w:rPr>
            <w:rStyle w:val="af"/>
            <w:noProof/>
          </w:rPr>
          <w:fldChar w:fldCharType="begin"/>
        </w:r>
        <w:r w:rsidRPr="00761F2B">
          <w:rPr>
            <w:rStyle w:val="af"/>
            <w:noProof/>
          </w:rPr>
          <w:instrText xml:space="preserve"> </w:instrText>
        </w:r>
        <w:r>
          <w:rPr>
            <w:noProof/>
          </w:rPr>
          <w:instrText>HYPERLINK \l "_Toc361079697"</w:instrText>
        </w:r>
        <w:r w:rsidRPr="00761F2B">
          <w:rPr>
            <w:rStyle w:val="af"/>
            <w:noProof/>
          </w:rPr>
          <w:instrText xml:space="preserve"> </w:instrText>
        </w:r>
        <w:r w:rsidRPr="00761F2B">
          <w:rPr>
            <w:rStyle w:val="af"/>
            <w:noProof/>
          </w:rPr>
        </w:r>
        <w:r w:rsidRPr="00761F2B">
          <w:rPr>
            <w:rStyle w:val="af"/>
            <w:noProof/>
          </w:rPr>
          <w:fldChar w:fldCharType="separate"/>
        </w:r>
        <w:r w:rsidRPr="00761F2B">
          <w:rPr>
            <w:rStyle w:val="af"/>
            <w:rFonts w:hint="eastAsia"/>
            <w:noProof/>
          </w:rPr>
          <w:t>圖</w:t>
        </w:r>
        <w:r w:rsidRPr="00761F2B">
          <w:rPr>
            <w:rStyle w:val="af"/>
            <w:noProof/>
          </w:rPr>
          <w:t xml:space="preserve"> 2 </w:t>
        </w:r>
        <w:r w:rsidRPr="00761F2B">
          <w:rPr>
            <w:rStyle w:val="af"/>
            <w:rFonts w:hint="eastAsia"/>
            <w:noProof/>
          </w:rPr>
          <w:t>雲端部署架構示意圖</w:t>
        </w:r>
        <w:r>
          <w:rPr>
            <w:noProof/>
            <w:webHidden/>
          </w:rPr>
          <w:tab/>
        </w:r>
        <w:r>
          <w:rPr>
            <w:noProof/>
            <w:webHidden/>
          </w:rPr>
          <w:fldChar w:fldCharType="begin"/>
        </w:r>
        <w:r>
          <w:rPr>
            <w:noProof/>
            <w:webHidden/>
          </w:rPr>
          <w:instrText xml:space="preserve"> PAGEREF _Toc361079697 \h </w:instrText>
        </w:r>
        <w:r>
          <w:rPr>
            <w:noProof/>
            <w:webHidden/>
          </w:rPr>
        </w:r>
      </w:ins>
      <w:r>
        <w:rPr>
          <w:noProof/>
          <w:webHidden/>
        </w:rPr>
        <w:fldChar w:fldCharType="separate"/>
      </w:r>
      <w:ins w:id="729" w:author="腹黒い茶" w:date="2013-07-08T20:40:00Z">
        <w:r>
          <w:rPr>
            <w:noProof/>
            <w:webHidden/>
          </w:rPr>
          <w:t>21</w:t>
        </w:r>
        <w:r>
          <w:rPr>
            <w:noProof/>
            <w:webHidden/>
          </w:rPr>
          <w:fldChar w:fldCharType="end"/>
        </w:r>
        <w:r w:rsidRPr="00761F2B">
          <w:rPr>
            <w:rStyle w:val="af"/>
            <w:noProof/>
          </w:rPr>
          <w:fldChar w:fldCharType="end"/>
        </w:r>
      </w:ins>
    </w:p>
    <w:p w14:paraId="115E1008" w14:textId="77777777" w:rsidR="007D7F2F" w:rsidRDefault="007D7F2F">
      <w:pPr>
        <w:pStyle w:val="af6"/>
        <w:tabs>
          <w:tab w:val="right" w:leader="dot" w:pos="9628"/>
        </w:tabs>
        <w:rPr>
          <w:ins w:id="730" w:author="腹黒い茶" w:date="2013-07-08T20:40:00Z"/>
          <w:rFonts w:asciiTheme="minorHAnsi" w:hAnsiTheme="minorHAnsi" w:cstheme="minorBidi"/>
          <w:noProof/>
          <w:szCs w:val="22"/>
        </w:rPr>
      </w:pPr>
      <w:ins w:id="731" w:author="腹黒い茶" w:date="2013-07-08T20:40:00Z">
        <w:r w:rsidRPr="00761F2B">
          <w:rPr>
            <w:rStyle w:val="af"/>
            <w:noProof/>
          </w:rPr>
          <w:fldChar w:fldCharType="begin"/>
        </w:r>
        <w:r w:rsidRPr="00761F2B">
          <w:rPr>
            <w:rStyle w:val="af"/>
            <w:noProof/>
          </w:rPr>
          <w:instrText xml:space="preserve"> </w:instrText>
        </w:r>
        <w:r>
          <w:rPr>
            <w:noProof/>
          </w:rPr>
          <w:instrText>HYPERLINK \l "_Toc361079698"</w:instrText>
        </w:r>
        <w:r w:rsidRPr="00761F2B">
          <w:rPr>
            <w:rStyle w:val="af"/>
            <w:noProof/>
          </w:rPr>
          <w:instrText xml:space="preserve"> </w:instrText>
        </w:r>
        <w:r w:rsidRPr="00761F2B">
          <w:rPr>
            <w:rStyle w:val="af"/>
            <w:noProof/>
          </w:rPr>
        </w:r>
        <w:r w:rsidRPr="00761F2B">
          <w:rPr>
            <w:rStyle w:val="af"/>
            <w:noProof/>
          </w:rPr>
          <w:fldChar w:fldCharType="separate"/>
        </w:r>
        <w:r w:rsidRPr="00761F2B">
          <w:rPr>
            <w:rStyle w:val="af"/>
            <w:rFonts w:hint="eastAsia"/>
            <w:noProof/>
          </w:rPr>
          <w:t>圖</w:t>
        </w:r>
        <w:r w:rsidRPr="00761F2B">
          <w:rPr>
            <w:rStyle w:val="af"/>
            <w:noProof/>
          </w:rPr>
          <w:t xml:space="preserve"> 3 </w:t>
        </w:r>
        <w:r w:rsidRPr="00761F2B">
          <w:rPr>
            <w:rStyle w:val="af"/>
            <w:rFonts w:hint="eastAsia"/>
            <w:noProof/>
          </w:rPr>
          <w:t>系統架構圖，</w:t>
        </w:r>
        <w:r>
          <w:rPr>
            <w:noProof/>
            <w:webHidden/>
          </w:rPr>
          <w:tab/>
        </w:r>
        <w:r>
          <w:rPr>
            <w:noProof/>
            <w:webHidden/>
          </w:rPr>
          <w:fldChar w:fldCharType="begin"/>
        </w:r>
        <w:r>
          <w:rPr>
            <w:noProof/>
            <w:webHidden/>
          </w:rPr>
          <w:instrText xml:space="preserve"> PAGEREF _Toc361079698 \h </w:instrText>
        </w:r>
        <w:r>
          <w:rPr>
            <w:noProof/>
            <w:webHidden/>
          </w:rPr>
        </w:r>
      </w:ins>
      <w:r>
        <w:rPr>
          <w:noProof/>
          <w:webHidden/>
        </w:rPr>
        <w:fldChar w:fldCharType="separate"/>
      </w:r>
      <w:ins w:id="732" w:author="腹黒い茶" w:date="2013-07-08T20:40:00Z">
        <w:r>
          <w:rPr>
            <w:noProof/>
            <w:webHidden/>
          </w:rPr>
          <w:t>24</w:t>
        </w:r>
        <w:r>
          <w:rPr>
            <w:noProof/>
            <w:webHidden/>
          </w:rPr>
          <w:fldChar w:fldCharType="end"/>
        </w:r>
        <w:r w:rsidRPr="00761F2B">
          <w:rPr>
            <w:rStyle w:val="af"/>
            <w:noProof/>
          </w:rPr>
          <w:fldChar w:fldCharType="end"/>
        </w:r>
      </w:ins>
    </w:p>
    <w:p w14:paraId="6099BBB3" w14:textId="77777777" w:rsidR="007D7F2F" w:rsidRDefault="007D7F2F">
      <w:pPr>
        <w:pStyle w:val="af6"/>
        <w:tabs>
          <w:tab w:val="right" w:leader="dot" w:pos="9628"/>
        </w:tabs>
        <w:rPr>
          <w:ins w:id="733" w:author="腹黒い茶" w:date="2013-07-08T20:40:00Z"/>
          <w:rFonts w:asciiTheme="minorHAnsi" w:hAnsiTheme="minorHAnsi" w:cstheme="minorBidi"/>
          <w:noProof/>
          <w:szCs w:val="22"/>
        </w:rPr>
      </w:pPr>
      <w:ins w:id="734" w:author="腹黒い茶" w:date="2013-07-08T20:40:00Z">
        <w:r w:rsidRPr="00761F2B">
          <w:rPr>
            <w:rStyle w:val="af"/>
            <w:noProof/>
          </w:rPr>
          <w:fldChar w:fldCharType="begin"/>
        </w:r>
        <w:r w:rsidRPr="00761F2B">
          <w:rPr>
            <w:rStyle w:val="af"/>
            <w:noProof/>
          </w:rPr>
          <w:instrText xml:space="preserve"> </w:instrText>
        </w:r>
        <w:r>
          <w:rPr>
            <w:noProof/>
          </w:rPr>
          <w:instrText>HYPERLINK \l "_Toc361079699"</w:instrText>
        </w:r>
        <w:r w:rsidRPr="00761F2B">
          <w:rPr>
            <w:rStyle w:val="af"/>
            <w:noProof/>
          </w:rPr>
          <w:instrText xml:space="preserve"> </w:instrText>
        </w:r>
        <w:r w:rsidRPr="00761F2B">
          <w:rPr>
            <w:rStyle w:val="af"/>
            <w:noProof/>
          </w:rPr>
        </w:r>
        <w:r w:rsidRPr="00761F2B">
          <w:rPr>
            <w:rStyle w:val="af"/>
            <w:noProof/>
          </w:rPr>
          <w:fldChar w:fldCharType="separate"/>
        </w:r>
        <w:r w:rsidRPr="00761F2B">
          <w:rPr>
            <w:rStyle w:val="af"/>
            <w:rFonts w:hint="eastAsia"/>
            <w:noProof/>
          </w:rPr>
          <w:t>圖</w:t>
        </w:r>
        <w:r w:rsidRPr="00761F2B">
          <w:rPr>
            <w:rStyle w:val="af"/>
            <w:noProof/>
          </w:rPr>
          <w:t xml:space="preserve"> 4 </w:t>
        </w:r>
        <w:r w:rsidRPr="00761F2B">
          <w:rPr>
            <w:rStyle w:val="af"/>
            <w:rFonts w:hint="eastAsia"/>
            <w:noProof/>
          </w:rPr>
          <w:t>環境部屬畫面</w:t>
        </w:r>
        <w:r>
          <w:rPr>
            <w:noProof/>
            <w:webHidden/>
          </w:rPr>
          <w:tab/>
        </w:r>
        <w:r>
          <w:rPr>
            <w:noProof/>
            <w:webHidden/>
          </w:rPr>
          <w:fldChar w:fldCharType="begin"/>
        </w:r>
        <w:r>
          <w:rPr>
            <w:noProof/>
            <w:webHidden/>
          </w:rPr>
          <w:instrText xml:space="preserve"> PAGEREF _Toc361079699 \h </w:instrText>
        </w:r>
        <w:r>
          <w:rPr>
            <w:noProof/>
            <w:webHidden/>
          </w:rPr>
        </w:r>
      </w:ins>
      <w:r>
        <w:rPr>
          <w:noProof/>
          <w:webHidden/>
        </w:rPr>
        <w:fldChar w:fldCharType="separate"/>
      </w:r>
      <w:ins w:id="735" w:author="腹黒い茶" w:date="2013-07-08T20:40:00Z">
        <w:r>
          <w:rPr>
            <w:noProof/>
            <w:webHidden/>
          </w:rPr>
          <w:t>31</w:t>
        </w:r>
        <w:r>
          <w:rPr>
            <w:noProof/>
            <w:webHidden/>
          </w:rPr>
          <w:fldChar w:fldCharType="end"/>
        </w:r>
        <w:r w:rsidRPr="00761F2B">
          <w:rPr>
            <w:rStyle w:val="af"/>
            <w:noProof/>
          </w:rPr>
          <w:fldChar w:fldCharType="end"/>
        </w:r>
      </w:ins>
    </w:p>
    <w:p w14:paraId="04C2B618" w14:textId="77777777" w:rsidR="007D7F2F" w:rsidRDefault="007D7F2F">
      <w:pPr>
        <w:pStyle w:val="af6"/>
        <w:tabs>
          <w:tab w:val="right" w:leader="dot" w:pos="9628"/>
        </w:tabs>
        <w:rPr>
          <w:ins w:id="736" w:author="腹黒い茶" w:date="2013-07-08T20:40:00Z"/>
          <w:rFonts w:asciiTheme="minorHAnsi" w:hAnsiTheme="minorHAnsi" w:cstheme="minorBidi"/>
          <w:noProof/>
          <w:szCs w:val="22"/>
        </w:rPr>
      </w:pPr>
      <w:ins w:id="737" w:author="腹黒い茶" w:date="2013-07-08T20:40:00Z">
        <w:r w:rsidRPr="00761F2B">
          <w:rPr>
            <w:rStyle w:val="af"/>
            <w:noProof/>
          </w:rPr>
          <w:fldChar w:fldCharType="begin"/>
        </w:r>
        <w:r w:rsidRPr="00761F2B">
          <w:rPr>
            <w:rStyle w:val="af"/>
            <w:noProof/>
          </w:rPr>
          <w:instrText xml:space="preserve"> </w:instrText>
        </w:r>
        <w:r>
          <w:rPr>
            <w:noProof/>
          </w:rPr>
          <w:instrText>HYPERLINK \l "_Toc361079700"</w:instrText>
        </w:r>
        <w:r w:rsidRPr="00761F2B">
          <w:rPr>
            <w:rStyle w:val="af"/>
            <w:noProof/>
          </w:rPr>
          <w:instrText xml:space="preserve"> </w:instrText>
        </w:r>
        <w:r w:rsidRPr="00761F2B">
          <w:rPr>
            <w:rStyle w:val="af"/>
            <w:noProof/>
          </w:rPr>
        </w:r>
        <w:r w:rsidRPr="00761F2B">
          <w:rPr>
            <w:rStyle w:val="af"/>
            <w:noProof/>
          </w:rPr>
          <w:fldChar w:fldCharType="separate"/>
        </w:r>
        <w:r w:rsidRPr="00761F2B">
          <w:rPr>
            <w:rStyle w:val="af"/>
            <w:rFonts w:hint="eastAsia"/>
            <w:noProof/>
          </w:rPr>
          <w:t>圖</w:t>
        </w:r>
        <w:r w:rsidRPr="00761F2B">
          <w:rPr>
            <w:rStyle w:val="af"/>
            <w:noProof/>
          </w:rPr>
          <w:t xml:space="preserve"> 5 AppFog</w:t>
        </w:r>
        <w:r w:rsidRPr="00761F2B">
          <w:rPr>
            <w:rStyle w:val="af"/>
            <w:rFonts w:hint="eastAsia"/>
            <w:noProof/>
          </w:rPr>
          <w:t>登入畫面</w:t>
        </w:r>
        <w:r>
          <w:rPr>
            <w:noProof/>
            <w:webHidden/>
          </w:rPr>
          <w:tab/>
        </w:r>
        <w:r>
          <w:rPr>
            <w:noProof/>
            <w:webHidden/>
          </w:rPr>
          <w:fldChar w:fldCharType="begin"/>
        </w:r>
        <w:r>
          <w:rPr>
            <w:noProof/>
            <w:webHidden/>
          </w:rPr>
          <w:instrText xml:space="preserve"> PAGEREF _Toc361079700 \h </w:instrText>
        </w:r>
        <w:r>
          <w:rPr>
            <w:noProof/>
            <w:webHidden/>
          </w:rPr>
        </w:r>
      </w:ins>
      <w:r>
        <w:rPr>
          <w:noProof/>
          <w:webHidden/>
        </w:rPr>
        <w:fldChar w:fldCharType="separate"/>
      </w:r>
      <w:ins w:id="738" w:author="腹黒い茶" w:date="2013-07-08T20:40:00Z">
        <w:r>
          <w:rPr>
            <w:noProof/>
            <w:webHidden/>
          </w:rPr>
          <w:t>32</w:t>
        </w:r>
        <w:r>
          <w:rPr>
            <w:noProof/>
            <w:webHidden/>
          </w:rPr>
          <w:fldChar w:fldCharType="end"/>
        </w:r>
        <w:r w:rsidRPr="00761F2B">
          <w:rPr>
            <w:rStyle w:val="af"/>
            <w:noProof/>
          </w:rPr>
          <w:fldChar w:fldCharType="end"/>
        </w:r>
      </w:ins>
    </w:p>
    <w:p w14:paraId="3CD0780F" w14:textId="77777777" w:rsidR="007D7F2F" w:rsidRDefault="007D7F2F">
      <w:pPr>
        <w:pStyle w:val="af6"/>
        <w:tabs>
          <w:tab w:val="right" w:leader="dot" w:pos="9628"/>
        </w:tabs>
        <w:rPr>
          <w:ins w:id="739" w:author="腹黒い茶" w:date="2013-07-08T20:40:00Z"/>
          <w:rFonts w:asciiTheme="minorHAnsi" w:hAnsiTheme="minorHAnsi" w:cstheme="minorBidi"/>
          <w:noProof/>
          <w:szCs w:val="22"/>
        </w:rPr>
      </w:pPr>
      <w:ins w:id="740" w:author="腹黒い茶" w:date="2013-07-08T20:40:00Z">
        <w:r w:rsidRPr="00761F2B">
          <w:rPr>
            <w:rStyle w:val="af"/>
            <w:noProof/>
          </w:rPr>
          <w:fldChar w:fldCharType="begin"/>
        </w:r>
        <w:r w:rsidRPr="00761F2B">
          <w:rPr>
            <w:rStyle w:val="af"/>
            <w:noProof/>
          </w:rPr>
          <w:instrText xml:space="preserve"> </w:instrText>
        </w:r>
        <w:r>
          <w:rPr>
            <w:noProof/>
          </w:rPr>
          <w:instrText>HYPERLINK \l "_Toc361079701"</w:instrText>
        </w:r>
        <w:r w:rsidRPr="00761F2B">
          <w:rPr>
            <w:rStyle w:val="af"/>
            <w:noProof/>
          </w:rPr>
          <w:instrText xml:space="preserve"> </w:instrText>
        </w:r>
        <w:r w:rsidRPr="00761F2B">
          <w:rPr>
            <w:rStyle w:val="af"/>
            <w:noProof/>
          </w:rPr>
        </w:r>
        <w:r w:rsidRPr="00761F2B">
          <w:rPr>
            <w:rStyle w:val="af"/>
            <w:noProof/>
          </w:rPr>
          <w:fldChar w:fldCharType="separate"/>
        </w:r>
        <w:r w:rsidRPr="00761F2B">
          <w:rPr>
            <w:rStyle w:val="af"/>
            <w:rFonts w:hint="eastAsia"/>
            <w:noProof/>
          </w:rPr>
          <w:t>圖</w:t>
        </w:r>
        <w:r w:rsidRPr="00761F2B">
          <w:rPr>
            <w:rStyle w:val="af"/>
            <w:noProof/>
          </w:rPr>
          <w:t xml:space="preserve"> 6 </w:t>
        </w:r>
        <w:r w:rsidRPr="00761F2B">
          <w:rPr>
            <w:rStyle w:val="af"/>
            <w:rFonts w:hint="eastAsia"/>
            <w:noProof/>
          </w:rPr>
          <w:t>建立</w:t>
        </w:r>
        <w:r w:rsidRPr="00761F2B">
          <w:rPr>
            <w:rStyle w:val="af"/>
            <w:noProof/>
          </w:rPr>
          <w:t>App</w:t>
        </w:r>
        <w:r w:rsidRPr="00761F2B">
          <w:rPr>
            <w:rStyle w:val="af"/>
            <w:rFonts w:hint="eastAsia"/>
            <w:noProof/>
          </w:rPr>
          <w:t>畫面</w:t>
        </w:r>
        <w:r>
          <w:rPr>
            <w:noProof/>
            <w:webHidden/>
          </w:rPr>
          <w:tab/>
        </w:r>
        <w:r>
          <w:rPr>
            <w:noProof/>
            <w:webHidden/>
          </w:rPr>
          <w:fldChar w:fldCharType="begin"/>
        </w:r>
        <w:r>
          <w:rPr>
            <w:noProof/>
            <w:webHidden/>
          </w:rPr>
          <w:instrText xml:space="preserve"> PAGEREF _Toc361079701 \h </w:instrText>
        </w:r>
        <w:r>
          <w:rPr>
            <w:noProof/>
            <w:webHidden/>
          </w:rPr>
        </w:r>
      </w:ins>
      <w:r>
        <w:rPr>
          <w:noProof/>
          <w:webHidden/>
        </w:rPr>
        <w:fldChar w:fldCharType="separate"/>
      </w:r>
      <w:ins w:id="741" w:author="腹黒い茶" w:date="2013-07-08T20:40:00Z">
        <w:r>
          <w:rPr>
            <w:noProof/>
            <w:webHidden/>
          </w:rPr>
          <w:t>33</w:t>
        </w:r>
        <w:r>
          <w:rPr>
            <w:noProof/>
            <w:webHidden/>
          </w:rPr>
          <w:fldChar w:fldCharType="end"/>
        </w:r>
        <w:r w:rsidRPr="00761F2B">
          <w:rPr>
            <w:rStyle w:val="af"/>
            <w:noProof/>
          </w:rPr>
          <w:fldChar w:fldCharType="end"/>
        </w:r>
      </w:ins>
    </w:p>
    <w:p w14:paraId="249A99EA" w14:textId="77777777" w:rsidR="007D7F2F" w:rsidRDefault="007D7F2F">
      <w:pPr>
        <w:pStyle w:val="af6"/>
        <w:tabs>
          <w:tab w:val="right" w:leader="dot" w:pos="9628"/>
        </w:tabs>
        <w:rPr>
          <w:ins w:id="742" w:author="腹黒い茶" w:date="2013-07-08T20:40:00Z"/>
          <w:rFonts w:asciiTheme="minorHAnsi" w:hAnsiTheme="minorHAnsi" w:cstheme="minorBidi"/>
          <w:noProof/>
          <w:szCs w:val="22"/>
        </w:rPr>
      </w:pPr>
      <w:ins w:id="743" w:author="腹黒い茶" w:date="2013-07-08T20:40:00Z">
        <w:r w:rsidRPr="00761F2B">
          <w:rPr>
            <w:rStyle w:val="af"/>
            <w:noProof/>
          </w:rPr>
          <w:fldChar w:fldCharType="begin"/>
        </w:r>
        <w:r w:rsidRPr="00761F2B">
          <w:rPr>
            <w:rStyle w:val="af"/>
            <w:noProof/>
          </w:rPr>
          <w:instrText xml:space="preserve"> </w:instrText>
        </w:r>
        <w:r>
          <w:rPr>
            <w:noProof/>
          </w:rPr>
          <w:instrText>HYPERLINK \l "_Toc361079702"</w:instrText>
        </w:r>
        <w:r w:rsidRPr="00761F2B">
          <w:rPr>
            <w:rStyle w:val="af"/>
            <w:noProof/>
          </w:rPr>
          <w:instrText xml:space="preserve"> </w:instrText>
        </w:r>
        <w:r w:rsidRPr="00761F2B">
          <w:rPr>
            <w:rStyle w:val="af"/>
            <w:noProof/>
          </w:rPr>
        </w:r>
        <w:r w:rsidRPr="00761F2B">
          <w:rPr>
            <w:rStyle w:val="af"/>
            <w:noProof/>
          </w:rPr>
          <w:fldChar w:fldCharType="separate"/>
        </w:r>
        <w:r w:rsidRPr="00761F2B">
          <w:rPr>
            <w:rStyle w:val="af"/>
            <w:rFonts w:hint="eastAsia"/>
            <w:noProof/>
          </w:rPr>
          <w:t>圖</w:t>
        </w:r>
        <w:r w:rsidRPr="00761F2B">
          <w:rPr>
            <w:rStyle w:val="af"/>
            <w:noProof/>
          </w:rPr>
          <w:t xml:space="preserve"> 7 </w:t>
        </w:r>
        <w:r w:rsidRPr="00761F2B">
          <w:rPr>
            <w:rStyle w:val="af"/>
            <w:rFonts w:hint="eastAsia"/>
            <w:noProof/>
          </w:rPr>
          <w:t>設定</w:t>
        </w:r>
        <w:r w:rsidRPr="00761F2B">
          <w:rPr>
            <w:rStyle w:val="af"/>
            <w:noProof/>
          </w:rPr>
          <w:t>Domain</w:t>
        </w:r>
        <w:r w:rsidRPr="00761F2B">
          <w:rPr>
            <w:rStyle w:val="af"/>
            <w:rFonts w:hint="eastAsia"/>
            <w:noProof/>
          </w:rPr>
          <w:t>畫面</w:t>
        </w:r>
        <w:r>
          <w:rPr>
            <w:noProof/>
            <w:webHidden/>
          </w:rPr>
          <w:tab/>
        </w:r>
        <w:r>
          <w:rPr>
            <w:noProof/>
            <w:webHidden/>
          </w:rPr>
          <w:fldChar w:fldCharType="begin"/>
        </w:r>
        <w:r>
          <w:rPr>
            <w:noProof/>
            <w:webHidden/>
          </w:rPr>
          <w:instrText xml:space="preserve"> PAGEREF _Toc361079702 \h </w:instrText>
        </w:r>
        <w:r>
          <w:rPr>
            <w:noProof/>
            <w:webHidden/>
          </w:rPr>
        </w:r>
      </w:ins>
      <w:r>
        <w:rPr>
          <w:noProof/>
          <w:webHidden/>
        </w:rPr>
        <w:fldChar w:fldCharType="separate"/>
      </w:r>
      <w:ins w:id="744" w:author="腹黒い茶" w:date="2013-07-08T20:40:00Z">
        <w:r>
          <w:rPr>
            <w:noProof/>
            <w:webHidden/>
          </w:rPr>
          <w:t>34</w:t>
        </w:r>
        <w:r>
          <w:rPr>
            <w:noProof/>
            <w:webHidden/>
          </w:rPr>
          <w:fldChar w:fldCharType="end"/>
        </w:r>
        <w:r w:rsidRPr="00761F2B">
          <w:rPr>
            <w:rStyle w:val="af"/>
            <w:noProof/>
          </w:rPr>
          <w:fldChar w:fldCharType="end"/>
        </w:r>
      </w:ins>
    </w:p>
    <w:p w14:paraId="5A0F5DE7" w14:textId="77777777" w:rsidR="007D7F2F" w:rsidRDefault="007D7F2F">
      <w:pPr>
        <w:pStyle w:val="af6"/>
        <w:tabs>
          <w:tab w:val="right" w:leader="dot" w:pos="9628"/>
        </w:tabs>
        <w:rPr>
          <w:ins w:id="745" w:author="腹黒い茶" w:date="2013-07-08T20:40:00Z"/>
          <w:rFonts w:asciiTheme="minorHAnsi" w:hAnsiTheme="minorHAnsi" w:cstheme="minorBidi"/>
          <w:noProof/>
          <w:szCs w:val="22"/>
        </w:rPr>
      </w:pPr>
      <w:ins w:id="746" w:author="腹黒い茶" w:date="2013-07-08T20:40:00Z">
        <w:r w:rsidRPr="00761F2B">
          <w:rPr>
            <w:rStyle w:val="af"/>
            <w:noProof/>
          </w:rPr>
          <w:fldChar w:fldCharType="begin"/>
        </w:r>
        <w:r w:rsidRPr="00761F2B">
          <w:rPr>
            <w:rStyle w:val="af"/>
            <w:noProof/>
          </w:rPr>
          <w:instrText xml:space="preserve"> </w:instrText>
        </w:r>
        <w:r>
          <w:rPr>
            <w:noProof/>
          </w:rPr>
          <w:instrText>HYPERLINK \l "_Toc361079703"</w:instrText>
        </w:r>
        <w:r w:rsidRPr="00761F2B">
          <w:rPr>
            <w:rStyle w:val="af"/>
            <w:noProof/>
          </w:rPr>
          <w:instrText xml:space="preserve"> </w:instrText>
        </w:r>
        <w:r w:rsidRPr="00761F2B">
          <w:rPr>
            <w:rStyle w:val="af"/>
            <w:noProof/>
          </w:rPr>
        </w:r>
        <w:r w:rsidRPr="00761F2B">
          <w:rPr>
            <w:rStyle w:val="af"/>
            <w:noProof/>
          </w:rPr>
          <w:fldChar w:fldCharType="separate"/>
        </w:r>
        <w:r w:rsidRPr="00761F2B">
          <w:rPr>
            <w:rStyle w:val="af"/>
            <w:rFonts w:hint="eastAsia"/>
            <w:noProof/>
          </w:rPr>
          <w:t>圖</w:t>
        </w:r>
        <w:r w:rsidRPr="00761F2B">
          <w:rPr>
            <w:rStyle w:val="af"/>
            <w:noProof/>
          </w:rPr>
          <w:t xml:space="preserve"> 8 </w:t>
        </w:r>
        <w:r w:rsidRPr="00761F2B">
          <w:rPr>
            <w:rStyle w:val="af"/>
            <w:rFonts w:hint="eastAsia"/>
            <w:noProof/>
          </w:rPr>
          <w:t>儀錶板畫面</w:t>
        </w:r>
        <w:r>
          <w:rPr>
            <w:noProof/>
            <w:webHidden/>
          </w:rPr>
          <w:tab/>
        </w:r>
        <w:r>
          <w:rPr>
            <w:noProof/>
            <w:webHidden/>
          </w:rPr>
          <w:fldChar w:fldCharType="begin"/>
        </w:r>
        <w:r>
          <w:rPr>
            <w:noProof/>
            <w:webHidden/>
          </w:rPr>
          <w:instrText xml:space="preserve"> PAGEREF _Toc361079703 \h </w:instrText>
        </w:r>
        <w:r>
          <w:rPr>
            <w:noProof/>
            <w:webHidden/>
          </w:rPr>
        </w:r>
      </w:ins>
      <w:r>
        <w:rPr>
          <w:noProof/>
          <w:webHidden/>
        </w:rPr>
        <w:fldChar w:fldCharType="separate"/>
      </w:r>
      <w:ins w:id="747" w:author="腹黒い茶" w:date="2013-07-08T20:40:00Z">
        <w:r>
          <w:rPr>
            <w:noProof/>
            <w:webHidden/>
          </w:rPr>
          <w:t>35</w:t>
        </w:r>
        <w:r>
          <w:rPr>
            <w:noProof/>
            <w:webHidden/>
          </w:rPr>
          <w:fldChar w:fldCharType="end"/>
        </w:r>
        <w:r w:rsidRPr="00761F2B">
          <w:rPr>
            <w:rStyle w:val="af"/>
            <w:noProof/>
          </w:rPr>
          <w:fldChar w:fldCharType="end"/>
        </w:r>
      </w:ins>
    </w:p>
    <w:p w14:paraId="1A925417" w14:textId="77777777" w:rsidR="007D7F2F" w:rsidRDefault="007D7F2F">
      <w:pPr>
        <w:pStyle w:val="af6"/>
        <w:tabs>
          <w:tab w:val="right" w:leader="dot" w:pos="9628"/>
        </w:tabs>
        <w:rPr>
          <w:ins w:id="748" w:author="腹黒い茶" w:date="2013-07-08T20:40:00Z"/>
          <w:rFonts w:asciiTheme="minorHAnsi" w:hAnsiTheme="minorHAnsi" w:cstheme="minorBidi"/>
          <w:noProof/>
          <w:szCs w:val="22"/>
        </w:rPr>
      </w:pPr>
      <w:ins w:id="749" w:author="腹黒い茶" w:date="2013-07-08T20:40:00Z">
        <w:r w:rsidRPr="00761F2B">
          <w:rPr>
            <w:rStyle w:val="af"/>
            <w:noProof/>
          </w:rPr>
          <w:fldChar w:fldCharType="begin"/>
        </w:r>
        <w:r w:rsidRPr="00761F2B">
          <w:rPr>
            <w:rStyle w:val="af"/>
            <w:noProof/>
          </w:rPr>
          <w:instrText xml:space="preserve"> </w:instrText>
        </w:r>
        <w:r>
          <w:rPr>
            <w:noProof/>
          </w:rPr>
          <w:instrText>HYPERLINK \l "_Toc361079704"</w:instrText>
        </w:r>
        <w:r w:rsidRPr="00761F2B">
          <w:rPr>
            <w:rStyle w:val="af"/>
            <w:noProof/>
          </w:rPr>
          <w:instrText xml:space="preserve"> </w:instrText>
        </w:r>
        <w:r w:rsidRPr="00761F2B">
          <w:rPr>
            <w:rStyle w:val="af"/>
            <w:noProof/>
          </w:rPr>
        </w:r>
        <w:r w:rsidRPr="00761F2B">
          <w:rPr>
            <w:rStyle w:val="af"/>
            <w:noProof/>
          </w:rPr>
          <w:fldChar w:fldCharType="separate"/>
        </w:r>
        <w:r w:rsidRPr="00761F2B">
          <w:rPr>
            <w:rStyle w:val="af"/>
            <w:rFonts w:hint="eastAsia"/>
            <w:noProof/>
          </w:rPr>
          <w:t>圖</w:t>
        </w:r>
        <w:r w:rsidRPr="00761F2B">
          <w:rPr>
            <w:rStyle w:val="af"/>
            <w:noProof/>
          </w:rPr>
          <w:t xml:space="preserve"> 9 </w:t>
        </w:r>
        <w:r w:rsidRPr="00761F2B">
          <w:rPr>
            <w:rStyle w:val="af"/>
            <w:rFonts w:hint="eastAsia"/>
            <w:noProof/>
          </w:rPr>
          <w:t>程式碼更新指示畫面，</w:t>
        </w:r>
        <w:r>
          <w:rPr>
            <w:noProof/>
            <w:webHidden/>
          </w:rPr>
          <w:tab/>
        </w:r>
        <w:r>
          <w:rPr>
            <w:noProof/>
            <w:webHidden/>
          </w:rPr>
          <w:fldChar w:fldCharType="begin"/>
        </w:r>
        <w:r>
          <w:rPr>
            <w:noProof/>
            <w:webHidden/>
          </w:rPr>
          <w:instrText xml:space="preserve"> PAGEREF _Toc361079704 \h </w:instrText>
        </w:r>
        <w:r>
          <w:rPr>
            <w:noProof/>
            <w:webHidden/>
          </w:rPr>
        </w:r>
      </w:ins>
      <w:r>
        <w:rPr>
          <w:noProof/>
          <w:webHidden/>
        </w:rPr>
        <w:fldChar w:fldCharType="separate"/>
      </w:r>
      <w:ins w:id="750" w:author="腹黒い茶" w:date="2013-07-08T20:40:00Z">
        <w:r>
          <w:rPr>
            <w:noProof/>
            <w:webHidden/>
          </w:rPr>
          <w:t>36</w:t>
        </w:r>
        <w:r>
          <w:rPr>
            <w:noProof/>
            <w:webHidden/>
          </w:rPr>
          <w:fldChar w:fldCharType="end"/>
        </w:r>
        <w:r w:rsidRPr="00761F2B">
          <w:rPr>
            <w:rStyle w:val="af"/>
            <w:noProof/>
          </w:rPr>
          <w:fldChar w:fldCharType="end"/>
        </w:r>
      </w:ins>
    </w:p>
    <w:p w14:paraId="7AB0C2C7" w14:textId="77777777" w:rsidR="007D7F2F" w:rsidRDefault="007D7F2F">
      <w:pPr>
        <w:pStyle w:val="af6"/>
        <w:tabs>
          <w:tab w:val="right" w:leader="dot" w:pos="9628"/>
        </w:tabs>
        <w:rPr>
          <w:ins w:id="751" w:author="腹黒い茶" w:date="2013-07-08T20:40:00Z"/>
          <w:rFonts w:asciiTheme="minorHAnsi" w:hAnsiTheme="minorHAnsi" w:cstheme="minorBidi"/>
          <w:noProof/>
          <w:szCs w:val="22"/>
        </w:rPr>
      </w:pPr>
      <w:ins w:id="752" w:author="腹黒い茶" w:date="2013-07-08T20:40:00Z">
        <w:r w:rsidRPr="00761F2B">
          <w:rPr>
            <w:rStyle w:val="af"/>
            <w:noProof/>
          </w:rPr>
          <w:fldChar w:fldCharType="begin"/>
        </w:r>
        <w:r w:rsidRPr="00761F2B">
          <w:rPr>
            <w:rStyle w:val="af"/>
            <w:noProof/>
          </w:rPr>
          <w:instrText xml:space="preserve"> </w:instrText>
        </w:r>
        <w:r>
          <w:rPr>
            <w:noProof/>
          </w:rPr>
          <w:instrText>HYPERLINK \l "_Toc361079705"</w:instrText>
        </w:r>
        <w:r w:rsidRPr="00761F2B">
          <w:rPr>
            <w:rStyle w:val="af"/>
            <w:noProof/>
          </w:rPr>
          <w:instrText xml:space="preserve"> </w:instrText>
        </w:r>
        <w:r w:rsidRPr="00761F2B">
          <w:rPr>
            <w:rStyle w:val="af"/>
            <w:noProof/>
          </w:rPr>
        </w:r>
        <w:r w:rsidRPr="00761F2B">
          <w:rPr>
            <w:rStyle w:val="af"/>
            <w:noProof/>
          </w:rPr>
          <w:fldChar w:fldCharType="separate"/>
        </w:r>
        <w:r w:rsidRPr="00761F2B">
          <w:rPr>
            <w:rStyle w:val="af"/>
            <w:rFonts w:hint="eastAsia"/>
            <w:noProof/>
          </w:rPr>
          <w:t>圖</w:t>
        </w:r>
        <w:r w:rsidRPr="00761F2B">
          <w:rPr>
            <w:rStyle w:val="af"/>
            <w:noProof/>
          </w:rPr>
          <w:t xml:space="preserve"> 10 </w:t>
        </w:r>
        <w:r w:rsidRPr="00761F2B">
          <w:rPr>
            <w:rStyle w:val="af"/>
            <w:rFonts w:hint="eastAsia"/>
            <w:noProof/>
          </w:rPr>
          <w:t>本系統程式碼更新部屬畫面，</w:t>
        </w:r>
        <w:r>
          <w:rPr>
            <w:noProof/>
            <w:webHidden/>
          </w:rPr>
          <w:tab/>
        </w:r>
        <w:r>
          <w:rPr>
            <w:noProof/>
            <w:webHidden/>
          </w:rPr>
          <w:fldChar w:fldCharType="begin"/>
        </w:r>
        <w:r>
          <w:rPr>
            <w:noProof/>
            <w:webHidden/>
          </w:rPr>
          <w:instrText xml:space="preserve"> PAGEREF _Toc361079705 \h </w:instrText>
        </w:r>
        <w:r>
          <w:rPr>
            <w:noProof/>
            <w:webHidden/>
          </w:rPr>
        </w:r>
      </w:ins>
      <w:r>
        <w:rPr>
          <w:noProof/>
          <w:webHidden/>
        </w:rPr>
        <w:fldChar w:fldCharType="separate"/>
      </w:r>
      <w:ins w:id="753" w:author="腹黒い茶" w:date="2013-07-08T20:40:00Z">
        <w:r>
          <w:rPr>
            <w:noProof/>
            <w:webHidden/>
          </w:rPr>
          <w:t>37</w:t>
        </w:r>
        <w:r>
          <w:rPr>
            <w:noProof/>
            <w:webHidden/>
          </w:rPr>
          <w:fldChar w:fldCharType="end"/>
        </w:r>
        <w:r w:rsidRPr="00761F2B">
          <w:rPr>
            <w:rStyle w:val="af"/>
            <w:noProof/>
          </w:rPr>
          <w:fldChar w:fldCharType="end"/>
        </w:r>
      </w:ins>
    </w:p>
    <w:p w14:paraId="6A2D56FC" w14:textId="77777777" w:rsidR="007D7F2F" w:rsidRDefault="007D7F2F">
      <w:pPr>
        <w:pStyle w:val="af6"/>
        <w:tabs>
          <w:tab w:val="right" w:leader="dot" w:pos="9628"/>
        </w:tabs>
        <w:rPr>
          <w:ins w:id="754" w:author="腹黒い茶" w:date="2013-07-08T20:40:00Z"/>
          <w:rFonts w:asciiTheme="minorHAnsi" w:hAnsiTheme="minorHAnsi" w:cstheme="minorBidi"/>
          <w:noProof/>
          <w:szCs w:val="22"/>
        </w:rPr>
      </w:pPr>
      <w:ins w:id="755" w:author="腹黒い茶" w:date="2013-07-08T20:40:00Z">
        <w:r w:rsidRPr="00761F2B">
          <w:rPr>
            <w:rStyle w:val="af"/>
            <w:noProof/>
          </w:rPr>
          <w:fldChar w:fldCharType="begin"/>
        </w:r>
        <w:r w:rsidRPr="00761F2B">
          <w:rPr>
            <w:rStyle w:val="af"/>
            <w:noProof/>
          </w:rPr>
          <w:instrText xml:space="preserve"> </w:instrText>
        </w:r>
        <w:r>
          <w:rPr>
            <w:noProof/>
          </w:rPr>
          <w:instrText>HYPERLINK \l "_Toc361079706"</w:instrText>
        </w:r>
        <w:r w:rsidRPr="00761F2B">
          <w:rPr>
            <w:rStyle w:val="af"/>
            <w:noProof/>
          </w:rPr>
          <w:instrText xml:space="preserve"> </w:instrText>
        </w:r>
        <w:r w:rsidRPr="00761F2B">
          <w:rPr>
            <w:rStyle w:val="af"/>
            <w:noProof/>
          </w:rPr>
        </w:r>
        <w:r w:rsidRPr="00761F2B">
          <w:rPr>
            <w:rStyle w:val="af"/>
            <w:noProof/>
          </w:rPr>
          <w:fldChar w:fldCharType="separate"/>
        </w:r>
        <w:r w:rsidRPr="00761F2B">
          <w:rPr>
            <w:rStyle w:val="af"/>
            <w:rFonts w:hint="eastAsia"/>
            <w:noProof/>
          </w:rPr>
          <w:t>圖</w:t>
        </w:r>
        <w:r w:rsidRPr="00761F2B">
          <w:rPr>
            <w:rStyle w:val="af"/>
            <w:noProof/>
          </w:rPr>
          <w:t xml:space="preserve"> 11 </w:t>
        </w:r>
        <w:r w:rsidRPr="00761F2B">
          <w:rPr>
            <w:rStyle w:val="af"/>
            <w:rFonts w:hint="eastAsia"/>
            <w:noProof/>
          </w:rPr>
          <w:t>單張代碼有預設樣板檔的查詢命令</w:t>
        </w:r>
        <w:r>
          <w:rPr>
            <w:noProof/>
            <w:webHidden/>
          </w:rPr>
          <w:tab/>
        </w:r>
        <w:r>
          <w:rPr>
            <w:noProof/>
            <w:webHidden/>
          </w:rPr>
          <w:fldChar w:fldCharType="begin"/>
        </w:r>
        <w:r>
          <w:rPr>
            <w:noProof/>
            <w:webHidden/>
          </w:rPr>
          <w:instrText xml:space="preserve"> PAGEREF _Toc361079706 \h </w:instrText>
        </w:r>
        <w:r>
          <w:rPr>
            <w:noProof/>
            <w:webHidden/>
          </w:rPr>
        </w:r>
      </w:ins>
      <w:r>
        <w:rPr>
          <w:noProof/>
          <w:webHidden/>
        </w:rPr>
        <w:fldChar w:fldCharType="separate"/>
      </w:r>
      <w:ins w:id="756" w:author="腹黒い茶" w:date="2013-07-08T20:40:00Z">
        <w:r>
          <w:rPr>
            <w:noProof/>
            <w:webHidden/>
          </w:rPr>
          <w:t>39</w:t>
        </w:r>
        <w:r>
          <w:rPr>
            <w:noProof/>
            <w:webHidden/>
          </w:rPr>
          <w:fldChar w:fldCharType="end"/>
        </w:r>
        <w:r w:rsidRPr="00761F2B">
          <w:rPr>
            <w:rStyle w:val="af"/>
            <w:noProof/>
          </w:rPr>
          <w:fldChar w:fldCharType="end"/>
        </w:r>
      </w:ins>
    </w:p>
    <w:p w14:paraId="686EE3C7" w14:textId="77777777" w:rsidR="007D7F2F" w:rsidRDefault="007D7F2F">
      <w:pPr>
        <w:pStyle w:val="af6"/>
        <w:tabs>
          <w:tab w:val="right" w:leader="dot" w:pos="9628"/>
        </w:tabs>
        <w:rPr>
          <w:ins w:id="757" w:author="腹黒い茶" w:date="2013-07-08T20:40:00Z"/>
          <w:rFonts w:asciiTheme="minorHAnsi" w:hAnsiTheme="minorHAnsi" w:cstheme="minorBidi"/>
          <w:noProof/>
          <w:szCs w:val="22"/>
        </w:rPr>
      </w:pPr>
      <w:ins w:id="758" w:author="腹黒い茶" w:date="2013-07-08T20:40:00Z">
        <w:r w:rsidRPr="00761F2B">
          <w:rPr>
            <w:rStyle w:val="af"/>
            <w:noProof/>
          </w:rPr>
          <w:fldChar w:fldCharType="begin"/>
        </w:r>
        <w:r w:rsidRPr="00761F2B">
          <w:rPr>
            <w:rStyle w:val="af"/>
            <w:noProof/>
          </w:rPr>
          <w:instrText xml:space="preserve"> </w:instrText>
        </w:r>
        <w:r>
          <w:rPr>
            <w:noProof/>
          </w:rPr>
          <w:instrText>HYPERLINK \l "_Toc361079707"</w:instrText>
        </w:r>
        <w:r w:rsidRPr="00761F2B">
          <w:rPr>
            <w:rStyle w:val="af"/>
            <w:noProof/>
          </w:rPr>
          <w:instrText xml:space="preserve"> </w:instrText>
        </w:r>
        <w:r w:rsidRPr="00761F2B">
          <w:rPr>
            <w:rStyle w:val="af"/>
            <w:noProof/>
          </w:rPr>
        </w:r>
        <w:r w:rsidRPr="00761F2B">
          <w:rPr>
            <w:rStyle w:val="af"/>
            <w:noProof/>
          </w:rPr>
          <w:fldChar w:fldCharType="separate"/>
        </w:r>
        <w:r w:rsidRPr="00761F2B">
          <w:rPr>
            <w:rStyle w:val="af"/>
            <w:rFonts w:hint="eastAsia"/>
            <w:noProof/>
          </w:rPr>
          <w:t>圖</w:t>
        </w:r>
        <w:r w:rsidRPr="00761F2B">
          <w:rPr>
            <w:rStyle w:val="af"/>
            <w:noProof/>
          </w:rPr>
          <w:t xml:space="preserve"> 12 </w:t>
        </w:r>
        <w:r w:rsidRPr="00761F2B">
          <w:rPr>
            <w:rStyle w:val="af"/>
            <w:rFonts w:hint="eastAsia"/>
            <w:noProof/>
          </w:rPr>
          <w:t>單張代碼有預設樣板檔的回應結果</w:t>
        </w:r>
        <w:r>
          <w:rPr>
            <w:noProof/>
            <w:webHidden/>
          </w:rPr>
          <w:tab/>
        </w:r>
        <w:r>
          <w:rPr>
            <w:noProof/>
            <w:webHidden/>
          </w:rPr>
          <w:fldChar w:fldCharType="begin"/>
        </w:r>
        <w:r>
          <w:rPr>
            <w:noProof/>
            <w:webHidden/>
          </w:rPr>
          <w:instrText xml:space="preserve"> PAGEREF _Toc361079707 \h </w:instrText>
        </w:r>
        <w:r>
          <w:rPr>
            <w:noProof/>
            <w:webHidden/>
          </w:rPr>
        </w:r>
      </w:ins>
      <w:r>
        <w:rPr>
          <w:noProof/>
          <w:webHidden/>
        </w:rPr>
        <w:fldChar w:fldCharType="separate"/>
      </w:r>
      <w:ins w:id="759" w:author="腹黒い茶" w:date="2013-07-08T20:40:00Z">
        <w:r>
          <w:rPr>
            <w:noProof/>
            <w:webHidden/>
          </w:rPr>
          <w:t>40</w:t>
        </w:r>
        <w:r>
          <w:rPr>
            <w:noProof/>
            <w:webHidden/>
          </w:rPr>
          <w:fldChar w:fldCharType="end"/>
        </w:r>
        <w:r w:rsidRPr="00761F2B">
          <w:rPr>
            <w:rStyle w:val="af"/>
            <w:noProof/>
          </w:rPr>
          <w:fldChar w:fldCharType="end"/>
        </w:r>
      </w:ins>
    </w:p>
    <w:p w14:paraId="01252828" w14:textId="77777777" w:rsidR="007D7F2F" w:rsidRDefault="007D7F2F">
      <w:pPr>
        <w:pStyle w:val="af6"/>
        <w:tabs>
          <w:tab w:val="right" w:leader="dot" w:pos="9628"/>
        </w:tabs>
        <w:rPr>
          <w:ins w:id="760" w:author="腹黒い茶" w:date="2013-07-08T20:40:00Z"/>
          <w:rFonts w:asciiTheme="minorHAnsi" w:hAnsiTheme="minorHAnsi" w:cstheme="minorBidi"/>
          <w:noProof/>
          <w:szCs w:val="22"/>
        </w:rPr>
      </w:pPr>
      <w:ins w:id="761" w:author="腹黒い茶" w:date="2013-07-08T20:40:00Z">
        <w:r w:rsidRPr="00761F2B">
          <w:rPr>
            <w:rStyle w:val="af"/>
            <w:noProof/>
          </w:rPr>
          <w:fldChar w:fldCharType="begin"/>
        </w:r>
        <w:r w:rsidRPr="00761F2B">
          <w:rPr>
            <w:rStyle w:val="af"/>
            <w:noProof/>
          </w:rPr>
          <w:instrText xml:space="preserve"> </w:instrText>
        </w:r>
        <w:r>
          <w:rPr>
            <w:noProof/>
          </w:rPr>
          <w:instrText>HYPERLINK \l "_Toc361079708"</w:instrText>
        </w:r>
        <w:r w:rsidRPr="00761F2B">
          <w:rPr>
            <w:rStyle w:val="af"/>
            <w:noProof/>
          </w:rPr>
          <w:instrText xml:space="preserve"> </w:instrText>
        </w:r>
        <w:r w:rsidRPr="00761F2B">
          <w:rPr>
            <w:rStyle w:val="af"/>
            <w:noProof/>
          </w:rPr>
        </w:r>
        <w:r w:rsidRPr="00761F2B">
          <w:rPr>
            <w:rStyle w:val="af"/>
            <w:noProof/>
          </w:rPr>
          <w:fldChar w:fldCharType="separate"/>
        </w:r>
        <w:r w:rsidRPr="00761F2B">
          <w:rPr>
            <w:rStyle w:val="af"/>
            <w:rFonts w:hint="eastAsia"/>
            <w:noProof/>
          </w:rPr>
          <w:t>圖</w:t>
        </w:r>
        <w:r w:rsidRPr="00761F2B">
          <w:rPr>
            <w:rStyle w:val="af"/>
            <w:noProof/>
          </w:rPr>
          <w:t xml:space="preserve"> 13 </w:t>
        </w:r>
        <w:r w:rsidRPr="00761F2B">
          <w:rPr>
            <w:rStyle w:val="af"/>
            <w:rFonts w:hint="eastAsia"/>
            <w:noProof/>
          </w:rPr>
          <w:t>單張代碼沒有預設樣板檔的查詢命令</w:t>
        </w:r>
        <w:r>
          <w:rPr>
            <w:noProof/>
            <w:webHidden/>
          </w:rPr>
          <w:tab/>
        </w:r>
        <w:r>
          <w:rPr>
            <w:noProof/>
            <w:webHidden/>
          </w:rPr>
          <w:fldChar w:fldCharType="begin"/>
        </w:r>
        <w:r>
          <w:rPr>
            <w:noProof/>
            <w:webHidden/>
          </w:rPr>
          <w:instrText xml:space="preserve"> PAGEREF _Toc361079708 \h </w:instrText>
        </w:r>
        <w:r>
          <w:rPr>
            <w:noProof/>
            <w:webHidden/>
          </w:rPr>
        </w:r>
      </w:ins>
      <w:r>
        <w:rPr>
          <w:noProof/>
          <w:webHidden/>
        </w:rPr>
        <w:fldChar w:fldCharType="separate"/>
      </w:r>
      <w:ins w:id="762" w:author="腹黒い茶" w:date="2013-07-08T20:40:00Z">
        <w:r>
          <w:rPr>
            <w:noProof/>
            <w:webHidden/>
          </w:rPr>
          <w:t>40</w:t>
        </w:r>
        <w:r>
          <w:rPr>
            <w:noProof/>
            <w:webHidden/>
          </w:rPr>
          <w:fldChar w:fldCharType="end"/>
        </w:r>
        <w:r w:rsidRPr="00761F2B">
          <w:rPr>
            <w:rStyle w:val="af"/>
            <w:noProof/>
          </w:rPr>
          <w:fldChar w:fldCharType="end"/>
        </w:r>
      </w:ins>
    </w:p>
    <w:p w14:paraId="0982385D" w14:textId="77777777" w:rsidR="007D7F2F" w:rsidRDefault="007D7F2F">
      <w:pPr>
        <w:pStyle w:val="af6"/>
        <w:tabs>
          <w:tab w:val="right" w:leader="dot" w:pos="9628"/>
        </w:tabs>
        <w:rPr>
          <w:ins w:id="763" w:author="腹黒い茶" w:date="2013-07-08T20:40:00Z"/>
          <w:rFonts w:asciiTheme="minorHAnsi" w:hAnsiTheme="minorHAnsi" w:cstheme="minorBidi"/>
          <w:noProof/>
          <w:szCs w:val="22"/>
        </w:rPr>
      </w:pPr>
      <w:ins w:id="764" w:author="腹黒い茶" w:date="2013-07-08T20:40:00Z">
        <w:r w:rsidRPr="00761F2B">
          <w:rPr>
            <w:rStyle w:val="af"/>
            <w:noProof/>
          </w:rPr>
          <w:fldChar w:fldCharType="begin"/>
        </w:r>
        <w:r w:rsidRPr="00761F2B">
          <w:rPr>
            <w:rStyle w:val="af"/>
            <w:noProof/>
          </w:rPr>
          <w:instrText xml:space="preserve"> </w:instrText>
        </w:r>
        <w:r>
          <w:rPr>
            <w:noProof/>
          </w:rPr>
          <w:instrText>HYPERLINK \l "_Toc361079709"</w:instrText>
        </w:r>
        <w:r w:rsidRPr="00761F2B">
          <w:rPr>
            <w:rStyle w:val="af"/>
            <w:noProof/>
          </w:rPr>
          <w:instrText xml:space="preserve"> </w:instrText>
        </w:r>
        <w:r w:rsidRPr="00761F2B">
          <w:rPr>
            <w:rStyle w:val="af"/>
            <w:noProof/>
          </w:rPr>
        </w:r>
        <w:r w:rsidRPr="00761F2B">
          <w:rPr>
            <w:rStyle w:val="af"/>
            <w:noProof/>
          </w:rPr>
          <w:fldChar w:fldCharType="separate"/>
        </w:r>
        <w:r w:rsidRPr="00761F2B">
          <w:rPr>
            <w:rStyle w:val="af"/>
            <w:rFonts w:hint="eastAsia"/>
            <w:noProof/>
          </w:rPr>
          <w:t>圖</w:t>
        </w:r>
        <w:r w:rsidRPr="00761F2B">
          <w:rPr>
            <w:rStyle w:val="af"/>
            <w:noProof/>
          </w:rPr>
          <w:t xml:space="preserve"> 14 </w:t>
        </w:r>
        <w:r w:rsidRPr="00761F2B">
          <w:rPr>
            <w:rStyle w:val="af"/>
            <w:rFonts w:hint="eastAsia"/>
            <w:noProof/>
          </w:rPr>
          <w:t>單張代碼沒有預設樣板檔的回應結果</w:t>
        </w:r>
        <w:r>
          <w:rPr>
            <w:noProof/>
            <w:webHidden/>
          </w:rPr>
          <w:tab/>
        </w:r>
        <w:r>
          <w:rPr>
            <w:noProof/>
            <w:webHidden/>
          </w:rPr>
          <w:fldChar w:fldCharType="begin"/>
        </w:r>
        <w:r>
          <w:rPr>
            <w:noProof/>
            <w:webHidden/>
          </w:rPr>
          <w:instrText xml:space="preserve"> PAGEREF _Toc361079709 \h </w:instrText>
        </w:r>
        <w:r>
          <w:rPr>
            <w:noProof/>
            <w:webHidden/>
          </w:rPr>
        </w:r>
      </w:ins>
      <w:r>
        <w:rPr>
          <w:noProof/>
          <w:webHidden/>
        </w:rPr>
        <w:fldChar w:fldCharType="separate"/>
      </w:r>
      <w:ins w:id="765" w:author="腹黒い茶" w:date="2013-07-08T20:40:00Z">
        <w:r>
          <w:rPr>
            <w:noProof/>
            <w:webHidden/>
          </w:rPr>
          <w:t>41</w:t>
        </w:r>
        <w:r>
          <w:rPr>
            <w:noProof/>
            <w:webHidden/>
          </w:rPr>
          <w:fldChar w:fldCharType="end"/>
        </w:r>
        <w:r w:rsidRPr="00761F2B">
          <w:rPr>
            <w:rStyle w:val="af"/>
            <w:noProof/>
          </w:rPr>
          <w:fldChar w:fldCharType="end"/>
        </w:r>
      </w:ins>
    </w:p>
    <w:p w14:paraId="63B8F33E" w14:textId="77777777" w:rsidR="007D7F2F" w:rsidRDefault="007D7F2F">
      <w:pPr>
        <w:pStyle w:val="af6"/>
        <w:tabs>
          <w:tab w:val="right" w:leader="dot" w:pos="9628"/>
        </w:tabs>
        <w:rPr>
          <w:ins w:id="766" w:author="腹黒い茶" w:date="2013-07-08T20:40:00Z"/>
          <w:rFonts w:asciiTheme="minorHAnsi" w:hAnsiTheme="minorHAnsi" w:cstheme="minorBidi"/>
          <w:noProof/>
          <w:szCs w:val="22"/>
        </w:rPr>
      </w:pPr>
      <w:ins w:id="767" w:author="腹黒い茶" w:date="2013-07-08T20:40:00Z">
        <w:r w:rsidRPr="00761F2B">
          <w:rPr>
            <w:rStyle w:val="af"/>
            <w:noProof/>
          </w:rPr>
          <w:fldChar w:fldCharType="begin"/>
        </w:r>
        <w:r w:rsidRPr="00761F2B">
          <w:rPr>
            <w:rStyle w:val="af"/>
            <w:noProof/>
          </w:rPr>
          <w:instrText xml:space="preserve"> </w:instrText>
        </w:r>
        <w:r>
          <w:rPr>
            <w:noProof/>
          </w:rPr>
          <w:instrText>HYPERLINK \l "_Toc361079710"</w:instrText>
        </w:r>
        <w:r w:rsidRPr="00761F2B">
          <w:rPr>
            <w:rStyle w:val="af"/>
            <w:noProof/>
          </w:rPr>
          <w:instrText xml:space="preserve"> </w:instrText>
        </w:r>
        <w:r w:rsidRPr="00761F2B">
          <w:rPr>
            <w:rStyle w:val="af"/>
            <w:noProof/>
          </w:rPr>
        </w:r>
        <w:r w:rsidRPr="00761F2B">
          <w:rPr>
            <w:rStyle w:val="af"/>
            <w:noProof/>
          </w:rPr>
          <w:fldChar w:fldCharType="separate"/>
        </w:r>
        <w:r w:rsidRPr="00761F2B">
          <w:rPr>
            <w:rStyle w:val="af"/>
            <w:rFonts w:hint="eastAsia"/>
            <w:noProof/>
          </w:rPr>
          <w:t>圖</w:t>
        </w:r>
        <w:r w:rsidRPr="00761F2B">
          <w:rPr>
            <w:rStyle w:val="af"/>
            <w:noProof/>
          </w:rPr>
          <w:t xml:space="preserve"> 15 </w:t>
        </w:r>
        <w:r w:rsidRPr="00761F2B">
          <w:rPr>
            <w:rStyle w:val="af"/>
            <w:rFonts w:hint="eastAsia"/>
            <w:noProof/>
          </w:rPr>
          <w:t>鼠標回應：未按附加按鍵</w:t>
        </w:r>
        <w:r>
          <w:rPr>
            <w:noProof/>
            <w:webHidden/>
          </w:rPr>
          <w:tab/>
        </w:r>
        <w:r>
          <w:rPr>
            <w:noProof/>
            <w:webHidden/>
          </w:rPr>
          <w:fldChar w:fldCharType="begin"/>
        </w:r>
        <w:r>
          <w:rPr>
            <w:noProof/>
            <w:webHidden/>
          </w:rPr>
          <w:instrText xml:space="preserve"> PAGEREF _Toc361079710 \h </w:instrText>
        </w:r>
        <w:r>
          <w:rPr>
            <w:noProof/>
            <w:webHidden/>
          </w:rPr>
        </w:r>
      </w:ins>
      <w:r>
        <w:rPr>
          <w:noProof/>
          <w:webHidden/>
        </w:rPr>
        <w:fldChar w:fldCharType="separate"/>
      </w:r>
      <w:ins w:id="768" w:author="腹黒い茶" w:date="2013-07-08T20:40:00Z">
        <w:r>
          <w:rPr>
            <w:noProof/>
            <w:webHidden/>
          </w:rPr>
          <w:t>42</w:t>
        </w:r>
        <w:r>
          <w:rPr>
            <w:noProof/>
            <w:webHidden/>
          </w:rPr>
          <w:fldChar w:fldCharType="end"/>
        </w:r>
        <w:r w:rsidRPr="00761F2B">
          <w:rPr>
            <w:rStyle w:val="af"/>
            <w:noProof/>
          </w:rPr>
          <w:fldChar w:fldCharType="end"/>
        </w:r>
      </w:ins>
    </w:p>
    <w:p w14:paraId="4958845A" w14:textId="77777777" w:rsidR="007D7F2F" w:rsidRDefault="007D7F2F">
      <w:pPr>
        <w:pStyle w:val="af6"/>
        <w:tabs>
          <w:tab w:val="right" w:leader="dot" w:pos="9628"/>
        </w:tabs>
        <w:rPr>
          <w:ins w:id="769" w:author="腹黒い茶" w:date="2013-07-08T20:40:00Z"/>
          <w:rFonts w:asciiTheme="minorHAnsi" w:hAnsiTheme="minorHAnsi" w:cstheme="minorBidi"/>
          <w:noProof/>
          <w:szCs w:val="22"/>
        </w:rPr>
      </w:pPr>
      <w:ins w:id="770" w:author="腹黒い茶" w:date="2013-07-08T20:40:00Z">
        <w:r w:rsidRPr="00761F2B">
          <w:rPr>
            <w:rStyle w:val="af"/>
            <w:noProof/>
          </w:rPr>
          <w:fldChar w:fldCharType="begin"/>
        </w:r>
        <w:r w:rsidRPr="00761F2B">
          <w:rPr>
            <w:rStyle w:val="af"/>
            <w:noProof/>
          </w:rPr>
          <w:instrText xml:space="preserve"> </w:instrText>
        </w:r>
        <w:r>
          <w:rPr>
            <w:noProof/>
          </w:rPr>
          <w:instrText>HYPERLINK \l "_Toc361079711"</w:instrText>
        </w:r>
        <w:r w:rsidRPr="00761F2B">
          <w:rPr>
            <w:rStyle w:val="af"/>
            <w:noProof/>
          </w:rPr>
          <w:instrText xml:space="preserve"> </w:instrText>
        </w:r>
        <w:r w:rsidRPr="00761F2B">
          <w:rPr>
            <w:rStyle w:val="af"/>
            <w:noProof/>
          </w:rPr>
        </w:r>
        <w:r w:rsidRPr="00761F2B">
          <w:rPr>
            <w:rStyle w:val="af"/>
            <w:noProof/>
          </w:rPr>
          <w:fldChar w:fldCharType="separate"/>
        </w:r>
        <w:r w:rsidRPr="00761F2B">
          <w:rPr>
            <w:rStyle w:val="af"/>
            <w:rFonts w:hint="eastAsia"/>
            <w:noProof/>
          </w:rPr>
          <w:t>圖</w:t>
        </w:r>
        <w:r w:rsidRPr="00761F2B">
          <w:rPr>
            <w:rStyle w:val="af"/>
            <w:noProof/>
          </w:rPr>
          <w:t xml:space="preserve"> 16 </w:t>
        </w:r>
        <w:r w:rsidRPr="00761F2B">
          <w:rPr>
            <w:rStyle w:val="af"/>
            <w:rFonts w:hint="eastAsia"/>
            <w:noProof/>
          </w:rPr>
          <w:t>鼠標回應：有按下附加按鍵</w:t>
        </w:r>
        <w:r>
          <w:rPr>
            <w:noProof/>
            <w:webHidden/>
          </w:rPr>
          <w:tab/>
        </w:r>
        <w:r>
          <w:rPr>
            <w:noProof/>
            <w:webHidden/>
          </w:rPr>
          <w:fldChar w:fldCharType="begin"/>
        </w:r>
        <w:r>
          <w:rPr>
            <w:noProof/>
            <w:webHidden/>
          </w:rPr>
          <w:instrText xml:space="preserve"> PAGEREF _Toc361079711 \h </w:instrText>
        </w:r>
        <w:r>
          <w:rPr>
            <w:noProof/>
            <w:webHidden/>
          </w:rPr>
        </w:r>
      </w:ins>
      <w:r>
        <w:rPr>
          <w:noProof/>
          <w:webHidden/>
        </w:rPr>
        <w:fldChar w:fldCharType="separate"/>
      </w:r>
      <w:ins w:id="771" w:author="腹黒い茶" w:date="2013-07-08T20:40:00Z">
        <w:r>
          <w:rPr>
            <w:noProof/>
            <w:webHidden/>
          </w:rPr>
          <w:t>42</w:t>
        </w:r>
        <w:r>
          <w:rPr>
            <w:noProof/>
            <w:webHidden/>
          </w:rPr>
          <w:fldChar w:fldCharType="end"/>
        </w:r>
        <w:r w:rsidRPr="00761F2B">
          <w:rPr>
            <w:rStyle w:val="af"/>
            <w:noProof/>
          </w:rPr>
          <w:fldChar w:fldCharType="end"/>
        </w:r>
      </w:ins>
    </w:p>
    <w:p w14:paraId="63DA455D" w14:textId="77777777" w:rsidR="007D7F2F" w:rsidRDefault="007D7F2F">
      <w:pPr>
        <w:pStyle w:val="af6"/>
        <w:tabs>
          <w:tab w:val="right" w:leader="dot" w:pos="9628"/>
        </w:tabs>
        <w:rPr>
          <w:ins w:id="772" w:author="腹黒い茶" w:date="2013-07-08T20:40:00Z"/>
          <w:rFonts w:asciiTheme="minorHAnsi" w:hAnsiTheme="minorHAnsi" w:cstheme="minorBidi"/>
          <w:noProof/>
          <w:szCs w:val="22"/>
        </w:rPr>
      </w:pPr>
      <w:ins w:id="773" w:author="腹黒い茶" w:date="2013-07-08T20:40:00Z">
        <w:r w:rsidRPr="00761F2B">
          <w:rPr>
            <w:rStyle w:val="af"/>
            <w:noProof/>
          </w:rPr>
          <w:fldChar w:fldCharType="begin"/>
        </w:r>
        <w:r w:rsidRPr="00761F2B">
          <w:rPr>
            <w:rStyle w:val="af"/>
            <w:noProof/>
          </w:rPr>
          <w:instrText xml:space="preserve"> </w:instrText>
        </w:r>
        <w:r>
          <w:rPr>
            <w:noProof/>
          </w:rPr>
          <w:instrText>HYPERLINK \l "_Toc361079712"</w:instrText>
        </w:r>
        <w:r w:rsidRPr="00761F2B">
          <w:rPr>
            <w:rStyle w:val="af"/>
            <w:noProof/>
          </w:rPr>
          <w:instrText xml:space="preserve"> </w:instrText>
        </w:r>
        <w:r w:rsidRPr="00761F2B">
          <w:rPr>
            <w:rStyle w:val="af"/>
            <w:noProof/>
          </w:rPr>
        </w:r>
        <w:r w:rsidRPr="00761F2B">
          <w:rPr>
            <w:rStyle w:val="af"/>
            <w:noProof/>
          </w:rPr>
          <w:fldChar w:fldCharType="separate"/>
        </w:r>
        <w:r w:rsidRPr="00761F2B">
          <w:rPr>
            <w:rStyle w:val="af"/>
            <w:rFonts w:hint="eastAsia"/>
            <w:noProof/>
          </w:rPr>
          <w:t>圖</w:t>
        </w:r>
        <w:r w:rsidRPr="00761F2B">
          <w:rPr>
            <w:rStyle w:val="af"/>
            <w:noProof/>
          </w:rPr>
          <w:t xml:space="preserve"> 17 </w:t>
        </w:r>
        <w:r w:rsidRPr="00761F2B">
          <w:rPr>
            <w:rStyle w:val="af"/>
            <w:rFonts w:hint="eastAsia"/>
            <w:noProof/>
          </w:rPr>
          <w:t>提示訊息：不正確的格式</w:t>
        </w:r>
        <w:r>
          <w:rPr>
            <w:noProof/>
            <w:webHidden/>
          </w:rPr>
          <w:tab/>
        </w:r>
        <w:r>
          <w:rPr>
            <w:noProof/>
            <w:webHidden/>
          </w:rPr>
          <w:fldChar w:fldCharType="begin"/>
        </w:r>
        <w:r>
          <w:rPr>
            <w:noProof/>
            <w:webHidden/>
          </w:rPr>
          <w:instrText xml:space="preserve"> PAGEREF _Toc361079712 \h </w:instrText>
        </w:r>
        <w:r>
          <w:rPr>
            <w:noProof/>
            <w:webHidden/>
          </w:rPr>
        </w:r>
      </w:ins>
      <w:r>
        <w:rPr>
          <w:noProof/>
          <w:webHidden/>
        </w:rPr>
        <w:fldChar w:fldCharType="separate"/>
      </w:r>
      <w:ins w:id="774" w:author="腹黒い茶" w:date="2013-07-08T20:40:00Z">
        <w:r>
          <w:rPr>
            <w:noProof/>
            <w:webHidden/>
          </w:rPr>
          <w:t>43</w:t>
        </w:r>
        <w:r>
          <w:rPr>
            <w:noProof/>
            <w:webHidden/>
          </w:rPr>
          <w:fldChar w:fldCharType="end"/>
        </w:r>
        <w:r w:rsidRPr="00761F2B">
          <w:rPr>
            <w:rStyle w:val="af"/>
            <w:noProof/>
          </w:rPr>
          <w:fldChar w:fldCharType="end"/>
        </w:r>
      </w:ins>
    </w:p>
    <w:p w14:paraId="47A3E45D" w14:textId="77777777" w:rsidR="007D7F2F" w:rsidRDefault="007D7F2F">
      <w:pPr>
        <w:pStyle w:val="af6"/>
        <w:tabs>
          <w:tab w:val="right" w:leader="dot" w:pos="9628"/>
        </w:tabs>
        <w:rPr>
          <w:ins w:id="775" w:author="腹黒い茶" w:date="2013-07-08T20:40:00Z"/>
          <w:rFonts w:asciiTheme="minorHAnsi" w:hAnsiTheme="minorHAnsi" w:cstheme="minorBidi"/>
          <w:noProof/>
          <w:szCs w:val="22"/>
        </w:rPr>
      </w:pPr>
      <w:ins w:id="776" w:author="腹黒い茶" w:date="2013-07-08T20:40:00Z">
        <w:r w:rsidRPr="00761F2B">
          <w:rPr>
            <w:rStyle w:val="af"/>
            <w:noProof/>
          </w:rPr>
          <w:fldChar w:fldCharType="begin"/>
        </w:r>
        <w:r w:rsidRPr="00761F2B">
          <w:rPr>
            <w:rStyle w:val="af"/>
            <w:noProof/>
          </w:rPr>
          <w:instrText xml:space="preserve"> </w:instrText>
        </w:r>
        <w:r>
          <w:rPr>
            <w:noProof/>
          </w:rPr>
          <w:instrText>HYPERLINK \l "_Toc361079713"</w:instrText>
        </w:r>
        <w:r w:rsidRPr="00761F2B">
          <w:rPr>
            <w:rStyle w:val="af"/>
            <w:noProof/>
          </w:rPr>
          <w:instrText xml:space="preserve"> </w:instrText>
        </w:r>
        <w:r w:rsidRPr="00761F2B">
          <w:rPr>
            <w:rStyle w:val="af"/>
            <w:noProof/>
          </w:rPr>
        </w:r>
        <w:r w:rsidRPr="00761F2B">
          <w:rPr>
            <w:rStyle w:val="af"/>
            <w:noProof/>
          </w:rPr>
          <w:fldChar w:fldCharType="separate"/>
        </w:r>
        <w:r w:rsidRPr="00761F2B">
          <w:rPr>
            <w:rStyle w:val="af"/>
            <w:rFonts w:hint="eastAsia"/>
            <w:noProof/>
          </w:rPr>
          <w:t>圖</w:t>
        </w:r>
        <w:r w:rsidRPr="00761F2B">
          <w:rPr>
            <w:rStyle w:val="af"/>
            <w:noProof/>
          </w:rPr>
          <w:t xml:space="preserve"> 18 </w:t>
        </w:r>
        <w:r w:rsidRPr="00761F2B">
          <w:rPr>
            <w:rStyle w:val="af"/>
            <w:rFonts w:hint="eastAsia"/>
            <w:noProof/>
          </w:rPr>
          <w:t>資料內嵌處理模組的系統畫面</w:t>
        </w:r>
        <w:r>
          <w:rPr>
            <w:noProof/>
            <w:webHidden/>
          </w:rPr>
          <w:tab/>
        </w:r>
        <w:r>
          <w:rPr>
            <w:noProof/>
            <w:webHidden/>
          </w:rPr>
          <w:fldChar w:fldCharType="begin"/>
        </w:r>
        <w:r>
          <w:rPr>
            <w:noProof/>
            <w:webHidden/>
          </w:rPr>
          <w:instrText xml:space="preserve"> PAGEREF _Toc361079713 \h </w:instrText>
        </w:r>
        <w:r>
          <w:rPr>
            <w:noProof/>
            <w:webHidden/>
          </w:rPr>
        </w:r>
      </w:ins>
      <w:r>
        <w:rPr>
          <w:noProof/>
          <w:webHidden/>
        </w:rPr>
        <w:fldChar w:fldCharType="separate"/>
      </w:r>
      <w:ins w:id="777" w:author="腹黒い茶" w:date="2013-07-08T20:40:00Z">
        <w:r>
          <w:rPr>
            <w:noProof/>
            <w:webHidden/>
          </w:rPr>
          <w:t>44</w:t>
        </w:r>
        <w:r>
          <w:rPr>
            <w:noProof/>
            <w:webHidden/>
          </w:rPr>
          <w:fldChar w:fldCharType="end"/>
        </w:r>
        <w:r w:rsidRPr="00761F2B">
          <w:rPr>
            <w:rStyle w:val="af"/>
            <w:noProof/>
          </w:rPr>
          <w:fldChar w:fldCharType="end"/>
        </w:r>
      </w:ins>
    </w:p>
    <w:p w14:paraId="757CACFB" w14:textId="77777777" w:rsidR="007D7F2F" w:rsidRDefault="007D7F2F">
      <w:pPr>
        <w:pStyle w:val="af6"/>
        <w:tabs>
          <w:tab w:val="right" w:leader="dot" w:pos="9628"/>
        </w:tabs>
        <w:rPr>
          <w:ins w:id="778" w:author="腹黒い茶" w:date="2013-07-08T20:40:00Z"/>
          <w:rFonts w:asciiTheme="minorHAnsi" w:hAnsiTheme="minorHAnsi" w:cstheme="minorBidi"/>
          <w:noProof/>
          <w:szCs w:val="22"/>
        </w:rPr>
      </w:pPr>
      <w:ins w:id="779" w:author="腹黒い茶" w:date="2013-07-08T20:40:00Z">
        <w:r w:rsidRPr="00761F2B">
          <w:rPr>
            <w:rStyle w:val="af"/>
            <w:noProof/>
          </w:rPr>
          <w:fldChar w:fldCharType="begin"/>
        </w:r>
        <w:r w:rsidRPr="00761F2B">
          <w:rPr>
            <w:rStyle w:val="af"/>
            <w:noProof/>
          </w:rPr>
          <w:instrText xml:space="preserve"> </w:instrText>
        </w:r>
        <w:r>
          <w:rPr>
            <w:noProof/>
          </w:rPr>
          <w:instrText>HYPERLINK \l "_Toc361079714"</w:instrText>
        </w:r>
        <w:r w:rsidRPr="00761F2B">
          <w:rPr>
            <w:rStyle w:val="af"/>
            <w:noProof/>
          </w:rPr>
          <w:instrText xml:space="preserve"> </w:instrText>
        </w:r>
        <w:r w:rsidRPr="00761F2B">
          <w:rPr>
            <w:rStyle w:val="af"/>
            <w:noProof/>
          </w:rPr>
        </w:r>
        <w:r w:rsidRPr="00761F2B">
          <w:rPr>
            <w:rStyle w:val="af"/>
            <w:noProof/>
          </w:rPr>
          <w:fldChar w:fldCharType="separate"/>
        </w:r>
        <w:r w:rsidRPr="00761F2B">
          <w:rPr>
            <w:rStyle w:val="af"/>
            <w:rFonts w:hint="eastAsia"/>
            <w:noProof/>
          </w:rPr>
          <w:t>圖</w:t>
        </w:r>
        <w:r w:rsidRPr="00761F2B">
          <w:rPr>
            <w:rStyle w:val="af"/>
            <w:noProof/>
          </w:rPr>
          <w:t xml:space="preserve"> 19 </w:t>
        </w:r>
        <w:r w:rsidRPr="00761F2B">
          <w:rPr>
            <w:rStyle w:val="af"/>
            <w:rFonts w:hint="eastAsia"/>
            <w:noProof/>
          </w:rPr>
          <w:t>內嵌資料於頁面中</w:t>
        </w:r>
        <w:r>
          <w:rPr>
            <w:noProof/>
            <w:webHidden/>
          </w:rPr>
          <w:tab/>
        </w:r>
        <w:r>
          <w:rPr>
            <w:noProof/>
            <w:webHidden/>
          </w:rPr>
          <w:fldChar w:fldCharType="begin"/>
        </w:r>
        <w:r>
          <w:rPr>
            <w:noProof/>
            <w:webHidden/>
          </w:rPr>
          <w:instrText xml:space="preserve"> PAGEREF _Toc361079714 \h </w:instrText>
        </w:r>
        <w:r>
          <w:rPr>
            <w:noProof/>
            <w:webHidden/>
          </w:rPr>
        </w:r>
      </w:ins>
      <w:r>
        <w:rPr>
          <w:noProof/>
          <w:webHidden/>
        </w:rPr>
        <w:fldChar w:fldCharType="separate"/>
      </w:r>
      <w:ins w:id="780" w:author="腹黒い茶" w:date="2013-07-08T20:40:00Z">
        <w:r>
          <w:rPr>
            <w:noProof/>
            <w:webHidden/>
          </w:rPr>
          <w:t>45</w:t>
        </w:r>
        <w:r>
          <w:rPr>
            <w:noProof/>
            <w:webHidden/>
          </w:rPr>
          <w:fldChar w:fldCharType="end"/>
        </w:r>
        <w:r w:rsidRPr="00761F2B">
          <w:rPr>
            <w:rStyle w:val="af"/>
            <w:noProof/>
          </w:rPr>
          <w:fldChar w:fldCharType="end"/>
        </w:r>
      </w:ins>
    </w:p>
    <w:p w14:paraId="4B051A49" w14:textId="77777777" w:rsidR="007D7F2F" w:rsidRDefault="007D7F2F">
      <w:pPr>
        <w:pStyle w:val="af6"/>
        <w:tabs>
          <w:tab w:val="right" w:leader="dot" w:pos="9628"/>
        </w:tabs>
        <w:rPr>
          <w:ins w:id="781" w:author="腹黒い茶" w:date="2013-07-08T20:40:00Z"/>
          <w:rFonts w:asciiTheme="minorHAnsi" w:hAnsiTheme="minorHAnsi" w:cstheme="minorBidi"/>
          <w:noProof/>
          <w:szCs w:val="22"/>
        </w:rPr>
      </w:pPr>
      <w:ins w:id="782" w:author="腹黒い茶" w:date="2013-07-08T20:40:00Z">
        <w:r w:rsidRPr="00761F2B">
          <w:rPr>
            <w:rStyle w:val="af"/>
            <w:noProof/>
          </w:rPr>
          <w:fldChar w:fldCharType="begin"/>
        </w:r>
        <w:r w:rsidRPr="00761F2B">
          <w:rPr>
            <w:rStyle w:val="af"/>
            <w:noProof/>
          </w:rPr>
          <w:instrText xml:space="preserve"> </w:instrText>
        </w:r>
        <w:r>
          <w:rPr>
            <w:noProof/>
          </w:rPr>
          <w:instrText>HYPERLINK \l "_Toc361079715"</w:instrText>
        </w:r>
        <w:r w:rsidRPr="00761F2B">
          <w:rPr>
            <w:rStyle w:val="af"/>
            <w:noProof/>
          </w:rPr>
          <w:instrText xml:space="preserve"> </w:instrText>
        </w:r>
        <w:r w:rsidRPr="00761F2B">
          <w:rPr>
            <w:rStyle w:val="af"/>
            <w:noProof/>
          </w:rPr>
        </w:r>
        <w:r w:rsidRPr="00761F2B">
          <w:rPr>
            <w:rStyle w:val="af"/>
            <w:noProof/>
          </w:rPr>
          <w:fldChar w:fldCharType="separate"/>
        </w:r>
        <w:r w:rsidRPr="00761F2B">
          <w:rPr>
            <w:rStyle w:val="af"/>
            <w:rFonts w:hint="eastAsia"/>
            <w:noProof/>
          </w:rPr>
          <w:t>圖</w:t>
        </w:r>
        <w:r w:rsidRPr="00761F2B">
          <w:rPr>
            <w:rStyle w:val="af"/>
            <w:noProof/>
          </w:rPr>
          <w:t xml:space="preserve"> 20 </w:t>
        </w:r>
        <w:r w:rsidRPr="00761F2B">
          <w:rPr>
            <w:rStyle w:val="af"/>
            <w:rFonts w:hint="eastAsia"/>
            <w:noProof/>
          </w:rPr>
          <w:t>內嵌</w:t>
        </w:r>
        <w:r w:rsidRPr="00761F2B">
          <w:rPr>
            <w:rStyle w:val="af"/>
            <w:noProof/>
          </w:rPr>
          <w:t>CDA</w:t>
        </w:r>
        <w:r w:rsidRPr="00761F2B">
          <w:rPr>
            <w:rStyle w:val="af"/>
            <w:rFonts w:hint="eastAsia"/>
            <w:noProof/>
          </w:rPr>
          <w:t>文件的</w:t>
        </w:r>
        <w:r w:rsidRPr="00761F2B">
          <w:rPr>
            <w:rStyle w:val="af"/>
            <w:noProof/>
          </w:rPr>
          <w:t>Header</w:t>
        </w:r>
        <w:r w:rsidRPr="00761F2B">
          <w:rPr>
            <w:rStyle w:val="af"/>
            <w:rFonts w:hint="eastAsia"/>
            <w:noProof/>
          </w:rPr>
          <w:t>與</w:t>
        </w:r>
        <w:r w:rsidRPr="00761F2B">
          <w:rPr>
            <w:rStyle w:val="af"/>
            <w:noProof/>
          </w:rPr>
          <w:t>Body</w:t>
        </w:r>
        <w:r w:rsidRPr="00761F2B">
          <w:rPr>
            <w:rStyle w:val="af"/>
            <w:rFonts w:hint="eastAsia"/>
            <w:noProof/>
          </w:rPr>
          <w:t>資料</w:t>
        </w:r>
        <w:r>
          <w:rPr>
            <w:noProof/>
            <w:webHidden/>
          </w:rPr>
          <w:tab/>
        </w:r>
        <w:r>
          <w:rPr>
            <w:noProof/>
            <w:webHidden/>
          </w:rPr>
          <w:fldChar w:fldCharType="begin"/>
        </w:r>
        <w:r>
          <w:rPr>
            <w:noProof/>
            <w:webHidden/>
          </w:rPr>
          <w:instrText xml:space="preserve"> PAGEREF _Toc361079715 \h </w:instrText>
        </w:r>
        <w:r>
          <w:rPr>
            <w:noProof/>
            <w:webHidden/>
          </w:rPr>
        </w:r>
      </w:ins>
      <w:r>
        <w:rPr>
          <w:noProof/>
          <w:webHidden/>
        </w:rPr>
        <w:fldChar w:fldCharType="separate"/>
      </w:r>
      <w:ins w:id="783" w:author="腹黒い茶" w:date="2013-07-08T20:40:00Z">
        <w:r>
          <w:rPr>
            <w:noProof/>
            <w:webHidden/>
          </w:rPr>
          <w:t>46</w:t>
        </w:r>
        <w:r>
          <w:rPr>
            <w:noProof/>
            <w:webHidden/>
          </w:rPr>
          <w:fldChar w:fldCharType="end"/>
        </w:r>
        <w:r w:rsidRPr="00761F2B">
          <w:rPr>
            <w:rStyle w:val="af"/>
            <w:noProof/>
          </w:rPr>
          <w:fldChar w:fldCharType="end"/>
        </w:r>
      </w:ins>
    </w:p>
    <w:p w14:paraId="1DCE3B2A" w14:textId="77777777" w:rsidR="007D7F2F" w:rsidRDefault="007D7F2F">
      <w:pPr>
        <w:pStyle w:val="af6"/>
        <w:tabs>
          <w:tab w:val="right" w:leader="dot" w:pos="9628"/>
        </w:tabs>
        <w:rPr>
          <w:ins w:id="784" w:author="腹黒い茶" w:date="2013-07-08T20:40:00Z"/>
          <w:rFonts w:asciiTheme="minorHAnsi" w:hAnsiTheme="minorHAnsi" w:cstheme="minorBidi"/>
          <w:noProof/>
          <w:szCs w:val="22"/>
        </w:rPr>
      </w:pPr>
      <w:ins w:id="785" w:author="腹黒い茶" w:date="2013-07-08T20:40:00Z">
        <w:r w:rsidRPr="00761F2B">
          <w:rPr>
            <w:rStyle w:val="af"/>
            <w:noProof/>
          </w:rPr>
          <w:fldChar w:fldCharType="begin"/>
        </w:r>
        <w:r w:rsidRPr="00761F2B">
          <w:rPr>
            <w:rStyle w:val="af"/>
            <w:noProof/>
          </w:rPr>
          <w:instrText xml:space="preserve"> </w:instrText>
        </w:r>
        <w:r>
          <w:rPr>
            <w:noProof/>
          </w:rPr>
          <w:instrText>HYPERLINK \l "_Toc361079716"</w:instrText>
        </w:r>
        <w:r w:rsidRPr="00761F2B">
          <w:rPr>
            <w:rStyle w:val="af"/>
            <w:noProof/>
          </w:rPr>
          <w:instrText xml:space="preserve"> </w:instrText>
        </w:r>
        <w:r w:rsidRPr="00761F2B">
          <w:rPr>
            <w:rStyle w:val="af"/>
            <w:noProof/>
          </w:rPr>
        </w:r>
        <w:r w:rsidRPr="00761F2B">
          <w:rPr>
            <w:rStyle w:val="af"/>
            <w:noProof/>
          </w:rPr>
          <w:fldChar w:fldCharType="separate"/>
        </w:r>
        <w:r w:rsidRPr="00761F2B">
          <w:rPr>
            <w:rStyle w:val="af"/>
            <w:rFonts w:hint="eastAsia"/>
            <w:noProof/>
          </w:rPr>
          <w:t>圖</w:t>
        </w:r>
        <w:r w:rsidRPr="00761F2B">
          <w:rPr>
            <w:rStyle w:val="af"/>
            <w:noProof/>
          </w:rPr>
          <w:t xml:space="preserve"> 21 </w:t>
        </w:r>
        <w:r w:rsidRPr="00761F2B">
          <w:rPr>
            <w:rStyle w:val="af"/>
            <w:rFonts w:hint="eastAsia"/>
            <w:noProof/>
          </w:rPr>
          <w:t>樣板輸出處理模組的系統畫面</w:t>
        </w:r>
        <w:r>
          <w:rPr>
            <w:noProof/>
            <w:webHidden/>
          </w:rPr>
          <w:tab/>
        </w:r>
        <w:r>
          <w:rPr>
            <w:noProof/>
            <w:webHidden/>
          </w:rPr>
          <w:fldChar w:fldCharType="begin"/>
        </w:r>
        <w:r>
          <w:rPr>
            <w:noProof/>
            <w:webHidden/>
          </w:rPr>
          <w:instrText xml:space="preserve"> PAGEREF _Toc361079716 \h </w:instrText>
        </w:r>
        <w:r>
          <w:rPr>
            <w:noProof/>
            <w:webHidden/>
          </w:rPr>
        </w:r>
      </w:ins>
      <w:r>
        <w:rPr>
          <w:noProof/>
          <w:webHidden/>
        </w:rPr>
        <w:fldChar w:fldCharType="separate"/>
      </w:r>
      <w:ins w:id="786" w:author="腹黒い茶" w:date="2013-07-08T20:40:00Z">
        <w:r>
          <w:rPr>
            <w:noProof/>
            <w:webHidden/>
          </w:rPr>
          <w:t>47</w:t>
        </w:r>
        <w:r>
          <w:rPr>
            <w:noProof/>
            <w:webHidden/>
          </w:rPr>
          <w:fldChar w:fldCharType="end"/>
        </w:r>
        <w:r w:rsidRPr="00761F2B">
          <w:rPr>
            <w:rStyle w:val="af"/>
            <w:noProof/>
          </w:rPr>
          <w:fldChar w:fldCharType="end"/>
        </w:r>
      </w:ins>
    </w:p>
    <w:p w14:paraId="0BC0692B" w14:textId="77777777" w:rsidR="007D7F2F" w:rsidRDefault="007D7F2F">
      <w:pPr>
        <w:pStyle w:val="af6"/>
        <w:tabs>
          <w:tab w:val="right" w:leader="dot" w:pos="9628"/>
        </w:tabs>
        <w:rPr>
          <w:ins w:id="787" w:author="腹黒い茶" w:date="2013-07-08T20:40:00Z"/>
          <w:rFonts w:asciiTheme="minorHAnsi" w:hAnsiTheme="minorHAnsi" w:cstheme="minorBidi"/>
          <w:noProof/>
          <w:szCs w:val="22"/>
        </w:rPr>
      </w:pPr>
      <w:ins w:id="788" w:author="腹黒い茶" w:date="2013-07-08T20:40:00Z">
        <w:r w:rsidRPr="00761F2B">
          <w:rPr>
            <w:rStyle w:val="af"/>
            <w:noProof/>
          </w:rPr>
          <w:fldChar w:fldCharType="begin"/>
        </w:r>
        <w:r w:rsidRPr="00761F2B">
          <w:rPr>
            <w:rStyle w:val="af"/>
            <w:noProof/>
          </w:rPr>
          <w:instrText xml:space="preserve"> </w:instrText>
        </w:r>
        <w:r>
          <w:rPr>
            <w:noProof/>
          </w:rPr>
          <w:instrText>HYPERLINK \l "_Toc361079717"</w:instrText>
        </w:r>
        <w:r w:rsidRPr="00761F2B">
          <w:rPr>
            <w:rStyle w:val="af"/>
            <w:noProof/>
          </w:rPr>
          <w:instrText xml:space="preserve"> </w:instrText>
        </w:r>
        <w:r w:rsidRPr="00761F2B">
          <w:rPr>
            <w:rStyle w:val="af"/>
            <w:noProof/>
          </w:rPr>
        </w:r>
        <w:r w:rsidRPr="00761F2B">
          <w:rPr>
            <w:rStyle w:val="af"/>
            <w:noProof/>
          </w:rPr>
          <w:fldChar w:fldCharType="separate"/>
        </w:r>
        <w:r w:rsidRPr="00761F2B">
          <w:rPr>
            <w:rStyle w:val="af"/>
            <w:rFonts w:hint="eastAsia"/>
            <w:noProof/>
          </w:rPr>
          <w:t>圖</w:t>
        </w:r>
        <w:r w:rsidRPr="00761F2B">
          <w:rPr>
            <w:rStyle w:val="af"/>
            <w:noProof/>
          </w:rPr>
          <w:t xml:space="preserve"> 22 </w:t>
        </w:r>
        <w:r w:rsidRPr="00761F2B">
          <w:rPr>
            <w:rStyle w:val="af"/>
            <w:rFonts w:hint="eastAsia"/>
            <w:noProof/>
          </w:rPr>
          <w:t>包含附件時的畫面呈現範例</w:t>
        </w:r>
        <w:r>
          <w:rPr>
            <w:noProof/>
            <w:webHidden/>
          </w:rPr>
          <w:tab/>
        </w:r>
        <w:r>
          <w:rPr>
            <w:noProof/>
            <w:webHidden/>
          </w:rPr>
          <w:fldChar w:fldCharType="begin"/>
        </w:r>
        <w:r>
          <w:rPr>
            <w:noProof/>
            <w:webHidden/>
          </w:rPr>
          <w:instrText xml:space="preserve"> PAGEREF _Toc361079717 \h </w:instrText>
        </w:r>
        <w:r>
          <w:rPr>
            <w:noProof/>
            <w:webHidden/>
          </w:rPr>
        </w:r>
      </w:ins>
      <w:r>
        <w:rPr>
          <w:noProof/>
          <w:webHidden/>
        </w:rPr>
        <w:fldChar w:fldCharType="separate"/>
      </w:r>
      <w:ins w:id="789" w:author="腹黒い茶" w:date="2013-07-08T20:40:00Z">
        <w:r>
          <w:rPr>
            <w:noProof/>
            <w:webHidden/>
          </w:rPr>
          <w:t>48</w:t>
        </w:r>
        <w:r>
          <w:rPr>
            <w:noProof/>
            <w:webHidden/>
          </w:rPr>
          <w:fldChar w:fldCharType="end"/>
        </w:r>
        <w:r w:rsidRPr="00761F2B">
          <w:rPr>
            <w:rStyle w:val="af"/>
            <w:noProof/>
          </w:rPr>
          <w:fldChar w:fldCharType="end"/>
        </w:r>
      </w:ins>
    </w:p>
    <w:p w14:paraId="6F8F3EDB" w14:textId="77777777" w:rsidR="007D7F2F" w:rsidRDefault="007D7F2F">
      <w:pPr>
        <w:pStyle w:val="af6"/>
        <w:tabs>
          <w:tab w:val="right" w:leader="dot" w:pos="9628"/>
        </w:tabs>
        <w:rPr>
          <w:ins w:id="790" w:author="腹黒い茶" w:date="2013-07-08T20:40:00Z"/>
          <w:rFonts w:asciiTheme="minorHAnsi" w:hAnsiTheme="minorHAnsi" w:cstheme="minorBidi"/>
          <w:noProof/>
          <w:szCs w:val="22"/>
        </w:rPr>
      </w:pPr>
      <w:ins w:id="791" w:author="腹黒い茶" w:date="2013-07-08T20:40:00Z">
        <w:r w:rsidRPr="00761F2B">
          <w:rPr>
            <w:rStyle w:val="af"/>
            <w:noProof/>
          </w:rPr>
          <w:fldChar w:fldCharType="begin"/>
        </w:r>
        <w:r w:rsidRPr="00761F2B">
          <w:rPr>
            <w:rStyle w:val="af"/>
            <w:noProof/>
          </w:rPr>
          <w:instrText xml:space="preserve"> </w:instrText>
        </w:r>
        <w:r>
          <w:rPr>
            <w:noProof/>
          </w:rPr>
          <w:instrText>HYPERLINK \l "_Toc361079718"</w:instrText>
        </w:r>
        <w:r w:rsidRPr="00761F2B">
          <w:rPr>
            <w:rStyle w:val="af"/>
            <w:noProof/>
          </w:rPr>
          <w:instrText xml:space="preserve"> </w:instrText>
        </w:r>
        <w:r w:rsidRPr="00761F2B">
          <w:rPr>
            <w:rStyle w:val="af"/>
            <w:noProof/>
          </w:rPr>
        </w:r>
        <w:r w:rsidRPr="00761F2B">
          <w:rPr>
            <w:rStyle w:val="af"/>
            <w:noProof/>
          </w:rPr>
          <w:fldChar w:fldCharType="separate"/>
        </w:r>
        <w:r w:rsidRPr="00761F2B">
          <w:rPr>
            <w:rStyle w:val="af"/>
            <w:rFonts w:hint="eastAsia"/>
            <w:noProof/>
          </w:rPr>
          <w:t>圖</w:t>
        </w:r>
        <w:r w:rsidRPr="00761F2B">
          <w:rPr>
            <w:rStyle w:val="af"/>
            <w:noProof/>
          </w:rPr>
          <w:t xml:space="preserve"> 23 </w:t>
        </w:r>
        <w:r w:rsidRPr="00761F2B">
          <w:rPr>
            <w:rStyle w:val="af"/>
            <w:rFonts w:hint="eastAsia"/>
            <w:noProof/>
          </w:rPr>
          <w:t>樣板檔輸出指定的</w:t>
        </w:r>
        <w:r w:rsidRPr="00761F2B">
          <w:rPr>
            <w:rStyle w:val="af"/>
            <w:noProof/>
          </w:rPr>
          <w:t>XML</w:t>
        </w:r>
        <w:r w:rsidRPr="00761F2B">
          <w:rPr>
            <w:rStyle w:val="af"/>
            <w:rFonts w:hint="eastAsia"/>
            <w:noProof/>
          </w:rPr>
          <w:t>格式文件範例</w:t>
        </w:r>
        <w:r>
          <w:rPr>
            <w:noProof/>
            <w:webHidden/>
          </w:rPr>
          <w:tab/>
        </w:r>
        <w:r>
          <w:rPr>
            <w:noProof/>
            <w:webHidden/>
          </w:rPr>
          <w:fldChar w:fldCharType="begin"/>
        </w:r>
        <w:r>
          <w:rPr>
            <w:noProof/>
            <w:webHidden/>
          </w:rPr>
          <w:instrText xml:space="preserve"> PAGEREF _Toc361079718 \h </w:instrText>
        </w:r>
        <w:r>
          <w:rPr>
            <w:noProof/>
            <w:webHidden/>
          </w:rPr>
        </w:r>
      </w:ins>
      <w:r>
        <w:rPr>
          <w:noProof/>
          <w:webHidden/>
        </w:rPr>
        <w:fldChar w:fldCharType="separate"/>
      </w:r>
      <w:ins w:id="792" w:author="腹黒い茶" w:date="2013-07-08T20:40:00Z">
        <w:r>
          <w:rPr>
            <w:noProof/>
            <w:webHidden/>
          </w:rPr>
          <w:t>49</w:t>
        </w:r>
        <w:r>
          <w:rPr>
            <w:noProof/>
            <w:webHidden/>
          </w:rPr>
          <w:fldChar w:fldCharType="end"/>
        </w:r>
        <w:r w:rsidRPr="00761F2B">
          <w:rPr>
            <w:rStyle w:val="af"/>
            <w:noProof/>
          </w:rPr>
          <w:fldChar w:fldCharType="end"/>
        </w:r>
      </w:ins>
    </w:p>
    <w:p w14:paraId="656B4627" w14:textId="77777777" w:rsidR="007D7F2F" w:rsidRDefault="007D7F2F">
      <w:pPr>
        <w:pStyle w:val="af6"/>
        <w:tabs>
          <w:tab w:val="right" w:leader="dot" w:pos="9628"/>
        </w:tabs>
        <w:rPr>
          <w:ins w:id="793" w:author="腹黒い茶" w:date="2013-07-08T20:40:00Z"/>
          <w:rFonts w:asciiTheme="minorHAnsi" w:hAnsiTheme="minorHAnsi" w:cstheme="minorBidi"/>
          <w:noProof/>
          <w:szCs w:val="22"/>
        </w:rPr>
      </w:pPr>
      <w:ins w:id="794" w:author="腹黒い茶" w:date="2013-07-08T20:40:00Z">
        <w:r w:rsidRPr="00761F2B">
          <w:rPr>
            <w:rStyle w:val="af"/>
            <w:noProof/>
          </w:rPr>
          <w:fldChar w:fldCharType="begin"/>
        </w:r>
        <w:r w:rsidRPr="00761F2B">
          <w:rPr>
            <w:rStyle w:val="af"/>
            <w:noProof/>
          </w:rPr>
          <w:instrText xml:space="preserve"> </w:instrText>
        </w:r>
        <w:r>
          <w:rPr>
            <w:noProof/>
          </w:rPr>
          <w:instrText>HYPERLINK \l "_Toc361079719"</w:instrText>
        </w:r>
        <w:r w:rsidRPr="00761F2B">
          <w:rPr>
            <w:rStyle w:val="af"/>
            <w:noProof/>
          </w:rPr>
          <w:instrText xml:space="preserve"> </w:instrText>
        </w:r>
        <w:r w:rsidRPr="00761F2B">
          <w:rPr>
            <w:rStyle w:val="af"/>
            <w:noProof/>
          </w:rPr>
        </w:r>
        <w:r w:rsidRPr="00761F2B">
          <w:rPr>
            <w:rStyle w:val="af"/>
            <w:noProof/>
          </w:rPr>
          <w:fldChar w:fldCharType="separate"/>
        </w:r>
        <w:r w:rsidRPr="00761F2B">
          <w:rPr>
            <w:rStyle w:val="af"/>
            <w:rFonts w:hint="eastAsia"/>
            <w:noProof/>
          </w:rPr>
          <w:t>圖</w:t>
        </w:r>
        <w:r w:rsidRPr="00761F2B">
          <w:rPr>
            <w:rStyle w:val="af"/>
            <w:noProof/>
          </w:rPr>
          <w:t xml:space="preserve"> 24 </w:t>
        </w:r>
        <w:r w:rsidRPr="00761F2B">
          <w:rPr>
            <w:rStyle w:val="af"/>
            <w:rFonts w:hint="eastAsia"/>
            <w:noProof/>
          </w:rPr>
          <w:t>中文語系介面</w:t>
        </w:r>
        <w:r>
          <w:rPr>
            <w:noProof/>
            <w:webHidden/>
          </w:rPr>
          <w:tab/>
        </w:r>
        <w:r>
          <w:rPr>
            <w:noProof/>
            <w:webHidden/>
          </w:rPr>
          <w:fldChar w:fldCharType="begin"/>
        </w:r>
        <w:r>
          <w:rPr>
            <w:noProof/>
            <w:webHidden/>
          </w:rPr>
          <w:instrText xml:space="preserve"> PAGEREF _Toc361079719 \h </w:instrText>
        </w:r>
        <w:r>
          <w:rPr>
            <w:noProof/>
            <w:webHidden/>
          </w:rPr>
        </w:r>
      </w:ins>
      <w:r>
        <w:rPr>
          <w:noProof/>
          <w:webHidden/>
        </w:rPr>
        <w:fldChar w:fldCharType="separate"/>
      </w:r>
      <w:ins w:id="795" w:author="腹黒い茶" w:date="2013-07-08T20:40:00Z">
        <w:r>
          <w:rPr>
            <w:noProof/>
            <w:webHidden/>
          </w:rPr>
          <w:t>50</w:t>
        </w:r>
        <w:r>
          <w:rPr>
            <w:noProof/>
            <w:webHidden/>
          </w:rPr>
          <w:fldChar w:fldCharType="end"/>
        </w:r>
        <w:r w:rsidRPr="00761F2B">
          <w:rPr>
            <w:rStyle w:val="af"/>
            <w:noProof/>
          </w:rPr>
          <w:fldChar w:fldCharType="end"/>
        </w:r>
      </w:ins>
    </w:p>
    <w:p w14:paraId="5F6F23E7" w14:textId="77777777" w:rsidR="007D7F2F" w:rsidRDefault="007D7F2F">
      <w:pPr>
        <w:pStyle w:val="af6"/>
        <w:tabs>
          <w:tab w:val="right" w:leader="dot" w:pos="9628"/>
        </w:tabs>
        <w:rPr>
          <w:ins w:id="796" w:author="腹黒い茶" w:date="2013-07-08T20:40:00Z"/>
          <w:rFonts w:asciiTheme="minorHAnsi" w:hAnsiTheme="minorHAnsi" w:cstheme="minorBidi"/>
          <w:noProof/>
          <w:szCs w:val="22"/>
        </w:rPr>
      </w:pPr>
      <w:ins w:id="797" w:author="腹黒い茶" w:date="2013-07-08T20:40:00Z">
        <w:r w:rsidRPr="00761F2B">
          <w:rPr>
            <w:rStyle w:val="af"/>
            <w:noProof/>
          </w:rPr>
          <w:fldChar w:fldCharType="begin"/>
        </w:r>
        <w:r w:rsidRPr="00761F2B">
          <w:rPr>
            <w:rStyle w:val="af"/>
            <w:noProof/>
          </w:rPr>
          <w:instrText xml:space="preserve"> </w:instrText>
        </w:r>
        <w:r>
          <w:rPr>
            <w:noProof/>
          </w:rPr>
          <w:instrText>HYPERLINK \l "_Toc361079720"</w:instrText>
        </w:r>
        <w:r w:rsidRPr="00761F2B">
          <w:rPr>
            <w:rStyle w:val="af"/>
            <w:noProof/>
          </w:rPr>
          <w:instrText xml:space="preserve"> </w:instrText>
        </w:r>
        <w:r w:rsidRPr="00761F2B">
          <w:rPr>
            <w:rStyle w:val="af"/>
            <w:noProof/>
          </w:rPr>
        </w:r>
        <w:r w:rsidRPr="00761F2B">
          <w:rPr>
            <w:rStyle w:val="af"/>
            <w:noProof/>
          </w:rPr>
          <w:fldChar w:fldCharType="separate"/>
        </w:r>
        <w:r w:rsidRPr="00761F2B">
          <w:rPr>
            <w:rStyle w:val="af"/>
            <w:rFonts w:hint="eastAsia"/>
            <w:noProof/>
          </w:rPr>
          <w:t>圖</w:t>
        </w:r>
        <w:r w:rsidRPr="00761F2B">
          <w:rPr>
            <w:rStyle w:val="af"/>
            <w:noProof/>
          </w:rPr>
          <w:t xml:space="preserve"> 26 </w:t>
        </w:r>
        <w:r w:rsidRPr="00761F2B">
          <w:rPr>
            <w:rStyle w:val="af"/>
            <w:rFonts w:hint="eastAsia"/>
            <w:noProof/>
          </w:rPr>
          <w:t>編輯器主畫面</w:t>
        </w:r>
        <w:r>
          <w:rPr>
            <w:noProof/>
            <w:webHidden/>
          </w:rPr>
          <w:tab/>
        </w:r>
        <w:r>
          <w:rPr>
            <w:noProof/>
            <w:webHidden/>
          </w:rPr>
          <w:fldChar w:fldCharType="begin"/>
        </w:r>
        <w:r>
          <w:rPr>
            <w:noProof/>
            <w:webHidden/>
          </w:rPr>
          <w:instrText xml:space="preserve"> PAGEREF _Toc361079720 \h </w:instrText>
        </w:r>
        <w:r>
          <w:rPr>
            <w:noProof/>
            <w:webHidden/>
          </w:rPr>
        </w:r>
      </w:ins>
      <w:r>
        <w:rPr>
          <w:noProof/>
          <w:webHidden/>
        </w:rPr>
        <w:fldChar w:fldCharType="separate"/>
      </w:r>
      <w:ins w:id="798" w:author="腹黒い茶" w:date="2013-07-08T20:40:00Z">
        <w:r>
          <w:rPr>
            <w:noProof/>
            <w:webHidden/>
          </w:rPr>
          <w:t>52</w:t>
        </w:r>
        <w:r>
          <w:rPr>
            <w:noProof/>
            <w:webHidden/>
          </w:rPr>
          <w:fldChar w:fldCharType="end"/>
        </w:r>
        <w:r w:rsidRPr="00761F2B">
          <w:rPr>
            <w:rStyle w:val="af"/>
            <w:noProof/>
          </w:rPr>
          <w:fldChar w:fldCharType="end"/>
        </w:r>
      </w:ins>
    </w:p>
    <w:p w14:paraId="45C137AC" w14:textId="77777777" w:rsidR="007D7F2F" w:rsidRDefault="007D7F2F">
      <w:pPr>
        <w:pStyle w:val="af6"/>
        <w:tabs>
          <w:tab w:val="right" w:leader="dot" w:pos="9628"/>
        </w:tabs>
        <w:rPr>
          <w:ins w:id="799" w:author="腹黒い茶" w:date="2013-07-08T20:40:00Z"/>
          <w:rFonts w:asciiTheme="minorHAnsi" w:hAnsiTheme="minorHAnsi" w:cstheme="minorBidi"/>
          <w:noProof/>
          <w:szCs w:val="22"/>
        </w:rPr>
      </w:pPr>
      <w:ins w:id="800" w:author="腹黒い茶" w:date="2013-07-08T20:40:00Z">
        <w:r w:rsidRPr="00761F2B">
          <w:rPr>
            <w:rStyle w:val="af"/>
            <w:noProof/>
          </w:rPr>
          <w:fldChar w:fldCharType="begin"/>
        </w:r>
        <w:r w:rsidRPr="00761F2B">
          <w:rPr>
            <w:rStyle w:val="af"/>
            <w:noProof/>
          </w:rPr>
          <w:instrText xml:space="preserve"> </w:instrText>
        </w:r>
        <w:r>
          <w:rPr>
            <w:noProof/>
          </w:rPr>
          <w:instrText>HYPERLINK \l "_Toc361079721"</w:instrText>
        </w:r>
        <w:r w:rsidRPr="00761F2B">
          <w:rPr>
            <w:rStyle w:val="af"/>
            <w:noProof/>
          </w:rPr>
          <w:instrText xml:space="preserve"> </w:instrText>
        </w:r>
        <w:r w:rsidRPr="00761F2B">
          <w:rPr>
            <w:rStyle w:val="af"/>
            <w:noProof/>
          </w:rPr>
        </w:r>
        <w:r w:rsidRPr="00761F2B">
          <w:rPr>
            <w:rStyle w:val="af"/>
            <w:noProof/>
          </w:rPr>
          <w:fldChar w:fldCharType="separate"/>
        </w:r>
        <w:r w:rsidRPr="00761F2B">
          <w:rPr>
            <w:rStyle w:val="af"/>
            <w:rFonts w:hint="eastAsia"/>
            <w:noProof/>
          </w:rPr>
          <w:t>圖</w:t>
        </w:r>
        <w:r w:rsidRPr="00761F2B">
          <w:rPr>
            <w:rStyle w:val="af"/>
            <w:noProof/>
          </w:rPr>
          <w:t xml:space="preserve"> 27 </w:t>
        </w:r>
        <w:r w:rsidRPr="00761F2B">
          <w:rPr>
            <w:rStyle w:val="af"/>
            <w:rFonts w:hint="eastAsia"/>
            <w:noProof/>
          </w:rPr>
          <w:t>區塊編輯畫面</w:t>
        </w:r>
        <w:r>
          <w:rPr>
            <w:noProof/>
            <w:webHidden/>
          </w:rPr>
          <w:tab/>
        </w:r>
        <w:r>
          <w:rPr>
            <w:noProof/>
            <w:webHidden/>
          </w:rPr>
          <w:fldChar w:fldCharType="begin"/>
        </w:r>
        <w:r>
          <w:rPr>
            <w:noProof/>
            <w:webHidden/>
          </w:rPr>
          <w:instrText xml:space="preserve"> PAGEREF _Toc361079721 \h </w:instrText>
        </w:r>
        <w:r>
          <w:rPr>
            <w:noProof/>
            <w:webHidden/>
          </w:rPr>
        </w:r>
      </w:ins>
      <w:r>
        <w:rPr>
          <w:noProof/>
          <w:webHidden/>
        </w:rPr>
        <w:fldChar w:fldCharType="separate"/>
      </w:r>
      <w:ins w:id="801" w:author="腹黒い茶" w:date="2013-07-08T20:40:00Z">
        <w:r>
          <w:rPr>
            <w:noProof/>
            <w:webHidden/>
          </w:rPr>
          <w:t>53</w:t>
        </w:r>
        <w:r>
          <w:rPr>
            <w:noProof/>
            <w:webHidden/>
          </w:rPr>
          <w:fldChar w:fldCharType="end"/>
        </w:r>
        <w:r w:rsidRPr="00761F2B">
          <w:rPr>
            <w:rStyle w:val="af"/>
            <w:noProof/>
          </w:rPr>
          <w:fldChar w:fldCharType="end"/>
        </w:r>
      </w:ins>
    </w:p>
    <w:p w14:paraId="2081AAC3" w14:textId="77777777" w:rsidR="007D7F2F" w:rsidRDefault="007D7F2F">
      <w:pPr>
        <w:pStyle w:val="af6"/>
        <w:tabs>
          <w:tab w:val="right" w:leader="dot" w:pos="9628"/>
        </w:tabs>
        <w:rPr>
          <w:ins w:id="802" w:author="腹黒い茶" w:date="2013-07-08T20:40:00Z"/>
          <w:rFonts w:asciiTheme="minorHAnsi" w:hAnsiTheme="minorHAnsi" w:cstheme="minorBidi"/>
          <w:noProof/>
          <w:szCs w:val="22"/>
        </w:rPr>
      </w:pPr>
      <w:ins w:id="803" w:author="腹黒い茶" w:date="2013-07-08T20:40:00Z">
        <w:r w:rsidRPr="00761F2B">
          <w:rPr>
            <w:rStyle w:val="af"/>
            <w:noProof/>
          </w:rPr>
          <w:fldChar w:fldCharType="begin"/>
        </w:r>
        <w:r w:rsidRPr="00761F2B">
          <w:rPr>
            <w:rStyle w:val="af"/>
            <w:noProof/>
          </w:rPr>
          <w:instrText xml:space="preserve"> </w:instrText>
        </w:r>
        <w:r>
          <w:rPr>
            <w:noProof/>
          </w:rPr>
          <w:instrText>HYPERLINK \l "_Toc361079722"</w:instrText>
        </w:r>
        <w:r w:rsidRPr="00761F2B">
          <w:rPr>
            <w:rStyle w:val="af"/>
            <w:noProof/>
          </w:rPr>
          <w:instrText xml:space="preserve"> </w:instrText>
        </w:r>
        <w:r w:rsidRPr="00761F2B">
          <w:rPr>
            <w:rStyle w:val="af"/>
            <w:noProof/>
          </w:rPr>
        </w:r>
        <w:r w:rsidRPr="00761F2B">
          <w:rPr>
            <w:rStyle w:val="af"/>
            <w:noProof/>
          </w:rPr>
          <w:fldChar w:fldCharType="separate"/>
        </w:r>
        <w:r w:rsidRPr="00761F2B">
          <w:rPr>
            <w:rStyle w:val="af"/>
            <w:rFonts w:hint="eastAsia"/>
            <w:noProof/>
          </w:rPr>
          <w:t>圖</w:t>
        </w:r>
        <w:r w:rsidRPr="00761F2B">
          <w:rPr>
            <w:rStyle w:val="af"/>
            <w:noProof/>
          </w:rPr>
          <w:t xml:space="preserve"> 28 </w:t>
        </w:r>
        <w:r w:rsidRPr="00761F2B">
          <w:rPr>
            <w:rStyle w:val="af"/>
            <w:rFonts w:hint="eastAsia"/>
            <w:noProof/>
          </w:rPr>
          <w:t>疾病通報單張原始樣板檔節錄</w:t>
        </w:r>
        <w:r w:rsidRPr="00761F2B">
          <w:rPr>
            <w:rStyle w:val="af"/>
            <w:noProof/>
          </w:rPr>
          <w:t>1</w:t>
        </w:r>
        <w:r>
          <w:rPr>
            <w:noProof/>
            <w:webHidden/>
          </w:rPr>
          <w:tab/>
        </w:r>
        <w:r>
          <w:rPr>
            <w:noProof/>
            <w:webHidden/>
          </w:rPr>
          <w:fldChar w:fldCharType="begin"/>
        </w:r>
        <w:r>
          <w:rPr>
            <w:noProof/>
            <w:webHidden/>
          </w:rPr>
          <w:instrText xml:space="preserve"> PAGEREF _Toc361079722 \h </w:instrText>
        </w:r>
        <w:r>
          <w:rPr>
            <w:noProof/>
            <w:webHidden/>
          </w:rPr>
        </w:r>
      </w:ins>
      <w:r>
        <w:rPr>
          <w:noProof/>
          <w:webHidden/>
        </w:rPr>
        <w:fldChar w:fldCharType="separate"/>
      </w:r>
      <w:ins w:id="804" w:author="腹黒い茶" w:date="2013-07-08T20:40:00Z">
        <w:r>
          <w:rPr>
            <w:noProof/>
            <w:webHidden/>
          </w:rPr>
          <w:t>55</w:t>
        </w:r>
        <w:r>
          <w:rPr>
            <w:noProof/>
            <w:webHidden/>
          </w:rPr>
          <w:fldChar w:fldCharType="end"/>
        </w:r>
        <w:r w:rsidRPr="00761F2B">
          <w:rPr>
            <w:rStyle w:val="af"/>
            <w:noProof/>
          </w:rPr>
          <w:fldChar w:fldCharType="end"/>
        </w:r>
      </w:ins>
    </w:p>
    <w:p w14:paraId="2980B62F" w14:textId="77777777" w:rsidR="007D7F2F" w:rsidRDefault="007D7F2F">
      <w:pPr>
        <w:pStyle w:val="af6"/>
        <w:tabs>
          <w:tab w:val="right" w:leader="dot" w:pos="9628"/>
        </w:tabs>
        <w:rPr>
          <w:ins w:id="805" w:author="腹黒い茶" w:date="2013-07-08T20:40:00Z"/>
          <w:rFonts w:asciiTheme="minorHAnsi" w:hAnsiTheme="minorHAnsi" w:cstheme="minorBidi"/>
          <w:noProof/>
          <w:szCs w:val="22"/>
        </w:rPr>
      </w:pPr>
      <w:ins w:id="806" w:author="腹黒い茶" w:date="2013-07-08T20:40:00Z">
        <w:r w:rsidRPr="00761F2B">
          <w:rPr>
            <w:rStyle w:val="af"/>
            <w:noProof/>
          </w:rPr>
          <w:fldChar w:fldCharType="begin"/>
        </w:r>
        <w:r w:rsidRPr="00761F2B">
          <w:rPr>
            <w:rStyle w:val="af"/>
            <w:noProof/>
          </w:rPr>
          <w:instrText xml:space="preserve"> </w:instrText>
        </w:r>
        <w:r>
          <w:rPr>
            <w:noProof/>
          </w:rPr>
          <w:instrText>HYPERLINK \l "_Toc361079723"</w:instrText>
        </w:r>
        <w:r w:rsidRPr="00761F2B">
          <w:rPr>
            <w:rStyle w:val="af"/>
            <w:noProof/>
          </w:rPr>
          <w:instrText xml:space="preserve"> </w:instrText>
        </w:r>
        <w:r w:rsidRPr="00761F2B">
          <w:rPr>
            <w:rStyle w:val="af"/>
            <w:noProof/>
          </w:rPr>
        </w:r>
        <w:r w:rsidRPr="00761F2B">
          <w:rPr>
            <w:rStyle w:val="af"/>
            <w:noProof/>
          </w:rPr>
          <w:fldChar w:fldCharType="separate"/>
        </w:r>
        <w:r w:rsidRPr="00761F2B">
          <w:rPr>
            <w:rStyle w:val="af"/>
            <w:rFonts w:hint="eastAsia"/>
            <w:noProof/>
          </w:rPr>
          <w:t>圖</w:t>
        </w:r>
        <w:r w:rsidRPr="00761F2B">
          <w:rPr>
            <w:rStyle w:val="af"/>
            <w:noProof/>
          </w:rPr>
          <w:t xml:space="preserve"> 29 </w:t>
        </w:r>
        <w:r w:rsidRPr="00761F2B">
          <w:rPr>
            <w:rStyle w:val="af"/>
            <w:rFonts w:hint="eastAsia"/>
            <w:noProof/>
          </w:rPr>
          <w:t>疾病通報單張原始樣板檔節錄</w:t>
        </w:r>
        <w:r w:rsidRPr="00761F2B">
          <w:rPr>
            <w:rStyle w:val="af"/>
            <w:noProof/>
          </w:rPr>
          <w:t>2</w:t>
        </w:r>
        <w:r>
          <w:rPr>
            <w:noProof/>
            <w:webHidden/>
          </w:rPr>
          <w:tab/>
        </w:r>
        <w:r>
          <w:rPr>
            <w:noProof/>
            <w:webHidden/>
          </w:rPr>
          <w:fldChar w:fldCharType="begin"/>
        </w:r>
        <w:r>
          <w:rPr>
            <w:noProof/>
            <w:webHidden/>
          </w:rPr>
          <w:instrText xml:space="preserve"> PAGEREF _Toc361079723 \h </w:instrText>
        </w:r>
        <w:r>
          <w:rPr>
            <w:noProof/>
            <w:webHidden/>
          </w:rPr>
        </w:r>
      </w:ins>
      <w:r>
        <w:rPr>
          <w:noProof/>
          <w:webHidden/>
        </w:rPr>
        <w:fldChar w:fldCharType="separate"/>
      </w:r>
      <w:ins w:id="807" w:author="腹黒い茶" w:date="2013-07-08T20:40:00Z">
        <w:r>
          <w:rPr>
            <w:noProof/>
            <w:webHidden/>
          </w:rPr>
          <w:t>56</w:t>
        </w:r>
        <w:r>
          <w:rPr>
            <w:noProof/>
            <w:webHidden/>
          </w:rPr>
          <w:fldChar w:fldCharType="end"/>
        </w:r>
        <w:r w:rsidRPr="00761F2B">
          <w:rPr>
            <w:rStyle w:val="af"/>
            <w:noProof/>
          </w:rPr>
          <w:fldChar w:fldCharType="end"/>
        </w:r>
      </w:ins>
    </w:p>
    <w:p w14:paraId="49D9FD85" w14:textId="77777777" w:rsidR="007D7F2F" w:rsidRDefault="007D7F2F">
      <w:pPr>
        <w:pStyle w:val="af6"/>
        <w:tabs>
          <w:tab w:val="right" w:leader="dot" w:pos="9628"/>
        </w:tabs>
        <w:rPr>
          <w:ins w:id="808" w:author="腹黒い茶" w:date="2013-07-08T20:40:00Z"/>
          <w:rFonts w:asciiTheme="minorHAnsi" w:hAnsiTheme="minorHAnsi" w:cstheme="minorBidi"/>
          <w:noProof/>
          <w:szCs w:val="22"/>
        </w:rPr>
      </w:pPr>
      <w:ins w:id="809" w:author="腹黒い茶" w:date="2013-07-08T20:40:00Z">
        <w:r w:rsidRPr="00761F2B">
          <w:rPr>
            <w:rStyle w:val="af"/>
            <w:noProof/>
          </w:rPr>
          <w:fldChar w:fldCharType="begin"/>
        </w:r>
        <w:r w:rsidRPr="00761F2B">
          <w:rPr>
            <w:rStyle w:val="af"/>
            <w:noProof/>
          </w:rPr>
          <w:instrText xml:space="preserve"> </w:instrText>
        </w:r>
        <w:r>
          <w:rPr>
            <w:noProof/>
          </w:rPr>
          <w:instrText>HYPERLINK \l "_Toc361079724"</w:instrText>
        </w:r>
        <w:r w:rsidRPr="00761F2B">
          <w:rPr>
            <w:rStyle w:val="af"/>
            <w:noProof/>
          </w:rPr>
          <w:instrText xml:space="preserve"> </w:instrText>
        </w:r>
        <w:r w:rsidRPr="00761F2B">
          <w:rPr>
            <w:rStyle w:val="af"/>
            <w:noProof/>
          </w:rPr>
        </w:r>
        <w:r w:rsidRPr="00761F2B">
          <w:rPr>
            <w:rStyle w:val="af"/>
            <w:noProof/>
          </w:rPr>
          <w:fldChar w:fldCharType="separate"/>
        </w:r>
        <w:r w:rsidRPr="00761F2B">
          <w:rPr>
            <w:rStyle w:val="af"/>
            <w:rFonts w:hint="eastAsia"/>
            <w:noProof/>
          </w:rPr>
          <w:t>圖</w:t>
        </w:r>
        <w:r w:rsidRPr="00761F2B">
          <w:rPr>
            <w:rStyle w:val="af"/>
            <w:noProof/>
          </w:rPr>
          <w:t xml:space="preserve"> 30 </w:t>
        </w:r>
        <w:r w:rsidRPr="00761F2B">
          <w:rPr>
            <w:rStyle w:val="af"/>
            <w:rFonts w:hint="eastAsia"/>
            <w:noProof/>
          </w:rPr>
          <w:t>語法使用示意圖</w:t>
        </w:r>
        <w:r>
          <w:rPr>
            <w:noProof/>
            <w:webHidden/>
          </w:rPr>
          <w:tab/>
        </w:r>
        <w:r>
          <w:rPr>
            <w:noProof/>
            <w:webHidden/>
          </w:rPr>
          <w:fldChar w:fldCharType="begin"/>
        </w:r>
        <w:r>
          <w:rPr>
            <w:noProof/>
            <w:webHidden/>
          </w:rPr>
          <w:instrText xml:space="preserve"> PAGEREF _Toc361079724 \h </w:instrText>
        </w:r>
        <w:r>
          <w:rPr>
            <w:noProof/>
            <w:webHidden/>
          </w:rPr>
        </w:r>
      </w:ins>
      <w:r>
        <w:rPr>
          <w:noProof/>
          <w:webHidden/>
        </w:rPr>
        <w:fldChar w:fldCharType="separate"/>
      </w:r>
      <w:ins w:id="810" w:author="腹黒い茶" w:date="2013-07-08T20:40:00Z">
        <w:r>
          <w:rPr>
            <w:noProof/>
            <w:webHidden/>
          </w:rPr>
          <w:t>57</w:t>
        </w:r>
        <w:r>
          <w:rPr>
            <w:noProof/>
            <w:webHidden/>
          </w:rPr>
          <w:fldChar w:fldCharType="end"/>
        </w:r>
        <w:r w:rsidRPr="00761F2B">
          <w:rPr>
            <w:rStyle w:val="af"/>
            <w:noProof/>
          </w:rPr>
          <w:fldChar w:fldCharType="end"/>
        </w:r>
      </w:ins>
    </w:p>
    <w:p w14:paraId="4ADFA5FE" w14:textId="77777777" w:rsidR="007D7F2F" w:rsidRDefault="007D7F2F">
      <w:pPr>
        <w:pStyle w:val="af6"/>
        <w:tabs>
          <w:tab w:val="right" w:leader="dot" w:pos="9628"/>
        </w:tabs>
        <w:rPr>
          <w:ins w:id="811" w:author="腹黒い茶" w:date="2013-07-08T20:40:00Z"/>
          <w:rFonts w:asciiTheme="minorHAnsi" w:hAnsiTheme="minorHAnsi" w:cstheme="minorBidi"/>
          <w:noProof/>
          <w:szCs w:val="22"/>
        </w:rPr>
      </w:pPr>
      <w:ins w:id="812" w:author="腹黒い茶" w:date="2013-07-08T20:40:00Z">
        <w:r w:rsidRPr="00761F2B">
          <w:rPr>
            <w:rStyle w:val="af"/>
            <w:noProof/>
          </w:rPr>
          <w:fldChar w:fldCharType="begin"/>
        </w:r>
        <w:r w:rsidRPr="00761F2B">
          <w:rPr>
            <w:rStyle w:val="af"/>
            <w:noProof/>
          </w:rPr>
          <w:instrText xml:space="preserve"> </w:instrText>
        </w:r>
        <w:r>
          <w:rPr>
            <w:noProof/>
          </w:rPr>
          <w:instrText>HYPERLINK \l "_Toc361079725"</w:instrText>
        </w:r>
        <w:r w:rsidRPr="00761F2B">
          <w:rPr>
            <w:rStyle w:val="af"/>
            <w:noProof/>
          </w:rPr>
          <w:instrText xml:space="preserve"> </w:instrText>
        </w:r>
        <w:r w:rsidRPr="00761F2B">
          <w:rPr>
            <w:rStyle w:val="af"/>
            <w:noProof/>
          </w:rPr>
        </w:r>
        <w:r w:rsidRPr="00761F2B">
          <w:rPr>
            <w:rStyle w:val="af"/>
            <w:noProof/>
          </w:rPr>
          <w:fldChar w:fldCharType="separate"/>
        </w:r>
        <w:r w:rsidRPr="00761F2B">
          <w:rPr>
            <w:rStyle w:val="af"/>
            <w:rFonts w:hint="eastAsia"/>
            <w:noProof/>
          </w:rPr>
          <w:t>圖</w:t>
        </w:r>
        <w:r w:rsidRPr="00761F2B">
          <w:rPr>
            <w:rStyle w:val="af"/>
            <w:noProof/>
          </w:rPr>
          <w:t xml:space="preserve"> 31 </w:t>
        </w:r>
        <w:r w:rsidRPr="00761F2B">
          <w:rPr>
            <w:rStyle w:val="af"/>
            <w:rFonts w:hint="eastAsia"/>
            <w:noProof/>
          </w:rPr>
          <w:t>系統載入所耗用的時間</w:t>
        </w:r>
        <w:r>
          <w:rPr>
            <w:noProof/>
            <w:webHidden/>
          </w:rPr>
          <w:tab/>
        </w:r>
        <w:r>
          <w:rPr>
            <w:noProof/>
            <w:webHidden/>
          </w:rPr>
          <w:fldChar w:fldCharType="begin"/>
        </w:r>
        <w:r>
          <w:rPr>
            <w:noProof/>
            <w:webHidden/>
          </w:rPr>
          <w:instrText xml:space="preserve"> PAGEREF _Toc361079725 \h </w:instrText>
        </w:r>
        <w:r>
          <w:rPr>
            <w:noProof/>
            <w:webHidden/>
          </w:rPr>
        </w:r>
      </w:ins>
      <w:r>
        <w:rPr>
          <w:noProof/>
          <w:webHidden/>
        </w:rPr>
        <w:fldChar w:fldCharType="separate"/>
      </w:r>
      <w:ins w:id="813" w:author="腹黒い茶" w:date="2013-07-08T20:40:00Z">
        <w:r>
          <w:rPr>
            <w:noProof/>
            <w:webHidden/>
          </w:rPr>
          <w:t>58</w:t>
        </w:r>
        <w:r>
          <w:rPr>
            <w:noProof/>
            <w:webHidden/>
          </w:rPr>
          <w:fldChar w:fldCharType="end"/>
        </w:r>
        <w:r w:rsidRPr="00761F2B">
          <w:rPr>
            <w:rStyle w:val="af"/>
            <w:noProof/>
          </w:rPr>
          <w:fldChar w:fldCharType="end"/>
        </w:r>
      </w:ins>
    </w:p>
    <w:p w14:paraId="00EFD07A" w14:textId="77777777" w:rsidR="007D7F2F" w:rsidRDefault="007D7F2F">
      <w:pPr>
        <w:pStyle w:val="af6"/>
        <w:tabs>
          <w:tab w:val="right" w:leader="dot" w:pos="9628"/>
        </w:tabs>
        <w:rPr>
          <w:ins w:id="814" w:author="腹黒い茶" w:date="2013-07-08T20:40:00Z"/>
          <w:rFonts w:asciiTheme="minorHAnsi" w:hAnsiTheme="minorHAnsi" w:cstheme="minorBidi"/>
          <w:noProof/>
          <w:szCs w:val="22"/>
        </w:rPr>
      </w:pPr>
      <w:ins w:id="815" w:author="腹黒い茶" w:date="2013-07-08T20:40:00Z">
        <w:r w:rsidRPr="00761F2B">
          <w:rPr>
            <w:rStyle w:val="af"/>
            <w:noProof/>
          </w:rPr>
          <w:fldChar w:fldCharType="begin"/>
        </w:r>
        <w:r w:rsidRPr="00761F2B">
          <w:rPr>
            <w:rStyle w:val="af"/>
            <w:noProof/>
          </w:rPr>
          <w:instrText xml:space="preserve"> </w:instrText>
        </w:r>
        <w:r>
          <w:rPr>
            <w:noProof/>
          </w:rPr>
          <w:instrText>HYPERLINK \l "_Toc361079726"</w:instrText>
        </w:r>
        <w:r w:rsidRPr="00761F2B">
          <w:rPr>
            <w:rStyle w:val="af"/>
            <w:noProof/>
          </w:rPr>
          <w:instrText xml:space="preserve"> </w:instrText>
        </w:r>
        <w:r w:rsidRPr="00761F2B">
          <w:rPr>
            <w:rStyle w:val="af"/>
            <w:noProof/>
          </w:rPr>
        </w:r>
        <w:r w:rsidRPr="00761F2B">
          <w:rPr>
            <w:rStyle w:val="af"/>
            <w:noProof/>
          </w:rPr>
          <w:fldChar w:fldCharType="separate"/>
        </w:r>
        <w:r w:rsidRPr="00761F2B">
          <w:rPr>
            <w:rStyle w:val="af"/>
            <w:rFonts w:hint="eastAsia"/>
            <w:noProof/>
          </w:rPr>
          <w:t>圖</w:t>
        </w:r>
        <w:r w:rsidRPr="00761F2B">
          <w:rPr>
            <w:rStyle w:val="af"/>
            <w:noProof/>
          </w:rPr>
          <w:t xml:space="preserve"> 32 </w:t>
        </w:r>
        <w:r w:rsidRPr="00761F2B">
          <w:rPr>
            <w:rStyle w:val="af"/>
            <w:rFonts w:hint="eastAsia"/>
            <w:noProof/>
          </w:rPr>
          <w:t>樣板檔套用的資料要求耗用時間</w:t>
        </w:r>
        <w:r>
          <w:rPr>
            <w:noProof/>
            <w:webHidden/>
          </w:rPr>
          <w:tab/>
        </w:r>
        <w:r>
          <w:rPr>
            <w:noProof/>
            <w:webHidden/>
          </w:rPr>
          <w:fldChar w:fldCharType="begin"/>
        </w:r>
        <w:r>
          <w:rPr>
            <w:noProof/>
            <w:webHidden/>
          </w:rPr>
          <w:instrText xml:space="preserve"> PAGEREF _Toc361079726 \h </w:instrText>
        </w:r>
        <w:r>
          <w:rPr>
            <w:noProof/>
            <w:webHidden/>
          </w:rPr>
        </w:r>
      </w:ins>
      <w:r>
        <w:rPr>
          <w:noProof/>
          <w:webHidden/>
        </w:rPr>
        <w:fldChar w:fldCharType="separate"/>
      </w:r>
      <w:ins w:id="816" w:author="腹黒い茶" w:date="2013-07-08T20:40:00Z">
        <w:r>
          <w:rPr>
            <w:noProof/>
            <w:webHidden/>
          </w:rPr>
          <w:t>59</w:t>
        </w:r>
        <w:r>
          <w:rPr>
            <w:noProof/>
            <w:webHidden/>
          </w:rPr>
          <w:fldChar w:fldCharType="end"/>
        </w:r>
        <w:r w:rsidRPr="00761F2B">
          <w:rPr>
            <w:rStyle w:val="af"/>
            <w:noProof/>
          </w:rPr>
          <w:fldChar w:fldCharType="end"/>
        </w:r>
      </w:ins>
    </w:p>
    <w:p w14:paraId="0B1D8B93" w14:textId="77777777" w:rsidR="007D7F2F" w:rsidRDefault="007D7F2F">
      <w:pPr>
        <w:pStyle w:val="af6"/>
        <w:tabs>
          <w:tab w:val="right" w:leader="dot" w:pos="9628"/>
        </w:tabs>
        <w:rPr>
          <w:ins w:id="817" w:author="腹黒い茶" w:date="2013-07-08T20:40:00Z"/>
          <w:rFonts w:asciiTheme="minorHAnsi" w:hAnsiTheme="minorHAnsi" w:cstheme="minorBidi"/>
          <w:noProof/>
          <w:szCs w:val="22"/>
        </w:rPr>
      </w:pPr>
      <w:ins w:id="818" w:author="腹黒い茶" w:date="2013-07-08T20:40:00Z">
        <w:r w:rsidRPr="00761F2B">
          <w:rPr>
            <w:rStyle w:val="af"/>
            <w:noProof/>
          </w:rPr>
          <w:fldChar w:fldCharType="begin"/>
        </w:r>
        <w:r w:rsidRPr="00761F2B">
          <w:rPr>
            <w:rStyle w:val="af"/>
            <w:noProof/>
          </w:rPr>
          <w:instrText xml:space="preserve"> </w:instrText>
        </w:r>
        <w:r>
          <w:rPr>
            <w:noProof/>
          </w:rPr>
          <w:instrText>HYPERLINK \l "_Toc361079727"</w:instrText>
        </w:r>
        <w:r w:rsidRPr="00761F2B">
          <w:rPr>
            <w:rStyle w:val="af"/>
            <w:noProof/>
          </w:rPr>
          <w:instrText xml:space="preserve"> </w:instrText>
        </w:r>
        <w:r w:rsidRPr="00761F2B">
          <w:rPr>
            <w:rStyle w:val="af"/>
            <w:noProof/>
          </w:rPr>
        </w:r>
        <w:r w:rsidRPr="00761F2B">
          <w:rPr>
            <w:rStyle w:val="af"/>
            <w:noProof/>
          </w:rPr>
          <w:fldChar w:fldCharType="separate"/>
        </w:r>
        <w:r w:rsidRPr="00761F2B">
          <w:rPr>
            <w:rStyle w:val="af"/>
            <w:rFonts w:hint="eastAsia"/>
            <w:noProof/>
          </w:rPr>
          <w:t>圖</w:t>
        </w:r>
        <w:r w:rsidRPr="00761F2B">
          <w:rPr>
            <w:rStyle w:val="af"/>
            <w:noProof/>
          </w:rPr>
          <w:t xml:space="preserve"> 33 </w:t>
        </w:r>
        <w:r w:rsidRPr="00761F2B">
          <w:rPr>
            <w:rStyle w:val="af"/>
            <w:rFonts w:hint="eastAsia"/>
            <w:noProof/>
          </w:rPr>
          <w:t>使用者拖曳多個電子病歷檔案示意圖</w:t>
        </w:r>
        <w:r>
          <w:rPr>
            <w:noProof/>
            <w:webHidden/>
          </w:rPr>
          <w:tab/>
        </w:r>
        <w:r>
          <w:rPr>
            <w:noProof/>
            <w:webHidden/>
          </w:rPr>
          <w:fldChar w:fldCharType="begin"/>
        </w:r>
        <w:r>
          <w:rPr>
            <w:noProof/>
            <w:webHidden/>
          </w:rPr>
          <w:instrText xml:space="preserve"> PAGEREF _Toc361079727 \h </w:instrText>
        </w:r>
        <w:r>
          <w:rPr>
            <w:noProof/>
            <w:webHidden/>
          </w:rPr>
        </w:r>
      </w:ins>
      <w:r>
        <w:rPr>
          <w:noProof/>
          <w:webHidden/>
        </w:rPr>
        <w:fldChar w:fldCharType="separate"/>
      </w:r>
      <w:ins w:id="819" w:author="腹黒い茶" w:date="2013-07-08T20:40:00Z">
        <w:r>
          <w:rPr>
            <w:noProof/>
            <w:webHidden/>
          </w:rPr>
          <w:t>60</w:t>
        </w:r>
        <w:r>
          <w:rPr>
            <w:noProof/>
            <w:webHidden/>
          </w:rPr>
          <w:fldChar w:fldCharType="end"/>
        </w:r>
        <w:r w:rsidRPr="00761F2B">
          <w:rPr>
            <w:rStyle w:val="af"/>
            <w:noProof/>
          </w:rPr>
          <w:fldChar w:fldCharType="end"/>
        </w:r>
      </w:ins>
    </w:p>
    <w:p w14:paraId="0780432D" w14:textId="77777777" w:rsidR="007D7F2F" w:rsidRDefault="007D7F2F">
      <w:pPr>
        <w:pStyle w:val="af6"/>
        <w:tabs>
          <w:tab w:val="right" w:leader="dot" w:pos="9628"/>
        </w:tabs>
        <w:rPr>
          <w:ins w:id="820" w:author="腹黒い茶" w:date="2013-07-08T20:40:00Z"/>
          <w:rFonts w:asciiTheme="minorHAnsi" w:hAnsiTheme="minorHAnsi" w:cstheme="minorBidi"/>
          <w:noProof/>
          <w:szCs w:val="22"/>
        </w:rPr>
      </w:pPr>
      <w:ins w:id="821" w:author="腹黒い茶" w:date="2013-07-08T20:40:00Z">
        <w:r w:rsidRPr="00761F2B">
          <w:rPr>
            <w:rStyle w:val="af"/>
            <w:noProof/>
          </w:rPr>
          <w:fldChar w:fldCharType="begin"/>
        </w:r>
        <w:r w:rsidRPr="00761F2B">
          <w:rPr>
            <w:rStyle w:val="af"/>
            <w:noProof/>
          </w:rPr>
          <w:instrText xml:space="preserve"> </w:instrText>
        </w:r>
        <w:r>
          <w:rPr>
            <w:noProof/>
          </w:rPr>
          <w:instrText>HYPERLINK \l "_Toc361079728"</w:instrText>
        </w:r>
        <w:r w:rsidRPr="00761F2B">
          <w:rPr>
            <w:rStyle w:val="af"/>
            <w:noProof/>
          </w:rPr>
          <w:instrText xml:space="preserve"> </w:instrText>
        </w:r>
        <w:r w:rsidRPr="00761F2B">
          <w:rPr>
            <w:rStyle w:val="af"/>
            <w:noProof/>
          </w:rPr>
        </w:r>
        <w:r w:rsidRPr="00761F2B">
          <w:rPr>
            <w:rStyle w:val="af"/>
            <w:noProof/>
          </w:rPr>
          <w:fldChar w:fldCharType="separate"/>
        </w:r>
        <w:r w:rsidRPr="00761F2B">
          <w:rPr>
            <w:rStyle w:val="af"/>
            <w:rFonts w:hint="eastAsia"/>
            <w:noProof/>
          </w:rPr>
          <w:t>圖</w:t>
        </w:r>
        <w:r w:rsidRPr="00761F2B">
          <w:rPr>
            <w:rStyle w:val="af"/>
            <w:noProof/>
          </w:rPr>
          <w:t xml:space="preserve"> 34 </w:t>
        </w:r>
        <w:r w:rsidRPr="00761F2B">
          <w:rPr>
            <w:rStyle w:val="af"/>
            <w:rFonts w:hint="eastAsia"/>
            <w:noProof/>
          </w:rPr>
          <w:t>批量處理的耗用時間</w:t>
        </w:r>
        <w:r>
          <w:rPr>
            <w:noProof/>
            <w:webHidden/>
          </w:rPr>
          <w:tab/>
        </w:r>
        <w:r>
          <w:rPr>
            <w:noProof/>
            <w:webHidden/>
          </w:rPr>
          <w:fldChar w:fldCharType="begin"/>
        </w:r>
        <w:r>
          <w:rPr>
            <w:noProof/>
            <w:webHidden/>
          </w:rPr>
          <w:instrText xml:space="preserve"> PAGEREF _Toc361079728 \h </w:instrText>
        </w:r>
        <w:r>
          <w:rPr>
            <w:noProof/>
            <w:webHidden/>
          </w:rPr>
        </w:r>
      </w:ins>
      <w:r>
        <w:rPr>
          <w:noProof/>
          <w:webHidden/>
        </w:rPr>
        <w:fldChar w:fldCharType="separate"/>
      </w:r>
      <w:ins w:id="822" w:author="腹黒い茶" w:date="2013-07-08T20:40:00Z">
        <w:r>
          <w:rPr>
            <w:noProof/>
            <w:webHidden/>
          </w:rPr>
          <w:t>61</w:t>
        </w:r>
        <w:r>
          <w:rPr>
            <w:noProof/>
            <w:webHidden/>
          </w:rPr>
          <w:fldChar w:fldCharType="end"/>
        </w:r>
        <w:r w:rsidRPr="00761F2B">
          <w:rPr>
            <w:rStyle w:val="af"/>
            <w:noProof/>
          </w:rPr>
          <w:fldChar w:fldCharType="end"/>
        </w:r>
      </w:ins>
    </w:p>
    <w:p w14:paraId="5E9DB9E0" w14:textId="77777777" w:rsidR="007D7F2F" w:rsidRDefault="007D7F2F">
      <w:pPr>
        <w:pStyle w:val="af6"/>
        <w:tabs>
          <w:tab w:val="right" w:leader="dot" w:pos="9628"/>
        </w:tabs>
        <w:rPr>
          <w:ins w:id="823" w:author="腹黒い茶" w:date="2013-07-08T20:40:00Z"/>
          <w:rFonts w:asciiTheme="minorHAnsi" w:hAnsiTheme="minorHAnsi" w:cstheme="minorBidi"/>
          <w:noProof/>
          <w:szCs w:val="22"/>
        </w:rPr>
      </w:pPr>
      <w:ins w:id="824" w:author="腹黒い茶" w:date="2013-07-08T20:40:00Z">
        <w:r w:rsidRPr="00761F2B">
          <w:rPr>
            <w:rStyle w:val="af"/>
            <w:noProof/>
          </w:rPr>
          <w:fldChar w:fldCharType="begin"/>
        </w:r>
        <w:r w:rsidRPr="00761F2B">
          <w:rPr>
            <w:rStyle w:val="af"/>
            <w:noProof/>
          </w:rPr>
          <w:instrText xml:space="preserve"> </w:instrText>
        </w:r>
        <w:r>
          <w:rPr>
            <w:noProof/>
          </w:rPr>
          <w:instrText>HYPERLINK \l "_Toc361079729"</w:instrText>
        </w:r>
        <w:r w:rsidRPr="00761F2B">
          <w:rPr>
            <w:rStyle w:val="af"/>
            <w:noProof/>
          </w:rPr>
          <w:instrText xml:space="preserve"> </w:instrText>
        </w:r>
        <w:r w:rsidRPr="00761F2B">
          <w:rPr>
            <w:rStyle w:val="af"/>
            <w:noProof/>
          </w:rPr>
        </w:r>
        <w:r w:rsidRPr="00761F2B">
          <w:rPr>
            <w:rStyle w:val="af"/>
            <w:noProof/>
          </w:rPr>
          <w:fldChar w:fldCharType="separate"/>
        </w:r>
        <w:r w:rsidRPr="00761F2B">
          <w:rPr>
            <w:rStyle w:val="af"/>
            <w:rFonts w:hint="eastAsia"/>
            <w:noProof/>
          </w:rPr>
          <w:t>圖</w:t>
        </w:r>
        <w:r w:rsidRPr="00761F2B">
          <w:rPr>
            <w:rStyle w:val="af"/>
            <w:noProof/>
          </w:rPr>
          <w:t xml:space="preserve"> 35 058_</w:t>
        </w:r>
        <w:r w:rsidRPr="00761F2B">
          <w:rPr>
            <w:rStyle w:val="af"/>
            <w:rFonts w:hint="eastAsia"/>
            <w:noProof/>
          </w:rPr>
          <w:t>心理衡鑑摘要單編碼錯誤</w:t>
        </w:r>
        <w:r>
          <w:rPr>
            <w:noProof/>
            <w:webHidden/>
          </w:rPr>
          <w:tab/>
        </w:r>
        <w:r>
          <w:rPr>
            <w:noProof/>
            <w:webHidden/>
          </w:rPr>
          <w:fldChar w:fldCharType="begin"/>
        </w:r>
        <w:r>
          <w:rPr>
            <w:noProof/>
            <w:webHidden/>
          </w:rPr>
          <w:instrText xml:space="preserve"> PAGEREF _Toc361079729 \h </w:instrText>
        </w:r>
        <w:r>
          <w:rPr>
            <w:noProof/>
            <w:webHidden/>
          </w:rPr>
        </w:r>
      </w:ins>
      <w:r>
        <w:rPr>
          <w:noProof/>
          <w:webHidden/>
        </w:rPr>
        <w:fldChar w:fldCharType="separate"/>
      </w:r>
      <w:ins w:id="825" w:author="腹黒い茶" w:date="2013-07-08T20:40:00Z">
        <w:r>
          <w:rPr>
            <w:noProof/>
            <w:webHidden/>
          </w:rPr>
          <w:t>70</w:t>
        </w:r>
        <w:r>
          <w:rPr>
            <w:noProof/>
            <w:webHidden/>
          </w:rPr>
          <w:fldChar w:fldCharType="end"/>
        </w:r>
        <w:r w:rsidRPr="00761F2B">
          <w:rPr>
            <w:rStyle w:val="af"/>
            <w:noProof/>
          </w:rPr>
          <w:fldChar w:fldCharType="end"/>
        </w:r>
      </w:ins>
    </w:p>
    <w:p w14:paraId="63F0A21F" w14:textId="77777777" w:rsidR="007D7F2F" w:rsidRDefault="007D7F2F">
      <w:pPr>
        <w:pStyle w:val="af6"/>
        <w:tabs>
          <w:tab w:val="right" w:leader="dot" w:pos="9628"/>
        </w:tabs>
        <w:rPr>
          <w:ins w:id="826" w:author="腹黒い茶" w:date="2013-07-08T20:40:00Z"/>
          <w:rFonts w:asciiTheme="minorHAnsi" w:hAnsiTheme="minorHAnsi" w:cstheme="minorBidi"/>
          <w:noProof/>
          <w:szCs w:val="22"/>
        </w:rPr>
      </w:pPr>
      <w:ins w:id="827" w:author="腹黒い茶" w:date="2013-07-08T20:40:00Z">
        <w:r w:rsidRPr="00761F2B">
          <w:rPr>
            <w:rStyle w:val="af"/>
            <w:noProof/>
          </w:rPr>
          <w:fldChar w:fldCharType="begin"/>
        </w:r>
        <w:r w:rsidRPr="00761F2B">
          <w:rPr>
            <w:rStyle w:val="af"/>
            <w:noProof/>
          </w:rPr>
          <w:instrText xml:space="preserve"> </w:instrText>
        </w:r>
        <w:r>
          <w:rPr>
            <w:noProof/>
          </w:rPr>
          <w:instrText>HYPERLINK \l "_Toc361079730"</w:instrText>
        </w:r>
        <w:r w:rsidRPr="00761F2B">
          <w:rPr>
            <w:rStyle w:val="af"/>
            <w:noProof/>
          </w:rPr>
          <w:instrText xml:space="preserve"> </w:instrText>
        </w:r>
        <w:r w:rsidRPr="00761F2B">
          <w:rPr>
            <w:rStyle w:val="af"/>
            <w:noProof/>
          </w:rPr>
        </w:r>
        <w:r w:rsidRPr="00761F2B">
          <w:rPr>
            <w:rStyle w:val="af"/>
            <w:noProof/>
          </w:rPr>
          <w:fldChar w:fldCharType="separate"/>
        </w:r>
        <w:r w:rsidRPr="00761F2B">
          <w:rPr>
            <w:rStyle w:val="af"/>
            <w:rFonts w:hint="eastAsia"/>
            <w:noProof/>
          </w:rPr>
          <w:t>圖</w:t>
        </w:r>
        <w:r w:rsidRPr="00761F2B">
          <w:rPr>
            <w:rStyle w:val="af"/>
            <w:noProof/>
          </w:rPr>
          <w:t xml:space="preserve"> 36 059_</w:t>
        </w:r>
        <w:r w:rsidRPr="00761F2B">
          <w:rPr>
            <w:rStyle w:val="af"/>
            <w:rFonts w:hint="eastAsia"/>
            <w:noProof/>
          </w:rPr>
          <w:t>心理治療摘要單編碼錯誤</w:t>
        </w:r>
        <w:r>
          <w:rPr>
            <w:noProof/>
            <w:webHidden/>
          </w:rPr>
          <w:tab/>
        </w:r>
        <w:r>
          <w:rPr>
            <w:noProof/>
            <w:webHidden/>
          </w:rPr>
          <w:fldChar w:fldCharType="begin"/>
        </w:r>
        <w:r>
          <w:rPr>
            <w:noProof/>
            <w:webHidden/>
          </w:rPr>
          <w:instrText xml:space="preserve"> PAGEREF _Toc361079730 \h </w:instrText>
        </w:r>
        <w:r>
          <w:rPr>
            <w:noProof/>
            <w:webHidden/>
          </w:rPr>
        </w:r>
      </w:ins>
      <w:r>
        <w:rPr>
          <w:noProof/>
          <w:webHidden/>
        </w:rPr>
        <w:fldChar w:fldCharType="separate"/>
      </w:r>
      <w:ins w:id="828" w:author="腹黒い茶" w:date="2013-07-08T20:40:00Z">
        <w:r>
          <w:rPr>
            <w:noProof/>
            <w:webHidden/>
          </w:rPr>
          <w:t>71</w:t>
        </w:r>
        <w:r>
          <w:rPr>
            <w:noProof/>
            <w:webHidden/>
          </w:rPr>
          <w:fldChar w:fldCharType="end"/>
        </w:r>
        <w:r w:rsidRPr="00761F2B">
          <w:rPr>
            <w:rStyle w:val="af"/>
            <w:noProof/>
          </w:rPr>
          <w:fldChar w:fldCharType="end"/>
        </w:r>
      </w:ins>
    </w:p>
    <w:p w14:paraId="21887C65" w14:textId="77777777" w:rsidR="007D7F2F" w:rsidRDefault="007D7F2F">
      <w:pPr>
        <w:pStyle w:val="af6"/>
        <w:tabs>
          <w:tab w:val="right" w:leader="dot" w:pos="9628"/>
        </w:tabs>
        <w:rPr>
          <w:ins w:id="829" w:author="腹黒い茶" w:date="2013-07-08T20:40:00Z"/>
          <w:rFonts w:asciiTheme="minorHAnsi" w:hAnsiTheme="minorHAnsi" w:cstheme="minorBidi"/>
          <w:noProof/>
          <w:szCs w:val="22"/>
        </w:rPr>
      </w:pPr>
      <w:ins w:id="830" w:author="腹黒い茶" w:date="2013-07-08T20:40:00Z">
        <w:r w:rsidRPr="00761F2B">
          <w:rPr>
            <w:rStyle w:val="af"/>
            <w:noProof/>
          </w:rPr>
          <w:fldChar w:fldCharType="begin"/>
        </w:r>
        <w:r w:rsidRPr="00761F2B">
          <w:rPr>
            <w:rStyle w:val="af"/>
            <w:noProof/>
          </w:rPr>
          <w:instrText xml:space="preserve"> </w:instrText>
        </w:r>
        <w:r>
          <w:rPr>
            <w:noProof/>
          </w:rPr>
          <w:instrText>HYPERLINK \l "_Toc361079731"</w:instrText>
        </w:r>
        <w:r w:rsidRPr="00761F2B">
          <w:rPr>
            <w:rStyle w:val="af"/>
            <w:noProof/>
          </w:rPr>
          <w:instrText xml:space="preserve"> </w:instrText>
        </w:r>
        <w:r w:rsidRPr="00761F2B">
          <w:rPr>
            <w:rStyle w:val="af"/>
            <w:noProof/>
          </w:rPr>
        </w:r>
        <w:r w:rsidRPr="00761F2B">
          <w:rPr>
            <w:rStyle w:val="af"/>
            <w:noProof/>
          </w:rPr>
          <w:fldChar w:fldCharType="separate"/>
        </w:r>
        <w:r w:rsidRPr="00761F2B">
          <w:rPr>
            <w:rStyle w:val="af"/>
            <w:rFonts w:hint="eastAsia"/>
            <w:noProof/>
          </w:rPr>
          <w:t>圖</w:t>
        </w:r>
        <w:r w:rsidRPr="00761F2B">
          <w:rPr>
            <w:rStyle w:val="af"/>
            <w:noProof/>
          </w:rPr>
          <w:t xml:space="preserve"> 37 </w:t>
        </w:r>
        <w:r w:rsidRPr="00761F2B">
          <w:rPr>
            <w:rStyle w:val="af"/>
            <w:rFonts w:hint="eastAsia"/>
            <w:noProof/>
          </w:rPr>
          <w:t>連續照護資料文件在系統修改前的</w:t>
        </w:r>
        <w:r w:rsidRPr="00761F2B">
          <w:rPr>
            <w:rStyle w:val="af"/>
            <w:noProof/>
          </w:rPr>
          <w:t>HTML</w:t>
        </w:r>
        <w:r w:rsidRPr="00761F2B">
          <w:rPr>
            <w:rStyle w:val="af"/>
            <w:rFonts w:hint="eastAsia"/>
            <w:noProof/>
          </w:rPr>
          <w:t>標記功能失效</w:t>
        </w:r>
        <w:r>
          <w:rPr>
            <w:noProof/>
            <w:webHidden/>
          </w:rPr>
          <w:tab/>
        </w:r>
        <w:r>
          <w:rPr>
            <w:noProof/>
            <w:webHidden/>
          </w:rPr>
          <w:fldChar w:fldCharType="begin"/>
        </w:r>
        <w:r>
          <w:rPr>
            <w:noProof/>
            <w:webHidden/>
          </w:rPr>
          <w:instrText xml:space="preserve"> PAGEREF _Toc361079731 \h </w:instrText>
        </w:r>
        <w:r>
          <w:rPr>
            <w:noProof/>
            <w:webHidden/>
          </w:rPr>
        </w:r>
      </w:ins>
      <w:r>
        <w:rPr>
          <w:noProof/>
          <w:webHidden/>
        </w:rPr>
        <w:fldChar w:fldCharType="separate"/>
      </w:r>
      <w:ins w:id="831" w:author="腹黒い茶" w:date="2013-07-08T20:40:00Z">
        <w:r>
          <w:rPr>
            <w:noProof/>
            <w:webHidden/>
          </w:rPr>
          <w:t>72</w:t>
        </w:r>
        <w:r>
          <w:rPr>
            <w:noProof/>
            <w:webHidden/>
          </w:rPr>
          <w:fldChar w:fldCharType="end"/>
        </w:r>
        <w:r w:rsidRPr="00761F2B">
          <w:rPr>
            <w:rStyle w:val="af"/>
            <w:noProof/>
          </w:rPr>
          <w:fldChar w:fldCharType="end"/>
        </w:r>
      </w:ins>
    </w:p>
    <w:p w14:paraId="0C18EF35" w14:textId="77777777" w:rsidR="007D7F2F" w:rsidRDefault="007D7F2F">
      <w:pPr>
        <w:pStyle w:val="af6"/>
        <w:tabs>
          <w:tab w:val="right" w:leader="dot" w:pos="9628"/>
        </w:tabs>
        <w:rPr>
          <w:ins w:id="832" w:author="腹黒い茶" w:date="2013-07-08T20:40:00Z"/>
          <w:rFonts w:asciiTheme="minorHAnsi" w:hAnsiTheme="minorHAnsi" w:cstheme="minorBidi"/>
          <w:noProof/>
          <w:szCs w:val="22"/>
        </w:rPr>
      </w:pPr>
      <w:ins w:id="833" w:author="腹黒い茶" w:date="2013-07-08T20:40:00Z">
        <w:r w:rsidRPr="00761F2B">
          <w:rPr>
            <w:rStyle w:val="af"/>
            <w:noProof/>
          </w:rPr>
          <w:fldChar w:fldCharType="begin"/>
        </w:r>
        <w:r w:rsidRPr="00761F2B">
          <w:rPr>
            <w:rStyle w:val="af"/>
            <w:noProof/>
          </w:rPr>
          <w:instrText xml:space="preserve"> </w:instrText>
        </w:r>
        <w:r>
          <w:rPr>
            <w:noProof/>
          </w:rPr>
          <w:instrText>HYPERLINK \l "_Toc361079732"</w:instrText>
        </w:r>
        <w:r w:rsidRPr="00761F2B">
          <w:rPr>
            <w:rStyle w:val="af"/>
            <w:noProof/>
          </w:rPr>
          <w:instrText xml:space="preserve"> </w:instrText>
        </w:r>
        <w:r w:rsidRPr="00761F2B">
          <w:rPr>
            <w:rStyle w:val="af"/>
            <w:noProof/>
          </w:rPr>
        </w:r>
        <w:r w:rsidRPr="00761F2B">
          <w:rPr>
            <w:rStyle w:val="af"/>
            <w:noProof/>
          </w:rPr>
          <w:fldChar w:fldCharType="separate"/>
        </w:r>
        <w:r w:rsidRPr="00761F2B">
          <w:rPr>
            <w:rStyle w:val="af"/>
            <w:rFonts w:hint="eastAsia"/>
            <w:noProof/>
          </w:rPr>
          <w:t>圖</w:t>
        </w:r>
        <w:r w:rsidRPr="00761F2B">
          <w:rPr>
            <w:rStyle w:val="af"/>
            <w:noProof/>
          </w:rPr>
          <w:t xml:space="preserve"> 38 </w:t>
        </w:r>
        <w:r w:rsidRPr="00761F2B">
          <w:rPr>
            <w:rStyle w:val="af"/>
            <w:rFonts w:hint="eastAsia"/>
            <w:noProof/>
          </w:rPr>
          <w:t>連續照護資料文件在系統修改後的</w:t>
        </w:r>
        <w:r w:rsidRPr="00761F2B">
          <w:rPr>
            <w:rStyle w:val="af"/>
            <w:noProof/>
          </w:rPr>
          <w:t>HTML</w:t>
        </w:r>
        <w:r w:rsidRPr="00761F2B">
          <w:rPr>
            <w:rStyle w:val="af"/>
            <w:rFonts w:hint="eastAsia"/>
            <w:noProof/>
          </w:rPr>
          <w:t>標記功能恢復</w:t>
        </w:r>
        <w:r>
          <w:rPr>
            <w:noProof/>
            <w:webHidden/>
          </w:rPr>
          <w:tab/>
        </w:r>
        <w:r>
          <w:rPr>
            <w:noProof/>
            <w:webHidden/>
          </w:rPr>
          <w:fldChar w:fldCharType="begin"/>
        </w:r>
        <w:r>
          <w:rPr>
            <w:noProof/>
            <w:webHidden/>
          </w:rPr>
          <w:instrText xml:space="preserve"> PAGEREF _Toc361079732 \h </w:instrText>
        </w:r>
        <w:r>
          <w:rPr>
            <w:noProof/>
            <w:webHidden/>
          </w:rPr>
        </w:r>
      </w:ins>
      <w:r>
        <w:rPr>
          <w:noProof/>
          <w:webHidden/>
        </w:rPr>
        <w:fldChar w:fldCharType="separate"/>
      </w:r>
      <w:ins w:id="834" w:author="腹黒い茶" w:date="2013-07-08T20:40:00Z">
        <w:r>
          <w:rPr>
            <w:noProof/>
            <w:webHidden/>
          </w:rPr>
          <w:t>73</w:t>
        </w:r>
        <w:r>
          <w:rPr>
            <w:noProof/>
            <w:webHidden/>
          </w:rPr>
          <w:fldChar w:fldCharType="end"/>
        </w:r>
        <w:r w:rsidRPr="00761F2B">
          <w:rPr>
            <w:rStyle w:val="af"/>
            <w:noProof/>
          </w:rPr>
          <w:fldChar w:fldCharType="end"/>
        </w:r>
      </w:ins>
    </w:p>
    <w:p w14:paraId="339D86CB" w14:textId="77777777" w:rsidR="007D7F2F" w:rsidRDefault="007D7F2F">
      <w:pPr>
        <w:pStyle w:val="af6"/>
        <w:tabs>
          <w:tab w:val="right" w:leader="dot" w:pos="9628"/>
        </w:tabs>
        <w:rPr>
          <w:ins w:id="835" w:author="腹黒い茶" w:date="2013-07-08T20:40:00Z"/>
          <w:rFonts w:asciiTheme="minorHAnsi" w:hAnsiTheme="minorHAnsi" w:cstheme="minorBidi"/>
          <w:noProof/>
          <w:szCs w:val="22"/>
        </w:rPr>
      </w:pPr>
      <w:ins w:id="836" w:author="腹黒い茶" w:date="2013-07-08T20:40:00Z">
        <w:r w:rsidRPr="00761F2B">
          <w:rPr>
            <w:rStyle w:val="af"/>
            <w:noProof/>
          </w:rPr>
          <w:fldChar w:fldCharType="begin"/>
        </w:r>
        <w:r w:rsidRPr="00761F2B">
          <w:rPr>
            <w:rStyle w:val="af"/>
            <w:noProof/>
          </w:rPr>
          <w:instrText xml:space="preserve"> </w:instrText>
        </w:r>
        <w:r>
          <w:rPr>
            <w:noProof/>
          </w:rPr>
          <w:instrText>HYPERLINK \l "_Toc361079733"</w:instrText>
        </w:r>
        <w:r w:rsidRPr="00761F2B">
          <w:rPr>
            <w:rStyle w:val="af"/>
            <w:noProof/>
          </w:rPr>
          <w:instrText xml:space="preserve"> </w:instrText>
        </w:r>
        <w:r w:rsidRPr="00761F2B">
          <w:rPr>
            <w:rStyle w:val="af"/>
            <w:noProof/>
          </w:rPr>
        </w:r>
        <w:r w:rsidRPr="00761F2B">
          <w:rPr>
            <w:rStyle w:val="af"/>
            <w:noProof/>
          </w:rPr>
          <w:fldChar w:fldCharType="separate"/>
        </w:r>
        <w:r w:rsidRPr="00761F2B">
          <w:rPr>
            <w:rStyle w:val="af"/>
            <w:rFonts w:hint="eastAsia"/>
            <w:noProof/>
          </w:rPr>
          <w:t>圖</w:t>
        </w:r>
        <w:r w:rsidRPr="00761F2B">
          <w:rPr>
            <w:rStyle w:val="af"/>
            <w:noProof/>
          </w:rPr>
          <w:t xml:space="preserve"> 39 </w:t>
        </w:r>
        <w:r w:rsidRPr="00761F2B">
          <w:rPr>
            <w:rStyle w:val="af"/>
            <w:rFonts w:hint="eastAsia"/>
            <w:noProof/>
          </w:rPr>
          <w:t>傳染病通報單張畫面</w:t>
        </w:r>
        <w:r>
          <w:rPr>
            <w:noProof/>
            <w:webHidden/>
          </w:rPr>
          <w:tab/>
        </w:r>
        <w:r>
          <w:rPr>
            <w:noProof/>
            <w:webHidden/>
          </w:rPr>
          <w:fldChar w:fldCharType="begin"/>
        </w:r>
        <w:r>
          <w:rPr>
            <w:noProof/>
            <w:webHidden/>
          </w:rPr>
          <w:instrText xml:space="preserve"> PAGEREF _Toc361079733 \h </w:instrText>
        </w:r>
        <w:r>
          <w:rPr>
            <w:noProof/>
            <w:webHidden/>
          </w:rPr>
        </w:r>
      </w:ins>
      <w:r>
        <w:rPr>
          <w:noProof/>
          <w:webHidden/>
        </w:rPr>
        <w:fldChar w:fldCharType="separate"/>
      </w:r>
      <w:ins w:id="837" w:author="腹黒い茶" w:date="2013-07-08T20:40:00Z">
        <w:r>
          <w:rPr>
            <w:noProof/>
            <w:webHidden/>
          </w:rPr>
          <w:t>74</w:t>
        </w:r>
        <w:r>
          <w:rPr>
            <w:noProof/>
            <w:webHidden/>
          </w:rPr>
          <w:fldChar w:fldCharType="end"/>
        </w:r>
        <w:r w:rsidRPr="00761F2B">
          <w:rPr>
            <w:rStyle w:val="af"/>
            <w:noProof/>
          </w:rPr>
          <w:fldChar w:fldCharType="end"/>
        </w:r>
      </w:ins>
    </w:p>
    <w:p w14:paraId="67153A5A" w14:textId="77777777" w:rsidR="00A24B75" w:rsidDel="007D7F2F" w:rsidRDefault="00A24B75" w:rsidP="00A24B75">
      <w:pPr>
        <w:pStyle w:val="af6"/>
        <w:tabs>
          <w:tab w:val="right" w:leader="dot" w:pos="9628"/>
        </w:tabs>
        <w:ind w:firstLine="480"/>
        <w:rPr>
          <w:ins w:id="838" w:author="Haraguroicha Hsu" w:date="2013-07-07T20:12:00Z"/>
          <w:del w:id="839" w:author="腹黒い茶" w:date="2013-07-08T20:34:00Z"/>
          <w:rFonts w:asciiTheme="minorHAnsi" w:hAnsiTheme="minorHAnsi" w:cstheme="minorBidi"/>
          <w:noProof/>
          <w:szCs w:val="24"/>
        </w:rPr>
      </w:pPr>
      <w:ins w:id="840" w:author="Haraguroicha Hsu" w:date="2013-07-07T20:12:00Z">
        <w:del w:id="841" w:author="腹黒い茶" w:date="2013-07-08T20:34:00Z">
          <w:r w:rsidDel="007D7F2F">
            <w:rPr>
              <w:rFonts w:hint="eastAsia"/>
              <w:noProof/>
            </w:rPr>
            <w:delText>圖</w:delText>
          </w:r>
          <w:r w:rsidDel="007D7F2F">
            <w:rPr>
              <w:noProof/>
            </w:rPr>
            <w:delText xml:space="preserve"> 1 </w:delText>
          </w:r>
          <w:r w:rsidDel="007D7F2F">
            <w:rPr>
              <w:rFonts w:hint="eastAsia"/>
              <w:noProof/>
            </w:rPr>
            <w:delText>研究流程與步驟圖</w:delText>
          </w:r>
          <w:r w:rsidDel="007D7F2F">
            <w:rPr>
              <w:noProof/>
            </w:rPr>
            <w:tab/>
            <w:delText>18</w:delText>
          </w:r>
        </w:del>
      </w:ins>
    </w:p>
    <w:p w14:paraId="346C7F63" w14:textId="77777777" w:rsidR="00A24B75" w:rsidDel="007D7F2F" w:rsidRDefault="00A24B75" w:rsidP="00A24B75">
      <w:pPr>
        <w:pStyle w:val="af6"/>
        <w:tabs>
          <w:tab w:val="right" w:leader="dot" w:pos="9628"/>
        </w:tabs>
        <w:ind w:firstLine="480"/>
        <w:rPr>
          <w:ins w:id="842" w:author="Haraguroicha Hsu" w:date="2013-07-07T20:12:00Z"/>
          <w:del w:id="843" w:author="腹黒い茶" w:date="2013-07-08T20:34:00Z"/>
          <w:rFonts w:asciiTheme="minorHAnsi" w:hAnsiTheme="minorHAnsi" w:cstheme="minorBidi"/>
          <w:noProof/>
          <w:szCs w:val="24"/>
        </w:rPr>
      </w:pPr>
      <w:ins w:id="844" w:author="Haraguroicha Hsu" w:date="2013-07-07T20:12:00Z">
        <w:del w:id="845" w:author="腹黒い茶" w:date="2013-07-08T20:34:00Z">
          <w:r w:rsidDel="007D7F2F">
            <w:rPr>
              <w:rFonts w:hint="eastAsia"/>
              <w:noProof/>
            </w:rPr>
            <w:delText>圖</w:delText>
          </w:r>
          <w:r w:rsidDel="007D7F2F">
            <w:rPr>
              <w:noProof/>
            </w:rPr>
            <w:delText xml:space="preserve"> 2 </w:delText>
          </w:r>
          <w:r w:rsidDel="007D7F2F">
            <w:rPr>
              <w:rFonts w:hint="eastAsia"/>
              <w:noProof/>
            </w:rPr>
            <w:delText>雲端部署架構示意圖</w:delText>
          </w:r>
          <w:r w:rsidDel="007D7F2F">
            <w:rPr>
              <w:noProof/>
            </w:rPr>
            <w:tab/>
            <w:delText>21</w:delText>
          </w:r>
        </w:del>
      </w:ins>
    </w:p>
    <w:p w14:paraId="415FD9FF" w14:textId="77777777" w:rsidR="00A24B75" w:rsidDel="007D7F2F" w:rsidRDefault="00A24B75" w:rsidP="00A24B75">
      <w:pPr>
        <w:pStyle w:val="af6"/>
        <w:tabs>
          <w:tab w:val="right" w:leader="dot" w:pos="9628"/>
        </w:tabs>
        <w:ind w:firstLine="480"/>
        <w:rPr>
          <w:ins w:id="846" w:author="Haraguroicha Hsu" w:date="2013-07-07T20:12:00Z"/>
          <w:del w:id="847" w:author="腹黒い茶" w:date="2013-07-08T20:34:00Z"/>
          <w:rFonts w:asciiTheme="minorHAnsi" w:hAnsiTheme="minorHAnsi" w:cstheme="minorBidi"/>
          <w:noProof/>
          <w:szCs w:val="24"/>
        </w:rPr>
      </w:pPr>
      <w:ins w:id="848" w:author="Haraguroicha Hsu" w:date="2013-07-07T20:12:00Z">
        <w:del w:id="849" w:author="腹黒い茶" w:date="2013-07-08T20:34:00Z">
          <w:r w:rsidDel="007D7F2F">
            <w:rPr>
              <w:rFonts w:hint="eastAsia"/>
              <w:noProof/>
            </w:rPr>
            <w:delText>圖</w:delText>
          </w:r>
          <w:r w:rsidDel="007D7F2F">
            <w:rPr>
              <w:noProof/>
            </w:rPr>
            <w:delText xml:space="preserve"> 3 </w:delText>
          </w:r>
          <w:r w:rsidDel="007D7F2F">
            <w:rPr>
              <w:rFonts w:hint="eastAsia"/>
              <w:noProof/>
            </w:rPr>
            <w:delText>系統架構圖</w:delText>
          </w:r>
          <w:r w:rsidDel="007D7F2F">
            <w:rPr>
              <w:noProof/>
            </w:rPr>
            <w:tab/>
            <w:delText>24</w:delText>
          </w:r>
        </w:del>
      </w:ins>
    </w:p>
    <w:p w14:paraId="153AEE18" w14:textId="77777777" w:rsidR="00A24B75" w:rsidDel="007D7F2F" w:rsidRDefault="00A24B75" w:rsidP="00A24B75">
      <w:pPr>
        <w:pStyle w:val="af6"/>
        <w:tabs>
          <w:tab w:val="right" w:leader="dot" w:pos="9628"/>
        </w:tabs>
        <w:ind w:firstLine="480"/>
        <w:rPr>
          <w:ins w:id="850" w:author="Haraguroicha Hsu" w:date="2013-07-07T20:12:00Z"/>
          <w:del w:id="851" w:author="腹黒い茶" w:date="2013-07-08T20:34:00Z"/>
          <w:rFonts w:asciiTheme="minorHAnsi" w:hAnsiTheme="minorHAnsi" w:cstheme="minorBidi"/>
          <w:noProof/>
          <w:szCs w:val="24"/>
        </w:rPr>
      </w:pPr>
      <w:ins w:id="852" w:author="Haraguroicha Hsu" w:date="2013-07-07T20:12:00Z">
        <w:del w:id="853" w:author="腹黒い茶" w:date="2013-07-08T20:34:00Z">
          <w:r w:rsidDel="007D7F2F">
            <w:rPr>
              <w:rFonts w:hint="eastAsia"/>
              <w:noProof/>
            </w:rPr>
            <w:delText>圖</w:delText>
          </w:r>
          <w:r w:rsidDel="007D7F2F">
            <w:rPr>
              <w:noProof/>
            </w:rPr>
            <w:delText xml:space="preserve"> 4 </w:delText>
          </w:r>
          <w:r w:rsidDel="007D7F2F">
            <w:rPr>
              <w:rFonts w:hint="eastAsia"/>
              <w:noProof/>
            </w:rPr>
            <w:delText>環境部屬畫面</w:delText>
          </w:r>
          <w:r w:rsidDel="007D7F2F">
            <w:rPr>
              <w:noProof/>
            </w:rPr>
            <w:tab/>
            <w:delText>31</w:delText>
          </w:r>
        </w:del>
      </w:ins>
    </w:p>
    <w:p w14:paraId="10CCDC1F" w14:textId="77777777" w:rsidR="00A24B75" w:rsidDel="007D7F2F" w:rsidRDefault="00A24B75" w:rsidP="00A24B75">
      <w:pPr>
        <w:pStyle w:val="af6"/>
        <w:tabs>
          <w:tab w:val="right" w:leader="dot" w:pos="9628"/>
        </w:tabs>
        <w:ind w:firstLine="480"/>
        <w:rPr>
          <w:ins w:id="854" w:author="Haraguroicha Hsu" w:date="2013-07-07T20:12:00Z"/>
          <w:del w:id="855" w:author="腹黒い茶" w:date="2013-07-08T20:34:00Z"/>
          <w:rFonts w:asciiTheme="minorHAnsi" w:hAnsiTheme="minorHAnsi" w:cstheme="minorBidi"/>
          <w:noProof/>
          <w:szCs w:val="24"/>
        </w:rPr>
      </w:pPr>
      <w:ins w:id="856" w:author="Haraguroicha Hsu" w:date="2013-07-07T20:12:00Z">
        <w:del w:id="857" w:author="腹黒い茶" w:date="2013-07-08T20:34:00Z">
          <w:r w:rsidDel="007D7F2F">
            <w:rPr>
              <w:rFonts w:hint="eastAsia"/>
              <w:noProof/>
            </w:rPr>
            <w:delText>圖</w:delText>
          </w:r>
          <w:r w:rsidDel="007D7F2F">
            <w:rPr>
              <w:noProof/>
            </w:rPr>
            <w:delText xml:space="preserve"> 5 AppFog</w:delText>
          </w:r>
          <w:r w:rsidDel="007D7F2F">
            <w:rPr>
              <w:rFonts w:hint="eastAsia"/>
              <w:noProof/>
            </w:rPr>
            <w:delText>登入畫面</w:delText>
          </w:r>
          <w:r w:rsidDel="007D7F2F">
            <w:rPr>
              <w:noProof/>
            </w:rPr>
            <w:tab/>
            <w:delText>32</w:delText>
          </w:r>
        </w:del>
      </w:ins>
    </w:p>
    <w:p w14:paraId="1E255D17" w14:textId="77777777" w:rsidR="00A24B75" w:rsidDel="007D7F2F" w:rsidRDefault="00A24B75" w:rsidP="00A24B75">
      <w:pPr>
        <w:pStyle w:val="af6"/>
        <w:tabs>
          <w:tab w:val="right" w:leader="dot" w:pos="9628"/>
        </w:tabs>
        <w:ind w:firstLine="480"/>
        <w:rPr>
          <w:ins w:id="858" w:author="Haraguroicha Hsu" w:date="2013-07-07T20:12:00Z"/>
          <w:del w:id="859" w:author="腹黒い茶" w:date="2013-07-08T20:34:00Z"/>
          <w:rFonts w:asciiTheme="minorHAnsi" w:hAnsiTheme="minorHAnsi" w:cstheme="minorBidi"/>
          <w:noProof/>
          <w:szCs w:val="24"/>
        </w:rPr>
      </w:pPr>
      <w:ins w:id="860" w:author="Haraguroicha Hsu" w:date="2013-07-07T20:12:00Z">
        <w:del w:id="861" w:author="腹黒い茶" w:date="2013-07-08T20:34:00Z">
          <w:r w:rsidDel="007D7F2F">
            <w:rPr>
              <w:rFonts w:hint="eastAsia"/>
              <w:noProof/>
            </w:rPr>
            <w:delText>圖</w:delText>
          </w:r>
          <w:r w:rsidDel="007D7F2F">
            <w:rPr>
              <w:noProof/>
            </w:rPr>
            <w:delText xml:space="preserve"> 6 </w:delText>
          </w:r>
          <w:r w:rsidDel="007D7F2F">
            <w:rPr>
              <w:rFonts w:hint="eastAsia"/>
              <w:noProof/>
            </w:rPr>
            <w:delText>建立</w:delText>
          </w:r>
          <w:r w:rsidDel="007D7F2F">
            <w:rPr>
              <w:noProof/>
            </w:rPr>
            <w:delText>App</w:delText>
          </w:r>
          <w:r w:rsidDel="007D7F2F">
            <w:rPr>
              <w:rFonts w:hint="eastAsia"/>
              <w:noProof/>
            </w:rPr>
            <w:delText>畫面</w:delText>
          </w:r>
          <w:r w:rsidDel="007D7F2F">
            <w:rPr>
              <w:noProof/>
            </w:rPr>
            <w:tab/>
            <w:delText>33</w:delText>
          </w:r>
        </w:del>
      </w:ins>
    </w:p>
    <w:p w14:paraId="1A710E4E" w14:textId="77777777" w:rsidR="00A24B75" w:rsidDel="007D7F2F" w:rsidRDefault="00A24B75" w:rsidP="00A24B75">
      <w:pPr>
        <w:pStyle w:val="af6"/>
        <w:tabs>
          <w:tab w:val="right" w:leader="dot" w:pos="9628"/>
        </w:tabs>
        <w:ind w:firstLine="480"/>
        <w:rPr>
          <w:ins w:id="862" w:author="Haraguroicha Hsu" w:date="2013-07-07T20:12:00Z"/>
          <w:del w:id="863" w:author="腹黒い茶" w:date="2013-07-08T20:34:00Z"/>
          <w:rFonts w:asciiTheme="minorHAnsi" w:hAnsiTheme="minorHAnsi" w:cstheme="minorBidi"/>
          <w:noProof/>
          <w:szCs w:val="24"/>
        </w:rPr>
      </w:pPr>
      <w:ins w:id="864" w:author="Haraguroicha Hsu" w:date="2013-07-07T20:12:00Z">
        <w:del w:id="865" w:author="腹黒い茶" w:date="2013-07-08T20:34:00Z">
          <w:r w:rsidDel="007D7F2F">
            <w:rPr>
              <w:rFonts w:hint="eastAsia"/>
              <w:noProof/>
            </w:rPr>
            <w:delText>圖</w:delText>
          </w:r>
          <w:r w:rsidDel="007D7F2F">
            <w:rPr>
              <w:noProof/>
            </w:rPr>
            <w:delText xml:space="preserve"> 7 </w:delText>
          </w:r>
          <w:r w:rsidDel="007D7F2F">
            <w:rPr>
              <w:rFonts w:hint="eastAsia"/>
              <w:noProof/>
            </w:rPr>
            <w:delText>設定</w:delText>
          </w:r>
          <w:r w:rsidDel="007D7F2F">
            <w:rPr>
              <w:noProof/>
            </w:rPr>
            <w:delText>Domain</w:delText>
          </w:r>
          <w:r w:rsidDel="007D7F2F">
            <w:rPr>
              <w:rFonts w:hint="eastAsia"/>
              <w:noProof/>
            </w:rPr>
            <w:delText>畫面</w:delText>
          </w:r>
          <w:r w:rsidDel="007D7F2F">
            <w:rPr>
              <w:noProof/>
            </w:rPr>
            <w:tab/>
            <w:delText>34</w:delText>
          </w:r>
        </w:del>
      </w:ins>
    </w:p>
    <w:p w14:paraId="7E3E7CBB" w14:textId="77777777" w:rsidR="00A24B75" w:rsidDel="007D7F2F" w:rsidRDefault="00A24B75" w:rsidP="00A24B75">
      <w:pPr>
        <w:pStyle w:val="af6"/>
        <w:tabs>
          <w:tab w:val="right" w:leader="dot" w:pos="9628"/>
        </w:tabs>
        <w:ind w:firstLine="480"/>
        <w:rPr>
          <w:ins w:id="866" w:author="Haraguroicha Hsu" w:date="2013-07-07T20:12:00Z"/>
          <w:del w:id="867" w:author="腹黒い茶" w:date="2013-07-08T20:34:00Z"/>
          <w:rFonts w:asciiTheme="minorHAnsi" w:hAnsiTheme="minorHAnsi" w:cstheme="minorBidi"/>
          <w:noProof/>
          <w:szCs w:val="24"/>
        </w:rPr>
      </w:pPr>
      <w:ins w:id="868" w:author="Haraguroicha Hsu" w:date="2013-07-07T20:12:00Z">
        <w:del w:id="869" w:author="腹黒い茶" w:date="2013-07-08T20:34:00Z">
          <w:r w:rsidDel="007D7F2F">
            <w:rPr>
              <w:rFonts w:hint="eastAsia"/>
              <w:noProof/>
            </w:rPr>
            <w:delText>圖</w:delText>
          </w:r>
          <w:r w:rsidDel="007D7F2F">
            <w:rPr>
              <w:noProof/>
            </w:rPr>
            <w:delText xml:space="preserve"> 8 </w:delText>
          </w:r>
          <w:r w:rsidDel="007D7F2F">
            <w:rPr>
              <w:rFonts w:hint="eastAsia"/>
              <w:noProof/>
            </w:rPr>
            <w:delText>儀錶板畫面</w:delText>
          </w:r>
          <w:r w:rsidDel="007D7F2F">
            <w:rPr>
              <w:noProof/>
            </w:rPr>
            <w:tab/>
            <w:delText>35</w:delText>
          </w:r>
        </w:del>
      </w:ins>
    </w:p>
    <w:p w14:paraId="3E440D31" w14:textId="77777777" w:rsidR="00A24B75" w:rsidDel="007D7F2F" w:rsidRDefault="00A24B75" w:rsidP="00A24B75">
      <w:pPr>
        <w:pStyle w:val="af6"/>
        <w:tabs>
          <w:tab w:val="right" w:leader="dot" w:pos="9628"/>
        </w:tabs>
        <w:ind w:firstLine="480"/>
        <w:rPr>
          <w:ins w:id="870" w:author="Haraguroicha Hsu" w:date="2013-07-07T20:12:00Z"/>
          <w:del w:id="871" w:author="腹黒い茶" w:date="2013-07-08T20:34:00Z"/>
          <w:rFonts w:asciiTheme="minorHAnsi" w:hAnsiTheme="minorHAnsi" w:cstheme="minorBidi"/>
          <w:noProof/>
          <w:szCs w:val="24"/>
        </w:rPr>
      </w:pPr>
      <w:ins w:id="872" w:author="Haraguroicha Hsu" w:date="2013-07-07T20:12:00Z">
        <w:del w:id="873" w:author="腹黒い茶" w:date="2013-07-08T20:34:00Z">
          <w:r w:rsidDel="007D7F2F">
            <w:rPr>
              <w:rFonts w:hint="eastAsia"/>
              <w:noProof/>
            </w:rPr>
            <w:delText>圖</w:delText>
          </w:r>
          <w:r w:rsidDel="007D7F2F">
            <w:rPr>
              <w:noProof/>
            </w:rPr>
            <w:delText xml:space="preserve"> 9 </w:delText>
          </w:r>
          <w:r w:rsidDel="007D7F2F">
            <w:rPr>
              <w:rFonts w:hint="eastAsia"/>
              <w:noProof/>
            </w:rPr>
            <w:delText>程式碼更新指示畫面</w:delText>
          </w:r>
          <w:r w:rsidDel="007D7F2F">
            <w:rPr>
              <w:noProof/>
            </w:rPr>
            <w:tab/>
            <w:delText>36</w:delText>
          </w:r>
        </w:del>
      </w:ins>
    </w:p>
    <w:p w14:paraId="53BAE2FF" w14:textId="77777777" w:rsidR="00A24B75" w:rsidDel="007D7F2F" w:rsidRDefault="00A24B75" w:rsidP="00A24B75">
      <w:pPr>
        <w:pStyle w:val="af6"/>
        <w:tabs>
          <w:tab w:val="right" w:leader="dot" w:pos="9628"/>
        </w:tabs>
        <w:ind w:firstLine="480"/>
        <w:rPr>
          <w:ins w:id="874" w:author="Haraguroicha Hsu" w:date="2013-07-07T20:12:00Z"/>
          <w:del w:id="875" w:author="腹黒い茶" w:date="2013-07-08T20:34:00Z"/>
          <w:rFonts w:asciiTheme="minorHAnsi" w:hAnsiTheme="minorHAnsi" w:cstheme="minorBidi"/>
          <w:noProof/>
          <w:szCs w:val="24"/>
        </w:rPr>
      </w:pPr>
      <w:ins w:id="876" w:author="Haraguroicha Hsu" w:date="2013-07-07T20:12:00Z">
        <w:del w:id="877" w:author="腹黒い茶" w:date="2013-07-08T20:34:00Z">
          <w:r w:rsidDel="007D7F2F">
            <w:rPr>
              <w:rFonts w:hint="eastAsia"/>
              <w:noProof/>
            </w:rPr>
            <w:delText>圖</w:delText>
          </w:r>
          <w:r w:rsidDel="007D7F2F">
            <w:rPr>
              <w:noProof/>
            </w:rPr>
            <w:delText xml:space="preserve"> 10 </w:delText>
          </w:r>
          <w:r w:rsidDel="007D7F2F">
            <w:rPr>
              <w:rFonts w:hint="eastAsia"/>
              <w:noProof/>
            </w:rPr>
            <w:delText>本系統程式碼更新部屬畫面</w:delText>
          </w:r>
          <w:r w:rsidDel="007D7F2F">
            <w:rPr>
              <w:noProof/>
            </w:rPr>
            <w:tab/>
            <w:delText>37</w:delText>
          </w:r>
        </w:del>
      </w:ins>
    </w:p>
    <w:p w14:paraId="43A33471" w14:textId="77777777" w:rsidR="00A24B75" w:rsidDel="007D7F2F" w:rsidRDefault="00A24B75" w:rsidP="00A24B75">
      <w:pPr>
        <w:pStyle w:val="af6"/>
        <w:tabs>
          <w:tab w:val="right" w:leader="dot" w:pos="9628"/>
        </w:tabs>
        <w:ind w:firstLine="480"/>
        <w:rPr>
          <w:ins w:id="878" w:author="Haraguroicha Hsu" w:date="2013-07-07T20:12:00Z"/>
          <w:del w:id="879" w:author="腹黒い茶" w:date="2013-07-08T20:34:00Z"/>
          <w:rFonts w:asciiTheme="minorHAnsi" w:hAnsiTheme="minorHAnsi" w:cstheme="minorBidi"/>
          <w:noProof/>
          <w:szCs w:val="24"/>
        </w:rPr>
      </w:pPr>
      <w:ins w:id="880" w:author="Haraguroicha Hsu" w:date="2013-07-07T20:12:00Z">
        <w:del w:id="881" w:author="腹黒い茶" w:date="2013-07-08T20:34:00Z">
          <w:r w:rsidDel="007D7F2F">
            <w:rPr>
              <w:rFonts w:hint="eastAsia"/>
              <w:noProof/>
            </w:rPr>
            <w:delText>圖</w:delText>
          </w:r>
          <w:r w:rsidDel="007D7F2F">
            <w:rPr>
              <w:noProof/>
            </w:rPr>
            <w:delText xml:space="preserve"> 11 </w:delText>
          </w:r>
          <w:r w:rsidDel="007D7F2F">
            <w:rPr>
              <w:rFonts w:hint="eastAsia"/>
              <w:noProof/>
            </w:rPr>
            <w:delText>單張代碼有預設樣板檔的查詢命令</w:delText>
          </w:r>
          <w:r w:rsidDel="007D7F2F">
            <w:rPr>
              <w:noProof/>
            </w:rPr>
            <w:tab/>
            <w:delText>39</w:delText>
          </w:r>
        </w:del>
      </w:ins>
    </w:p>
    <w:p w14:paraId="671FAACA" w14:textId="77777777" w:rsidR="00A24B75" w:rsidDel="007D7F2F" w:rsidRDefault="00A24B75" w:rsidP="00A24B75">
      <w:pPr>
        <w:pStyle w:val="af6"/>
        <w:tabs>
          <w:tab w:val="right" w:leader="dot" w:pos="9628"/>
        </w:tabs>
        <w:ind w:firstLine="480"/>
        <w:rPr>
          <w:ins w:id="882" w:author="Haraguroicha Hsu" w:date="2013-07-07T20:12:00Z"/>
          <w:del w:id="883" w:author="腹黒い茶" w:date="2013-07-08T20:34:00Z"/>
          <w:rFonts w:asciiTheme="minorHAnsi" w:hAnsiTheme="minorHAnsi" w:cstheme="minorBidi"/>
          <w:noProof/>
          <w:szCs w:val="24"/>
        </w:rPr>
      </w:pPr>
      <w:ins w:id="884" w:author="Haraguroicha Hsu" w:date="2013-07-07T20:12:00Z">
        <w:del w:id="885" w:author="腹黒い茶" w:date="2013-07-08T20:34:00Z">
          <w:r w:rsidDel="007D7F2F">
            <w:rPr>
              <w:rFonts w:hint="eastAsia"/>
              <w:noProof/>
            </w:rPr>
            <w:delText>圖</w:delText>
          </w:r>
          <w:r w:rsidDel="007D7F2F">
            <w:rPr>
              <w:noProof/>
            </w:rPr>
            <w:delText xml:space="preserve"> 12 </w:delText>
          </w:r>
          <w:r w:rsidDel="007D7F2F">
            <w:rPr>
              <w:rFonts w:hint="eastAsia"/>
              <w:noProof/>
            </w:rPr>
            <w:delText>單張代碼有預設樣板檔的回應結果</w:delText>
          </w:r>
          <w:r w:rsidDel="007D7F2F">
            <w:rPr>
              <w:noProof/>
            </w:rPr>
            <w:tab/>
            <w:delText>40</w:delText>
          </w:r>
        </w:del>
      </w:ins>
    </w:p>
    <w:p w14:paraId="44E7FC1F" w14:textId="77777777" w:rsidR="00A24B75" w:rsidDel="007D7F2F" w:rsidRDefault="00A24B75" w:rsidP="00A24B75">
      <w:pPr>
        <w:pStyle w:val="af6"/>
        <w:tabs>
          <w:tab w:val="right" w:leader="dot" w:pos="9628"/>
        </w:tabs>
        <w:ind w:firstLine="480"/>
        <w:rPr>
          <w:ins w:id="886" w:author="Haraguroicha Hsu" w:date="2013-07-07T20:12:00Z"/>
          <w:del w:id="887" w:author="腹黒い茶" w:date="2013-07-08T20:34:00Z"/>
          <w:rFonts w:asciiTheme="minorHAnsi" w:hAnsiTheme="minorHAnsi" w:cstheme="minorBidi"/>
          <w:noProof/>
          <w:szCs w:val="24"/>
        </w:rPr>
      </w:pPr>
      <w:ins w:id="888" w:author="Haraguroicha Hsu" w:date="2013-07-07T20:12:00Z">
        <w:del w:id="889" w:author="腹黒い茶" w:date="2013-07-08T20:34:00Z">
          <w:r w:rsidDel="007D7F2F">
            <w:rPr>
              <w:rFonts w:hint="eastAsia"/>
              <w:noProof/>
            </w:rPr>
            <w:delText>圖</w:delText>
          </w:r>
          <w:r w:rsidDel="007D7F2F">
            <w:rPr>
              <w:noProof/>
            </w:rPr>
            <w:delText xml:space="preserve"> 13 </w:delText>
          </w:r>
          <w:r w:rsidDel="007D7F2F">
            <w:rPr>
              <w:rFonts w:hint="eastAsia"/>
              <w:noProof/>
            </w:rPr>
            <w:delText>單張代碼沒有預設樣板檔的查詢命令</w:delText>
          </w:r>
          <w:r w:rsidDel="007D7F2F">
            <w:rPr>
              <w:noProof/>
            </w:rPr>
            <w:tab/>
            <w:delText>40</w:delText>
          </w:r>
        </w:del>
      </w:ins>
    </w:p>
    <w:p w14:paraId="12C00AF4" w14:textId="77777777" w:rsidR="00A24B75" w:rsidDel="007D7F2F" w:rsidRDefault="00A24B75" w:rsidP="00A24B75">
      <w:pPr>
        <w:pStyle w:val="af6"/>
        <w:tabs>
          <w:tab w:val="right" w:leader="dot" w:pos="9628"/>
        </w:tabs>
        <w:ind w:firstLine="480"/>
        <w:rPr>
          <w:ins w:id="890" w:author="Haraguroicha Hsu" w:date="2013-07-07T20:12:00Z"/>
          <w:del w:id="891" w:author="腹黒い茶" w:date="2013-07-08T20:34:00Z"/>
          <w:rFonts w:asciiTheme="minorHAnsi" w:hAnsiTheme="minorHAnsi" w:cstheme="minorBidi"/>
          <w:noProof/>
          <w:szCs w:val="24"/>
        </w:rPr>
      </w:pPr>
      <w:ins w:id="892" w:author="Haraguroicha Hsu" w:date="2013-07-07T20:12:00Z">
        <w:del w:id="893" w:author="腹黒い茶" w:date="2013-07-08T20:34:00Z">
          <w:r w:rsidDel="007D7F2F">
            <w:rPr>
              <w:rFonts w:hint="eastAsia"/>
              <w:noProof/>
            </w:rPr>
            <w:delText>圖</w:delText>
          </w:r>
          <w:r w:rsidDel="007D7F2F">
            <w:rPr>
              <w:noProof/>
            </w:rPr>
            <w:delText xml:space="preserve"> 14 </w:delText>
          </w:r>
          <w:r w:rsidDel="007D7F2F">
            <w:rPr>
              <w:rFonts w:hint="eastAsia"/>
              <w:noProof/>
            </w:rPr>
            <w:delText>單張代碼沒有預設樣板檔的回應結果</w:delText>
          </w:r>
          <w:r w:rsidDel="007D7F2F">
            <w:rPr>
              <w:noProof/>
            </w:rPr>
            <w:tab/>
            <w:delText>41</w:delText>
          </w:r>
        </w:del>
      </w:ins>
    </w:p>
    <w:p w14:paraId="6C70F660" w14:textId="77777777" w:rsidR="00A24B75" w:rsidDel="007D7F2F" w:rsidRDefault="00A24B75" w:rsidP="00A24B75">
      <w:pPr>
        <w:pStyle w:val="af6"/>
        <w:tabs>
          <w:tab w:val="right" w:leader="dot" w:pos="9628"/>
        </w:tabs>
        <w:ind w:firstLine="480"/>
        <w:rPr>
          <w:ins w:id="894" w:author="Haraguroicha Hsu" w:date="2013-07-07T20:12:00Z"/>
          <w:del w:id="895" w:author="腹黒い茶" w:date="2013-07-08T20:34:00Z"/>
          <w:rFonts w:asciiTheme="minorHAnsi" w:hAnsiTheme="minorHAnsi" w:cstheme="minorBidi"/>
          <w:noProof/>
          <w:szCs w:val="24"/>
        </w:rPr>
      </w:pPr>
      <w:ins w:id="896" w:author="Haraguroicha Hsu" w:date="2013-07-07T20:12:00Z">
        <w:del w:id="897" w:author="腹黒い茶" w:date="2013-07-08T20:34:00Z">
          <w:r w:rsidDel="007D7F2F">
            <w:rPr>
              <w:rFonts w:hint="eastAsia"/>
              <w:noProof/>
            </w:rPr>
            <w:delText>圖</w:delText>
          </w:r>
          <w:r w:rsidDel="007D7F2F">
            <w:rPr>
              <w:noProof/>
            </w:rPr>
            <w:delText xml:space="preserve"> 15 </w:delText>
          </w:r>
          <w:r w:rsidDel="007D7F2F">
            <w:rPr>
              <w:rFonts w:hint="eastAsia"/>
              <w:noProof/>
            </w:rPr>
            <w:delText>鼠標回應：未按附加按鍵</w:delText>
          </w:r>
          <w:r w:rsidDel="007D7F2F">
            <w:rPr>
              <w:noProof/>
            </w:rPr>
            <w:tab/>
            <w:delText>42</w:delText>
          </w:r>
        </w:del>
      </w:ins>
    </w:p>
    <w:p w14:paraId="44A8A282" w14:textId="77777777" w:rsidR="00A24B75" w:rsidDel="007D7F2F" w:rsidRDefault="00A24B75" w:rsidP="00A24B75">
      <w:pPr>
        <w:pStyle w:val="af6"/>
        <w:tabs>
          <w:tab w:val="right" w:leader="dot" w:pos="9628"/>
        </w:tabs>
        <w:ind w:firstLine="480"/>
        <w:rPr>
          <w:ins w:id="898" w:author="Haraguroicha Hsu" w:date="2013-07-07T20:12:00Z"/>
          <w:del w:id="899" w:author="腹黒い茶" w:date="2013-07-08T20:34:00Z"/>
          <w:rFonts w:asciiTheme="minorHAnsi" w:hAnsiTheme="minorHAnsi" w:cstheme="minorBidi"/>
          <w:noProof/>
          <w:szCs w:val="24"/>
        </w:rPr>
      </w:pPr>
      <w:ins w:id="900" w:author="Haraguroicha Hsu" w:date="2013-07-07T20:12:00Z">
        <w:del w:id="901" w:author="腹黒い茶" w:date="2013-07-08T20:34:00Z">
          <w:r w:rsidDel="007D7F2F">
            <w:rPr>
              <w:rFonts w:hint="eastAsia"/>
              <w:noProof/>
            </w:rPr>
            <w:delText>圖</w:delText>
          </w:r>
          <w:r w:rsidDel="007D7F2F">
            <w:rPr>
              <w:noProof/>
            </w:rPr>
            <w:delText xml:space="preserve"> 16 </w:delText>
          </w:r>
          <w:r w:rsidDel="007D7F2F">
            <w:rPr>
              <w:rFonts w:hint="eastAsia"/>
              <w:noProof/>
            </w:rPr>
            <w:delText>鼠標回應：有按下附加按鍵</w:delText>
          </w:r>
          <w:r w:rsidDel="007D7F2F">
            <w:rPr>
              <w:noProof/>
            </w:rPr>
            <w:tab/>
            <w:delText>42</w:delText>
          </w:r>
        </w:del>
      </w:ins>
    </w:p>
    <w:p w14:paraId="146F22C8" w14:textId="77777777" w:rsidR="00A24B75" w:rsidDel="007D7F2F" w:rsidRDefault="00A24B75" w:rsidP="00A24B75">
      <w:pPr>
        <w:pStyle w:val="af6"/>
        <w:tabs>
          <w:tab w:val="right" w:leader="dot" w:pos="9628"/>
        </w:tabs>
        <w:ind w:firstLine="480"/>
        <w:rPr>
          <w:ins w:id="902" w:author="Haraguroicha Hsu" w:date="2013-07-07T20:12:00Z"/>
          <w:del w:id="903" w:author="腹黒い茶" w:date="2013-07-08T20:34:00Z"/>
          <w:rFonts w:asciiTheme="minorHAnsi" w:hAnsiTheme="minorHAnsi" w:cstheme="minorBidi"/>
          <w:noProof/>
          <w:szCs w:val="24"/>
        </w:rPr>
      </w:pPr>
      <w:ins w:id="904" w:author="Haraguroicha Hsu" w:date="2013-07-07T20:12:00Z">
        <w:del w:id="905" w:author="腹黒い茶" w:date="2013-07-08T20:34:00Z">
          <w:r w:rsidDel="007D7F2F">
            <w:rPr>
              <w:rFonts w:hint="eastAsia"/>
              <w:noProof/>
            </w:rPr>
            <w:delText>圖</w:delText>
          </w:r>
          <w:r w:rsidDel="007D7F2F">
            <w:rPr>
              <w:noProof/>
            </w:rPr>
            <w:delText xml:space="preserve"> 17 </w:delText>
          </w:r>
          <w:r w:rsidDel="007D7F2F">
            <w:rPr>
              <w:rFonts w:hint="eastAsia"/>
              <w:noProof/>
            </w:rPr>
            <w:delText>提示訊息：不正確的格式</w:delText>
          </w:r>
          <w:r w:rsidDel="007D7F2F">
            <w:rPr>
              <w:noProof/>
            </w:rPr>
            <w:tab/>
            <w:delText>43</w:delText>
          </w:r>
        </w:del>
      </w:ins>
    </w:p>
    <w:p w14:paraId="06960610" w14:textId="77777777" w:rsidR="00A24B75" w:rsidDel="007D7F2F" w:rsidRDefault="00A24B75" w:rsidP="00A24B75">
      <w:pPr>
        <w:pStyle w:val="af6"/>
        <w:tabs>
          <w:tab w:val="right" w:leader="dot" w:pos="9628"/>
        </w:tabs>
        <w:ind w:firstLine="480"/>
        <w:rPr>
          <w:ins w:id="906" w:author="Haraguroicha Hsu" w:date="2013-07-07T20:12:00Z"/>
          <w:del w:id="907" w:author="腹黒い茶" w:date="2013-07-08T20:34:00Z"/>
          <w:rFonts w:asciiTheme="minorHAnsi" w:hAnsiTheme="minorHAnsi" w:cstheme="minorBidi"/>
          <w:noProof/>
          <w:szCs w:val="24"/>
        </w:rPr>
      </w:pPr>
      <w:ins w:id="908" w:author="Haraguroicha Hsu" w:date="2013-07-07T20:12:00Z">
        <w:del w:id="909" w:author="腹黒い茶" w:date="2013-07-08T20:34:00Z">
          <w:r w:rsidDel="007D7F2F">
            <w:rPr>
              <w:rFonts w:hint="eastAsia"/>
              <w:noProof/>
            </w:rPr>
            <w:delText>圖</w:delText>
          </w:r>
          <w:r w:rsidDel="007D7F2F">
            <w:rPr>
              <w:noProof/>
            </w:rPr>
            <w:delText xml:space="preserve"> 18 </w:delText>
          </w:r>
          <w:r w:rsidDel="007D7F2F">
            <w:rPr>
              <w:rFonts w:hint="eastAsia"/>
              <w:noProof/>
            </w:rPr>
            <w:delText>資料內嵌處理模組的系統畫面</w:delText>
          </w:r>
          <w:r w:rsidDel="007D7F2F">
            <w:rPr>
              <w:noProof/>
            </w:rPr>
            <w:tab/>
            <w:delText>44</w:delText>
          </w:r>
        </w:del>
      </w:ins>
    </w:p>
    <w:p w14:paraId="44733827" w14:textId="77777777" w:rsidR="00A24B75" w:rsidDel="007D7F2F" w:rsidRDefault="00A24B75" w:rsidP="00A24B75">
      <w:pPr>
        <w:pStyle w:val="af6"/>
        <w:tabs>
          <w:tab w:val="right" w:leader="dot" w:pos="9628"/>
        </w:tabs>
        <w:ind w:firstLine="480"/>
        <w:rPr>
          <w:ins w:id="910" w:author="Haraguroicha Hsu" w:date="2013-07-07T20:12:00Z"/>
          <w:del w:id="911" w:author="腹黒い茶" w:date="2013-07-08T20:34:00Z"/>
          <w:rFonts w:asciiTheme="minorHAnsi" w:hAnsiTheme="minorHAnsi" w:cstheme="minorBidi"/>
          <w:noProof/>
          <w:szCs w:val="24"/>
        </w:rPr>
      </w:pPr>
      <w:ins w:id="912" w:author="Haraguroicha Hsu" w:date="2013-07-07T20:12:00Z">
        <w:del w:id="913" w:author="腹黒い茶" w:date="2013-07-08T20:34:00Z">
          <w:r w:rsidDel="007D7F2F">
            <w:rPr>
              <w:rFonts w:hint="eastAsia"/>
              <w:noProof/>
            </w:rPr>
            <w:delText>圖</w:delText>
          </w:r>
          <w:r w:rsidDel="007D7F2F">
            <w:rPr>
              <w:noProof/>
            </w:rPr>
            <w:delText xml:space="preserve"> 19 </w:delText>
          </w:r>
          <w:r w:rsidDel="007D7F2F">
            <w:rPr>
              <w:rFonts w:hint="eastAsia"/>
              <w:noProof/>
            </w:rPr>
            <w:delText>內嵌資料於頁面中</w:delText>
          </w:r>
          <w:r w:rsidDel="007D7F2F">
            <w:rPr>
              <w:noProof/>
            </w:rPr>
            <w:tab/>
            <w:delText>45</w:delText>
          </w:r>
        </w:del>
      </w:ins>
    </w:p>
    <w:p w14:paraId="133E0DAE" w14:textId="77777777" w:rsidR="00A24B75" w:rsidDel="007D7F2F" w:rsidRDefault="00A24B75" w:rsidP="00A24B75">
      <w:pPr>
        <w:pStyle w:val="af6"/>
        <w:tabs>
          <w:tab w:val="right" w:leader="dot" w:pos="9628"/>
        </w:tabs>
        <w:ind w:firstLine="480"/>
        <w:rPr>
          <w:ins w:id="914" w:author="Haraguroicha Hsu" w:date="2013-07-07T20:12:00Z"/>
          <w:del w:id="915" w:author="腹黒い茶" w:date="2013-07-08T20:34:00Z"/>
          <w:rFonts w:asciiTheme="minorHAnsi" w:hAnsiTheme="minorHAnsi" w:cstheme="minorBidi"/>
          <w:noProof/>
          <w:szCs w:val="24"/>
        </w:rPr>
      </w:pPr>
      <w:ins w:id="916" w:author="Haraguroicha Hsu" w:date="2013-07-07T20:12:00Z">
        <w:del w:id="917" w:author="腹黒い茶" w:date="2013-07-08T20:34:00Z">
          <w:r w:rsidDel="007D7F2F">
            <w:rPr>
              <w:rFonts w:hint="eastAsia"/>
              <w:noProof/>
            </w:rPr>
            <w:delText>圖</w:delText>
          </w:r>
          <w:r w:rsidDel="007D7F2F">
            <w:rPr>
              <w:noProof/>
            </w:rPr>
            <w:delText xml:space="preserve"> 20 </w:delText>
          </w:r>
          <w:r w:rsidDel="007D7F2F">
            <w:rPr>
              <w:rFonts w:hint="eastAsia"/>
              <w:noProof/>
            </w:rPr>
            <w:delText>內嵌</w:delText>
          </w:r>
          <w:r w:rsidDel="007D7F2F">
            <w:rPr>
              <w:noProof/>
            </w:rPr>
            <w:delText>CDA</w:delText>
          </w:r>
          <w:r w:rsidDel="007D7F2F">
            <w:rPr>
              <w:rFonts w:hint="eastAsia"/>
              <w:noProof/>
            </w:rPr>
            <w:delText>文件的</w:delText>
          </w:r>
          <w:r w:rsidDel="007D7F2F">
            <w:rPr>
              <w:noProof/>
            </w:rPr>
            <w:delText>Header</w:delText>
          </w:r>
          <w:r w:rsidDel="007D7F2F">
            <w:rPr>
              <w:rFonts w:hint="eastAsia"/>
              <w:noProof/>
            </w:rPr>
            <w:delText>與</w:delText>
          </w:r>
          <w:r w:rsidDel="007D7F2F">
            <w:rPr>
              <w:noProof/>
            </w:rPr>
            <w:delText>Body</w:delText>
          </w:r>
          <w:r w:rsidDel="007D7F2F">
            <w:rPr>
              <w:rFonts w:hint="eastAsia"/>
              <w:noProof/>
            </w:rPr>
            <w:delText>資料</w:delText>
          </w:r>
          <w:r w:rsidDel="007D7F2F">
            <w:rPr>
              <w:noProof/>
            </w:rPr>
            <w:tab/>
            <w:delText>46</w:delText>
          </w:r>
        </w:del>
      </w:ins>
    </w:p>
    <w:p w14:paraId="4E9F9A10" w14:textId="77777777" w:rsidR="00A24B75" w:rsidDel="007D7F2F" w:rsidRDefault="00A24B75" w:rsidP="00A24B75">
      <w:pPr>
        <w:pStyle w:val="af6"/>
        <w:tabs>
          <w:tab w:val="right" w:leader="dot" w:pos="9628"/>
        </w:tabs>
        <w:ind w:firstLine="480"/>
        <w:rPr>
          <w:ins w:id="918" w:author="Haraguroicha Hsu" w:date="2013-07-07T20:12:00Z"/>
          <w:del w:id="919" w:author="腹黒い茶" w:date="2013-07-08T20:34:00Z"/>
          <w:rFonts w:asciiTheme="minorHAnsi" w:hAnsiTheme="minorHAnsi" w:cstheme="minorBidi"/>
          <w:noProof/>
          <w:szCs w:val="24"/>
        </w:rPr>
      </w:pPr>
      <w:ins w:id="920" w:author="Haraguroicha Hsu" w:date="2013-07-07T20:12:00Z">
        <w:del w:id="921" w:author="腹黒い茶" w:date="2013-07-08T20:34:00Z">
          <w:r w:rsidDel="007D7F2F">
            <w:rPr>
              <w:rFonts w:hint="eastAsia"/>
              <w:noProof/>
            </w:rPr>
            <w:delText>圖</w:delText>
          </w:r>
          <w:r w:rsidDel="007D7F2F">
            <w:rPr>
              <w:noProof/>
            </w:rPr>
            <w:delText xml:space="preserve"> 21 </w:delText>
          </w:r>
          <w:r w:rsidDel="007D7F2F">
            <w:rPr>
              <w:rFonts w:hint="eastAsia"/>
              <w:noProof/>
            </w:rPr>
            <w:delText>樣板輸出處理模組的系統畫面</w:delText>
          </w:r>
          <w:r w:rsidDel="007D7F2F">
            <w:rPr>
              <w:noProof/>
            </w:rPr>
            <w:tab/>
            <w:delText>47</w:delText>
          </w:r>
        </w:del>
      </w:ins>
    </w:p>
    <w:p w14:paraId="5BE62716" w14:textId="77777777" w:rsidR="00A24B75" w:rsidDel="007D7F2F" w:rsidRDefault="00A24B75" w:rsidP="00A24B75">
      <w:pPr>
        <w:pStyle w:val="af6"/>
        <w:tabs>
          <w:tab w:val="right" w:leader="dot" w:pos="9628"/>
        </w:tabs>
        <w:ind w:firstLine="480"/>
        <w:rPr>
          <w:ins w:id="922" w:author="Haraguroicha Hsu" w:date="2013-07-07T20:12:00Z"/>
          <w:del w:id="923" w:author="腹黒い茶" w:date="2013-07-08T20:34:00Z"/>
          <w:rFonts w:asciiTheme="minorHAnsi" w:hAnsiTheme="minorHAnsi" w:cstheme="minorBidi"/>
          <w:noProof/>
          <w:szCs w:val="24"/>
        </w:rPr>
      </w:pPr>
      <w:ins w:id="924" w:author="Haraguroicha Hsu" w:date="2013-07-07T20:12:00Z">
        <w:del w:id="925" w:author="腹黒い茶" w:date="2013-07-08T20:34:00Z">
          <w:r w:rsidDel="007D7F2F">
            <w:rPr>
              <w:rFonts w:hint="eastAsia"/>
              <w:noProof/>
            </w:rPr>
            <w:delText>圖</w:delText>
          </w:r>
          <w:r w:rsidDel="007D7F2F">
            <w:rPr>
              <w:noProof/>
            </w:rPr>
            <w:delText xml:space="preserve"> 22 </w:delText>
          </w:r>
          <w:r w:rsidDel="007D7F2F">
            <w:rPr>
              <w:rFonts w:hint="eastAsia"/>
              <w:noProof/>
            </w:rPr>
            <w:delText>包含附件時的畫面呈現範例</w:delText>
          </w:r>
          <w:r w:rsidDel="007D7F2F">
            <w:rPr>
              <w:noProof/>
            </w:rPr>
            <w:tab/>
            <w:delText>48</w:delText>
          </w:r>
        </w:del>
      </w:ins>
    </w:p>
    <w:p w14:paraId="27765794" w14:textId="77777777" w:rsidR="00A24B75" w:rsidDel="007D7F2F" w:rsidRDefault="00A24B75" w:rsidP="00A24B75">
      <w:pPr>
        <w:pStyle w:val="af6"/>
        <w:tabs>
          <w:tab w:val="right" w:leader="dot" w:pos="9628"/>
        </w:tabs>
        <w:ind w:firstLine="480"/>
        <w:rPr>
          <w:ins w:id="926" w:author="Haraguroicha Hsu" w:date="2013-07-07T20:12:00Z"/>
          <w:del w:id="927" w:author="腹黒い茶" w:date="2013-07-08T20:34:00Z"/>
          <w:rFonts w:asciiTheme="minorHAnsi" w:hAnsiTheme="minorHAnsi" w:cstheme="minorBidi"/>
          <w:noProof/>
          <w:szCs w:val="24"/>
        </w:rPr>
      </w:pPr>
      <w:ins w:id="928" w:author="Haraguroicha Hsu" w:date="2013-07-07T20:12:00Z">
        <w:del w:id="929" w:author="腹黒い茶" w:date="2013-07-08T20:34:00Z">
          <w:r w:rsidDel="007D7F2F">
            <w:rPr>
              <w:rFonts w:hint="eastAsia"/>
              <w:noProof/>
            </w:rPr>
            <w:delText>圖</w:delText>
          </w:r>
          <w:r w:rsidDel="007D7F2F">
            <w:rPr>
              <w:noProof/>
            </w:rPr>
            <w:delText xml:space="preserve"> 23 </w:delText>
          </w:r>
          <w:r w:rsidDel="007D7F2F">
            <w:rPr>
              <w:rFonts w:hint="eastAsia"/>
              <w:noProof/>
            </w:rPr>
            <w:delText>樣板檔輸出指定的</w:delText>
          </w:r>
          <w:r w:rsidDel="007D7F2F">
            <w:rPr>
              <w:noProof/>
            </w:rPr>
            <w:delText>XML</w:delText>
          </w:r>
          <w:r w:rsidDel="007D7F2F">
            <w:rPr>
              <w:rFonts w:hint="eastAsia"/>
              <w:noProof/>
            </w:rPr>
            <w:delText>格式文件範例</w:delText>
          </w:r>
          <w:r w:rsidDel="007D7F2F">
            <w:rPr>
              <w:noProof/>
            </w:rPr>
            <w:tab/>
            <w:delText>49</w:delText>
          </w:r>
        </w:del>
      </w:ins>
    </w:p>
    <w:p w14:paraId="020A816A" w14:textId="77777777" w:rsidR="00A24B75" w:rsidDel="007D7F2F" w:rsidRDefault="00A24B75" w:rsidP="00A24B75">
      <w:pPr>
        <w:pStyle w:val="af6"/>
        <w:tabs>
          <w:tab w:val="right" w:leader="dot" w:pos="9628"/>
        </w:tabs>
        <w:ind w:firstLine="480"/>
        <w:rPr>
          <w:ins w:id="930" w:author="Haraguroicha Hsu" w:date="2013-07-07T20:12:00Z"/>
          <w:del w:id="931" w:author="腹黒い茶" w:date="2013-07-08T20:34:00Z"/>
          <w:rFonts w:asciiTheme="minorHAnsi" w:hAnsiTheme="minorHAnsi" w:cstheme="minorBidi"/>
          <w:noProof/>
          <w:szCs w:val="24"/>
        </w:rPr>
      </w:pPr>
      <w:ins w:id="932" w:author="Haraguroicha Hsu" w:date="2013-07-07T20:12:00Z">
        <w:del w:id="933" w:author="腹黒い茶" w:date="2013-07-08T20:34:00Z">
          <w:r w:rsidDel="007D7F2F">
            <w:rPr>
              <w:rFonts w:hint="eastAsia"/>
              <w:noProof/>
            </w:rPr>
            <w:delText>圖</w:delText>
          </w:r>
          <w:r w:rsidDel="007D7F2F">
            <w:rPr>
              <w:noProof/>
            </w:rPr>
            <w:delText xml:space="preserve"> 24 </w:delText>
          </w:r>
          <w:r w:rsidDel="007D7F2F">
            <w:rPr>
              <w:rFonts w:hint="eastAsia"/>
              <w:noProof/>
            </w:rPr>
            <w:delText>中文語系介面</w:delText>
          </w:r>
          <w:r w:rsidDel="007D7F2F">
            <w:rPr>
              <w:noProof/>
            </w:rPr>
            <w:tab/>
            <w:delText>50</w:delText>
          </w:r>
        </w:del>
      </w:ins>
    </w:p>
    <w:p w14:paraId="68137F45" w14:textId="77777777" w:rsidR="00A24B75" w:rsidDel="007D7F2F" w:rsidRDefault="00A24B75" w:rsidP="00A24B75">
      <w:pPr>
        <w:pStyle w:val="af6"/>
        <w:tabs>
          <w:tab w:val="right" w:leader="dot" w:pos="9628"/>
        </w:tabs>
        <w:ind w:firstLine="480"/>
        <w:rPr>
          <w:ins w:id="934" w:author="Haraguroicha Hsu" w:date="2013-07-07T20:12:00Z"/>
          <w:del w:id="935" w:author="腹黒い茶" w:date="2013-07-08T20:34:00Z"/>
          <w:rFonts w:asciiTheme="minorHAnsi" w:hAnsiTheme="minorHAnsi" w:cstheme="minorBidi"/>
          <w:noProof/>
          <w:szCs w:val="24"/>
        </w:rPr>
      </w:pPr>
      <w:ins w:id="936" w:author="Haraguroicha Hsu" w:date="2013-07-07T20:12:00Z">
        <w:del w:id="937" w:author="腹黒い茶" w:date="2013-07-08T20:34:00Z">
          <w:r w:rsidDel="007D7F2F">
            <w:rPr>
              <w:rFonts w:hint="eastAsia"/>
              <w:noProof/>
            </w:rPr>
            <w:delText>圖</w:delText>
          </w:r>
          <w:r w:rsidDel="007D7F2F">
            <w:rPr>
              <w:noProof/>
            </w:rPr>
            <w:delText xml:space="preserve"> 26 </w:delText>
          </w:r>
          <w:r w:rsidDel="007D7F2F">
            <w:rPr>
              <w:rFonts w:hint="eastAsia"/>
              <w:noProof/>
            </w:rPr>
            <w:delText>編輯器主畫面</w:delText>
          </w:r>
          <w:r w:rsidDel="007D7F2F">
            <w:rPr>
              <w:noProof/>
            </w:rPr>
            <w:tab/>
            <w:delText>52</w:delText>
          </w:r>
        </w:del>
      </w:ins>
    </w:p>
    <w:p w14:paraId="4F066A03" w14:textId="77777777" w:rsidR="00A24B75" w:rsidDel="007D7F2F" w:rsidRDefault="00A24B75" w:rsidP="00A24B75">
      <w:pPr>
        <w:pStyle w:val="af6"/>
        <w:tabs>
          <w:tab w:val="right" w:leader="dot" w:pos="9628"/>
        </w:tabs>
        <w:ind w:firstLine="480"/>
        <w:rPr>
          <w:ins w:id="938" w:author="Haraguroicha Hsu" w:date="2013-07-07T20:12:00Z"/>
          <w:del w:id="939" w:author="腹黒い茶" w:date="2013-07-08T20:34:00Z"/>
          <w:rFonts w:asciiTheme="minorHAnsi" w:hAnsiTheme="minorHAnsi" w:cstheme="minorBidi"/>
          <w:noProof/>
          <w:szCs w:val="24"/>
        </w:rPr>
      </w:pPr>
      <w:ins w:id="940" w:author="Haraguroicha Hsu" w:date="2013-07-07T20:12:00Z">
        <w:del w:id="941" w:author="腹黒い茶" w:date="2013-07-08T20:34:00Z">
          <w:r w:rsidDel="007D7F2F">
            <w:rPr>
              <w:rFonts w:hint="eastAsia"/>
              <w:noProof/>
            </w:rPr>
            <w:delText>圖</w:delText>
          </w:r>
          <w:r w:rsidDel="007D7F2F">
            <w:rPr>
              <w:noProof/>
            </w:rPr>
            <w:delText xml:space="preserve"> 27 </w:delText>
          </w:r>
          <w:r w:rsidDel="007D7F2F">
            <w:rPr>
              <w:rFonts w:hint="eastAsia"/>
              <w:noProof/>
            </w:rPr>
            <w:delText>區塊編輯畫面</w:delText>
          </w:r>
          <w:r w:rsidDel="007D7F2F">
            <w:rPr>
              <w:noProof/>
            </w:rPr>
            <w:tab/>
            <w:delText>53</w:delText>
          </w:r>
        </w:del>
      </w:ins>
    </w:p>
    <w:p w14:paraId="441DCDCE" w14:textId="77777777" w:rsidR="00A24B75" w:rsidDel="007D7F2F" w:rsidRDefault="00A24B75" w:rsidP="00A24B75">
      <w:pPr>
        <w:pStyle w:val="af6"/>
        <w:tabs>
          <w:tab w:val="right" w:leader="dot" w:pos="9628"/>
        </w:tabs>
        <w:ind w:firstLine="480"/>
        <w:rPr>
          <w:ins w:id="942" w:author="Haraguroicha Hsu" w:date="2013-07-07T20:12:00Z"/>
          <w:del w:id="943" w:author="腹黒い茶" w:date="2013-07-08T20:34:00Z"/>
          <w:rFonts w:asciiTheme="minorHAnsi" w:hAnsiTheme="minorHAnsi" w:cstheme="minorBidi"/>
          <w:noProof/>
          <w:szCs w:val="24"/>
        </w:rPr>
      </w:pPr>
      <w:ins w:id="944" w:author="Haraguroicha Hsu" w:date="2013-07-07T20:12:00Z">
        <w:del w:id="945" w:author="腹黒い茶" w:date="2013-07-08T20:34:00Z">
          <w:r w:rsidDel="007D7F2F">
            <w:rPr>
              <w:rFonts w:hint="eastAsia"/>
              <w:noProof/>
            </w:rPr>
            <w:delText>圖</w:delText>
          </w:r>
          <w:r w:rsidDel="007D7F2F">
            <w:rPr>
              <w:noProof/>
            </w:rPr>
            <w:delText xml:space="preserve"> 28 </w:delText>
          </w:r>
          <w:r w:rsidDel="007D7F2F">
            <w:rPr>
              <w:rFonts w:hint="eastAsia"/>
              <w:noProof/>
            </w:rPr>
            <w:delText>疾病通報單張原始樣板檔節錄</w:delText>
          </w:r>
          <w:r w:rsidDel="007D7F2F">
            <w:rPr>
              <w:noProof/>
            </w:rPr>
            <w:delText>1</w:delText>
          </w:r>
          <w:r w:rsidDel="007D7F2F">
            <w:rPr>
              <w:noProof/>
            </w:rPr>
            <w:tab/>
            <w:delText>55</w:delText>
          </w:r>
        </w:del>
      </w:ins>
    </w:p>
    <w:p w14:paraId="466D3413" w14:textId="77777777" w:rsidR="00A24B75" w:rsidDel="007D7F2F" w:rsidRDefault="00A24B75" w:rsidP="00A24B75">
      <w:pPr>
        <w:pStyle w:val="af6"/>
        <w:tabs>
          <w:tab w:val="right" w:leader="dot" w:pos="9628"/>
        </w:tabs>
        <w:ind w:firstLine="480"/>
        <w:rPr>
          <w:ins w:id="946" w:author="Haraguroicha Hsu" w:date="2013-07-07T20:12:00Z"/>
          <w:del w:id="947" w:author="腹黒い茶" w:date="2013-07-08T20:34:00Z"/>
          <w:rFonts w:asciiTheme="minorHAnsi" w:hAnsiTheme="minorHAnsi" w:cstheme="minorBidi"/>
          <w:noProof/>
          <w:szCs w:val="24"/>
        </w:rPr>
      </w:pPr>
      <w:ins w:id="948" w:author="Haraguroicha Hsu" w:date="2013-07-07T20:12:00Z">
        <w:del w:id="949" w:author="腹黒い茶" w:date="2013-07-08T20:34:00Z">
          <w:r w:rsidDel="007D7F2F">
            <w:rPr>
              <w:rFonts w:hint="eastAsia"/>
              <w:noProof/>
            </w:rPr>
            <w:delText>圖</w:delText>
          </w:r>
          <w:r w:rsidDel="007D7F2F">
            <w:rPr>
              <w:noProof/>
            </w:rPr>
            <w:delText xml:space="preserve"> 29 </w:delText>
          </w:r>
          <w:r w:rsidDel="007D7F2F">
            <w:rPr>
              <w:rFonts w:hint="eastAsia"/>
              <w:noProof/>
            </w:rPr>
            <w:delText>疾病通報單張原始樣板檔節錄</w:delText>
          </w:r>
          <w:r w:rsidDel="007D7F2F">
            <w:rPr>
              <w:noProof/>
            </w:rPr>
            <w:delText>2</w:delText>
          </w:r>
          <w:r w:rsidDel="007D7F2F">
            <w:rPr>
              <w:noProof/>
            </w:rPr>
            <w:tab/>
            <w:delText>56</w:delText>
          </w:r>
        </w:del>
      </w:ins>
    </w:p>
    <w:p w14:paraId="66738761" w14:textId="77777777" w:rsidR="00A24B75" w:rsidDel="007D7F2F" w:rsidRDefault="00A24B75" w:rsidP="00A24B75">
      <w:pPr>
        <w:pStyle w:val="af6"/>
        <w:tabs>
          <w:tab w:val="right" w:leader="dot" w:pos="9628"/>
        </w:tabs>
        <w:ind w:firstLine="480"/>
        <w:rPr>
          <w:ins w:id="950" w:author="Haraguroicha Hsu" w:date="2013-07-07T20:12:00Z"/>
          <w:del w:id="951" w:author="腹黒い茶" w:date="2013-07-08T20:34:00Z"/>
          <w:rFonts w:asciiTheme="minorHAnsi" w:hAnsiTheme="minorHAnsi" w:cstheme="minorBidi"/>
          <w:noProof/>
          <w:szCs w:val="24"/>
        </w:rPr>
      </w:pPr>
      <w:ins w:id="952" w:author="Haraguroicha Hsu" w:date="2013-07-07T20:12:00Z">
        <w:del w:id="953" w:author="腹黒い茶" w:date="2013-07-08T20:34:00Z">
          <w:r w:rsidDel="007D7F2F">
            <w:rPr>
              <w:rFonts w:hint="eastAsia"/>
              <w:noProof/>
            </w:rPr>
            <w:delText>圖</w:delText>
          </w:r>
          <w:r w:rsidDel="007D7F2F">
            <w:rPr>
              <w:noProof/>
            </w:rPr>
            <w:delText xml:space="preserve"> 30 </w:delText>
          </w:r>
          <w:r w:rsidDel="007D7F2F">
            <w:rPr>
              <w:rFonts w:hint="eastAsia"/>
              <w:noProof/>
            </w:rPr>
            <w:delText>語法使用示意圖</w:delText>
          </w:r>
          <w:r w:rsidDel="007D7F2F">
            <w:rPr>
              <w:noProof/>
            </w:rPr>
            <w:tab/>
            <w:delText>57</w:delText>
          </w:r>
        </w:del>
      </w:ins>
    </w:p>
    <w:p w14:paraId="791D8334" w14:textId="77777777" w:rsidR="00A24B75" w:rsidDel="007D7F2F" w:rsidRDefault="00A24B75" w:rsidP="00A24B75">
      <w:pPr>
        <w:pStyle w:val="af6"/>
        <w:tabs>
          <w:tab w:val="right" w:leader="dot" w:pos="9628"/>
        </w:tabs>
        <w:ind w:firstLine="480"/>
        <w:rPr>
          <w:ins w:id="954" w:author="Haraguroicha Hsu" w:date="2013-07-07T20:12:00Z"/>
          <w:del w:id="955" w:author="腹黒い茶" w:date="2013-07-08T20:34:00Z"/>
          <w:rFonts w:asciiTheme="minorHAnsi" w:hAnsiTheme="minorHAnsi" w:cstheme="minorBidi"/>
          <w:noProof/>
          <w:szCs w:val="24"/>
        </w:rPr>
      </w:pPr>
      <w:ins w:id="956" w:author="Haraguroicha Hsu" w:date="2013-07-07T20:12:00Z">
        <w:del w:id="957" w:author="腹黒い茶" w:date="2013-07-08T20:34:00Z">
          <w:r w:rsidDel="007D7F2F">
            <w:rPr>
              <w:rFonts w:hint="eastAsia"/>
              <w:noProof/>
            </w:rPr>
            <w:delText>圖</w:delText>
          </w:r>
          <w:r w:rsidDel="007D7F2F">
            <w:rPr>
              <w:noProof/>
            </w:rPr>
            <w:delText xml:space="preserve"> 31 </w:delText>
          </w:r>
          <w:r w:rsidDel="007D7F2F">
            <w:rPr>
              <w:rFonts w:hint="eastAsia"/>
              <w:noProof/>
            </w:rPr>
            <w:delText>系統載入所耗用的時間</w:delText>
          </w:r>
          <w:r w:rsidDel="007D7F2F">
            <w:rPr>
              <w:noProof/>
            </w:rPr>
            <w:tab/>
            <w:delText>58</w:delText>
          </w:r>
        </w:del>
      </w:ins>
    </w:p>
    <w:p w14:paraId="7C3F6277" w14:textId="77777777" w:rsidR="00A24B75" w:rsidDel="007D7F2F" w:rsidRDefault="00A24B75" w:rsidP="00A24B75">
      <w:pPr>
        <w:pStyle w:val="af6"/>
        <w:tabs>
          <w:tab w:val="right" w:leader="dot" w:pos="9628"/>
        </w:tabs>
        <w:ind w:firstLine="480"/>
        <w:rPr>
          <w:ins w:id="958" w:author="Haraguroicha Hsu" w:date="2013-07-07T20:12:00Z"/>
          <w:del w:id="959" w:author="腹黒い茶" w:date="2013-07-08T20:34:00Z"/>
          <w:rFonts w:asciiTheme="minorHAnsi" w:hAnsiTheme="minorHAnsi" w:cstheme="minorBidi"/>
          <w:noProof/>
          <w:szCs w:val="24"/>
        </w:rPr>
      </w:pPr>
      <w:ins w:id="960" w:author="Haraguroicha Hsu" w:date="2013-07-07T20:12:00Z">
        <w:del w:id="961" w:author="腹黒い茶" w:date="2013-07-08T20:34:00Z">
          <w:r w:rsidDel="007D7F2F">
            <w:rPr>
              <w:rFonts w:hint="eastAsia"/>
              <w:noProof/>
            </w:rPr>
            <w:delText>圖</w:delText>
          </w:r>
          <w:r w:rsidDel="007D7F2F">
            <w:rPr>
              <w:noProof/>
            </w:rPr>
            <w:delText xml:space="preserve"> 32 </w:delText>
          </w:r>
          <w:r w:rsidDel="007D7F2F">
            <w:rPr>
              <w:rFonts w:hint="eastAsia"/>
              <w:noProof/>
            </w:rPr>
            <w:delText>樣板檔套用的資料要求耗用時間</w:delText>
          </w:r>
          <w:r w:rsidDel="007D7F2F">
            <w:rPr>
              <w:noProof/>
            </w:rPr>
            <w:tab/>
            <w:delText>59</w:delText>
          </w:r>
        </w:del>
      </w:ins>
    </w:p>
    <w:p w14:paraId="26B163BF" w14:textId="77777777" w:rsidR="00A24B75" w:rsidDel="007D7F2F" w:rsidRDefault="00A24B75" w:rsidP="00A24B75">
      <w:pPr>
        <w:pStyle w:val="af6"/>
        <w:tabs>
          <w:tab w:val="right" w:leader="dot" w:pos="9628"/>
        </w:tabs>
        <w:ind w:firstLine="480"/>
        <w:rPr>
          <w:ins w:id="962" w:author="Haraguroicha Hsu" w:date="2013-07-07T20:12:00Z"/>
          <w:del w:id="963" w:author="腹黒い茶" w:date="2013-07-08T20:34:00Z"/>
          <w:rFonts w:asciiTheme="minorHAnsi" w:hAnsiTheme="minorHAnsi" w:cstheme="minorBidi"/>
          <w:noProof/>
          <w:szCs w:val="24"/>
        </w:rPr>
      </w:pPr>
      <w:ins w:id="964" w:author="Haraguroicha Hsu" w:date="2013-07-07T20:12:00Z">
        <w:del w:id="965" w:author="腹黒い茶" w:date="2013-07-08T20:34:00Z">
          <w:r w:rsidDel="007D7F2F">
            <w:rPr>
              <w:rFonts w:hint="eastAsia"/>
              <w:noProof/>
            </w:rPr>
            <w:delText>圖</w:delText>
          </w:r>
          <w:r w:rsidDel="007D7F2F">
            <w:rPr>
              <w:noProof/>
            </w:rPr>
            <w:delText xml:space="preserve"> 33 </w:delText>
          </w:r>
          <w:r w:rsidDel="007D7F2F">
            <w:rPr>
              <w:rFonts w:hint="eastAsia"/>
              <w:noProof/>
            </w:rPr>
            <w:delText>使用者拖曳多個電子病歷檔案示意圖</w:delText>
          </w:r>
          <w:r w:rsidDel="007D7F2F">
            <w:rPr>
              <w:noProof/>
            </w:rPr>
            <w:tab/>
            <w:delText>60</w:delText>
          </w:r>
        </w:del>
      </w:ins>
    </w:p>
    <w:p w14:paraId="7E4C5B3E" w14:textId="77777777" w:rsidR="00A24B75" w:rsidDel="007D7F2F" w:rsidRDefault="00A24B75" w:rsidP="00A24B75">
      <w:pPr>
        <w:pStyle w:val="af6"/>
        <w:tabs>
          <w:tab w:val="right" w:leader="dot" w:pos="9628"/>
        </w:tabs>
        <w:ind w:firstLine="480"/>
        <w:rPr>
          <w:ins w:id="966" w:author="Haraguroicha Hsu" w:date="2013-07-07T20:12:00Z"/>
          <w:del w:id="967" w:author="腹黒い茶" w:date="2013-07-08T20:34:00Z"/>
          <w:rFonts w:asciiTheme="minorHAnsi" w:hAnsiTheme="minorHAnsi" w:cstheme="minorBidi"/>
          <w:noProof/>
          <w:szCs w:val="24"/>
        </w:rPr>
      </w:pPr>
      <w:ins w:id="968" w:author="Haraguroicha Hsu" w:date="2013-07-07T20:12:00Z">
        <w:del w:id="969" w:author="腹黒い茶" w:date="2013-07-08T20:34:00Z">
          <w:r w:rsidDel="007D7F2F">
            <w:rPr>
              <w:rFonts w:hint="eastAsia"/>
              <w:noProof/>
            </w:rPr>
            <w:delText>圖</w:delText>
          </w:r>
          <w:r w:rsidDel="007D7F2F">
            <w:rPr>
              <w:noProof/>
            </w:rPr>
            <w:delText xml:space="preserve"> 34 </w:delText>
          </w:r>
          <w:r w:rsidDel="007D7F2F">
            <w:rPr>
              <w:rFonts w:hint="eastAsia"/>
              <w:noProof/>
            </w:rPr>
            <w:delText>批量處理的耗用時間</w:delText>
          </w:r>
          <w:r w:rsidDel="007D7F2F">
            <w:rPr>
              <w:noProof/>
            </w:rPr>
            <w:tab/>
            <w:delText>61</w:delText>
          </w:r>
        </w:del>
      </w:ins>
    </w:p>
    <w:p w14:paraId="525556F4" w14:textId="77777777" w:rsidR="00A24B75" w:rsidDel="007D7F2F" w:rsidRDefault="00A24B75" w:rsidP="00A24B75">
      <w:pPr>
        <w:pStyle w:val="af6"/>
        <w:tabs>
          <w:tab w:val="right" w:leader="dot" w:pos="9628"/>
        </w:tabs>
        <w:ind w:firstLine="480"/>
        <w:rPr>
          <w:ins w:id="970" w:author="Haraguroicha Hsu" w:date="2013-07-07T20:12:00Z"/>
          <w:del w:id="971" w:author="腹黒い茶" w:date="2013-07-08T20:34:00Z"/>
          <w:rFonts w:asciiTheme="minorHAnsi" w:hAnsiTheme="minorHAnsi" w:cstheme="minorBidi"/>
          <w:noProof/>
          <w:szCs w:val="24"/>
        </w:rPr>
      </w:pPr>
      <w:ins w:id="972" w:author="Haraguroicha Hsu" w:date="2013-07-07T20:12:00Z">
        <w:del w:id="973" w:author="腹黒い茶" w:date="2013-07-08T20:34:00Z">
          <w:r w:rsidDel="007D7F2F">
            <w:rPr>
              <w:rFonts w:hint="eastAsia"/>
              <w:noProof/>
            </w:rPr>
            <w:delText>圖</w:delText>
          </w:r>
          <w:r w:rsidDel="007D7F2F">
            <w:rPr>
              <w:noProof/>
            </w:rPr>
            <w:delText xml:space="preserve"> 35 </w:delText>
          </w:r>
          <w:r w:rsidRPr="002379D8" w:rsidDel="007D7F2F">
            <w:rPr>
              <w:noProof/>
              <w:lang w:val="x-none"/>
            </w:rPr>
            <w:delText>058_</w:delText>
          </w:r>
          <w:r w:rsidRPr="002379D8" w:rsidDel="007D7F2F">
            <w:rPr>
              <w:rFonts w:hint="eastAsia"/>
              <w:noProof/>
              <w:lang w:val="x-none"/>
            </w:rPr>
            <w:delText>心理衡鑑摘要單編碼錯誤</w:delText>
          </w:r>
          <w:r w:rsidDel="007D7F2F">
            <w:rPr>
              <w:noProof/>
            </w:rPr>
            <w:tab/>
            <w:delText>69</w:delText>
          </w:r>
        </w:del>
      </w:ins>
    </w:p>
    <w:p w14:paraId="2EF5AB2E" w14:textId="77777777" w:rsidR="00A24B75" w:rsidDel="007D7F2F" w:rsidRDefault="00A24B75" w:rsidP="00A24B75">
      <w:pPr>
        <w:pStyle w:val="af6"/>
        <w:tabs>
          <w:tab w:val="right" w:leader="dot" w:pos="9628"/>
        </w:tabs>
        <w:ind w:firstLine="480"/>
        <w:rPr>
          <w:ins w:id="974" w:author="Haraguroicha Hsu" w:date="2013-07-07T20:12:00Z"/>
          <w:del w:id="975" w:author="腹黒い茶" w:date="2013-07-08T20:34:00Z"/>
          <w:rFonts w:asciiTheme="minorHAnsi" w:hAnsiTheme="minorHAnsi" w:cstheme="minorBidi"/>
          <w:noProof/>
          <w:szCs w:val="24"/>
        </w:rPr>
      </w:pPr>
      <w:ins w:id="976" w:author="Haraguroicha Hsu" w:date="2013-07-07T20:12:00Z">
        <w:del w:id="977" w:author="腹黒い茶" w:date="2013-07-08T20:34:00Z">
          <w:r w:rsidDel="007D7F2F">
            <w:rPr>
              <w:rFonts w:hint="eastAsia"/>
              <w:noProof/>
            </w:rPr>
            <w:delText>圖</w:delText>
          </w:r>
          <w:r w:rsidDel="007D7F2F">
            <w:rPr>
              <w:noProof/>
            </w:rPr>
            <w:delText xml:space="preserve"> 36 </w:delText>
          </w:r>
          <w:r w:rsidRPr="002379D8" w:rsidDel="007D7F2F">
            <w:rPr>
              <w:noProof/>
              <w:lang w:val="x-none"/>
            </w:rPr>
            <w:delText>059_</w:delText>
          </w:r>
          <w:r w:rsidRPr="002379D8" w:rsidDel="007D7F2F">
            <w:rPr>
              <w:rFonts w:hint="eastAsia"/>
              <w:noProof/>
              <w:lang w:val="x-none"/>
            </w:rPr>
            <w:delText>心理治療摘要單編碼錯誤</w:delText>
          </w:r>
          <w:r w:rsidDel="007D7F2F">
            <w:rPr>
              <w:noProof/>
            </w:rPr>
            <w:tab/>
            <w:delText>70</w:delText>
          </w:r>
        </w:del>
      </w:ins>
    </w:p>
    <w:p w14:paraId="21B4C3B4" w14:textId="77777777" w:rsidR="00A24B75" w:rsidDel="007D7F2F" w:rsidRDefault="00A24B75" w:rsidP="00A24B75">
      <w:pPr>
        <w:pStyle w:val="af6"/>
        <w:tabs>
          <w:tab w:val="right" w:leader="dot" w:pos="9628"/>
        </w:tabs>
        <w:ind w:firstLine="480"/>
        <w:rPr>
          <w:ins w:id="978" w:author="Haraguroicha Hsu" w:date="2013-07-07T20:12:00Z"/>
          <w:del w:id="979" w:author="腹黒い茶" w:date="2013-07-08T20:34:00Z"/>
          <w:rFonts w:asciiTheme="minorHAnsi" w:hAnsiTheme="minorHAnsi" w:cstheme="minorBidi"/>
          <w:noProof/>
          <w:szCs w:val="24"/>
        </w:rPr>
      </w:pPr>
      <w:ins w:id="980" w:author="Haraguroicha Hsu" w:date="2013-07-07T20:12:00Z">
        <w:del w:id="981" w:author="腹黒い茶" w:date="2013-07-08T20:34:00Z">
          <w:r w:rsidDel="007D7F2F">
            <w:rPr>
              <w:rFonts w:hint="eastAsia"/>
              <w:noProof/>
            </w:rPr>
            <w:delText>圖</w:delText>
          </w:r>
          <w:r w:rsidDel="007D7F2F">
            <w:rPr>
              <w:noProof/>
            </w:rPr>
            <w:delText xml:space="preserve"> 37 </w:delText>
          </w:r>
          <w:r w:rsidDel="007D7F2F">
            <w:rPr>
              <w:rFonts w:hint="eastAsia"/>
              <w:noProof/>
            </w:rPr>
            <w:delText>連續照護資料文件在系統修改前的</w:delText>
          </w:r>
          <w:r w:rsidDel="007D7F2F">
            <w:rPr>
              <w:noProof/>
            </w:rPr>
            <w:delText>HTML</w:delText>
          </w:r>
          <w:r w:rsidDel="007D7F2F">
            <w:rPr>
              <w:rFonts w:hint="eastAsia"/>
              <w:noProof/>
            </w:rPr>
            <w:delText>標記功能失效</w:delText>
          </w:r>
          <w:r w:rsidDel="007D7F2F">
            <w:rPr>
              <w:noProof/>
            </w:rPr>
            <w:tab/>
            <w:delText>71</w:delText>
          </w:r>
        </w:del>
      </w:ins>
    </w:p>
    <w:p w14:paraId="2EC48883" w14:textId="77777777" w:rsidR="00A24B75" w:rsidDel="007D7F2F" w:rsidRDefault="00A24B75" w:rsidP="00A24B75">
      <w:pPr>
        <w:pStyle w:val="af6"/>
        <w:tabs>
          <w:tab w:val="right" w:leader="dot" w:pos="9628"/>
        </w:tabs>
        <w:ind w:firstLine="480"/>
        <w:rPr>
          <w:ins w:id="982" w:author="Haraguroicha Hsu" w:date="2013-07-07T20:12:00Z"/>
          <w:del w:id="983" w:author="腹黒い茶" w:date="2013-07-08T20:34:00Z"/>
          <w:rFonts w:asciiTheme="minorHAnsi" w:hAnsiTheme="minorHAnsi" w:cstheme="minorBidi"/>
          <w:noProof/>
          <w:szCs w:val="24"/>
        </w:rPr>
      </w:pPr>
      <w:ins w:id="984" w:author="Haraguroicha Hsu" w:date="2013-07-07T20:12:00Z">
        <w:del w:id="985" w:author="腹黒い茶" w:date="2013-07-08T20:34:00Z">
          <w:r w:rsidDel="007D7F2F">
            <w:rPr>
              <w:rFonts w:hint="eastAsia"/>
              <w:noProof/>
            </w:rPr>
            <w:delText>圖</w:delText>
          </w:r>
          <w:r w:rsidDel="007D7F2F">
            <w:rPr>
              <w:noProof/>
            </w:rPr>
            <w:delText xml:space="preserve"> 38 </w:delText>
          </w:r>
          <w:r w:rsidDel="007D7F2F">
            <w:rPr>
              <w:rFonts w:hint="eastAsia"/>
              <w:noProof/>
            </w:rPr>
            <w:delText>連續照護資料文件在系統修改後的</w:delText>
          </w:r>
          <w:r w:rsidDel="007D7F2F">
            <w:rPr>
              <w:noProof/>
            </w:rPr>
            <w:delText>HTML</w:delText>
          </w:r>
          <w:r w:rsidDel="007D7F2F">
            <w:rPr>
              <w:rFonts w:hint="eastAsia"/>
              <w:noProof/>
            </w:rPr>
            <w:delText>標記功能恢復</w:delText>
          </w:r>
          <w:r w:rsidDel="007D7F2F">
            <w:rPr>
              <w:noProof/>
            </w:rPr>
            <w:tab/>
            <w:delText>72</w:delText>
          </w:r>
        </w:del>
      </w:ins>
    </w:p>
    <w:p w14:paraId="44B5E54D" w14:textId="77777777" w:rsidR="00A24B75" w:rsidDel="007D7F2F" w:rsidRDefault="00A24B75" w:rsidP="00A24B75">
      <w:pPr>
        <w:pStyle w:val="af6"/>
        <w:tabs>
          <w:tab w:val="right" w:leader="dot" w:pos="9628"/>
        </w:tabs>
        <w:ind w:firstLine="480"/>
        <w:rPr>
          <w:ins w:id="986" w:author="Haraguroicha Hsu" w:date="2013-07-07T20:12:00Z"/>
          <w:del w:id="987" w:author="腹黒い茶" w:date="2013-07-08T20:34:00Z"/>
          <w:rFonts w:asciiTheme="minorHAnsi" w:hAnsiTheme="minorHAnsi" w:cstheme="minorBidi"/>
          <w:noProof/>
          <w:szCs w:val="24"/>
        </w:rPr>
      </w:pPr>
      <w:ins w:id="988" w:author="Haraguroicha Hsu" w:date="2013-07-07T20:12:00Z">
        <w:del w:id="989" w:author="腹黒い茶" w:date="2013-07-08T20:34:00Z">
          <w:r w:rsidDel="007D7F2F">
            <w:rPr>
              <w:rFonts w:hint="eastAsia"/>
              <w:noProof/>
            </w:rPr>
            <w:delText>圖</w:delText>
          </w:r>
          <w:r w:rsidDel="007D7F2F">
            <w:rPr>
              <w:noProof/>
            </w:rPr>
            <w:delText xml:space="preserve"> 39 </w:delText>
          </w:r>
          <w:r w:rsidDel="007D7F2F">
            <w:rPr>
              <w:rFonts w:hint="eastAsia"/>
              <w:noProof/>
            </w:rPr>
            <w:delText>傳染病通報單張畫面</w:delText>
          </w:r>
          <w:r w:rsidDel="007D7F2F">
            <w:rPr>
              <w:noProof/>
            </w:rPr>
            <w:tab/>
            <w:delText>73</w:delText>
          </w:r>
        </w:del>
      </w:ins>
    </w:p>
    <w:p w14:paraId="4BA9CE22" w14:textId="11CFDF26" w:rsidR="00FD779B" w:rsidRPr="00DF21BB" w:rsidDel="0024703B" w:rsidRDefault="00D4287C">
      <w:pPr>
        <w:pStyle w:val="af6"/>
        <w:rPr>
          <w:del w:id="990" w:author="Haraguroicha Hsu" w:date="2013-06-30T04:56:00Z"/>
          <w:noProof/>
        </w:rPr>
        <w:pPrChange w:id="991" w:author="Haraguroicha Hsu" w:date="2013-06-30T04:58:00Z">
          <w:pPr>
            <w:pStyle w:val="af6"/>
            <w:tabs>
              <w:tab w:val="right" w:leader="dot" w:pos="9628"/>
            </w:tabs>
            <w:ind w:firstLine="480"/>
          </w:pPr>
        </w:pPrChange>
      </w:pPr>
      <w:ins w:id="992" w:author="Haraguroicha Hsu" w:date="2013-06-30T05:01:00Z">
        <w:r>
          <w:rPr>
            <w:noProof/>
          </w:rPr>
          <w:fldChar w:fldCharType="end"/>
        </w:r>
      </w:ins>
    </w:p>
    <w:p w14:paraId="62F017E5" w14:textId="01A0410A" w:rsidR="00424242" w:rsidDel="005B5EA9" w:rsidRDefault="000E0084">
      <w:pPr>
        <w:pStyle w:val="af6"/>
        <w:rPr>
          <w:del w:id="993" w:author="Haraguroicha Hsu" w:date="2013-06-30T04:40:00Z"/>
          <w:rFonts w:asciiTheme="minorHAnsi" w:hAnsiTheme="minorHAnsi" w:cstheme="minorBidi"/>
          <w:noProof/>
          <w:szCs w:val="22"/>
        </w:rPr>
        <w:pPrChange w:id="994" w:author="Haraguroicha Hsu" w:date="2013-06-30T04:59:00Z">
          <w:pPr>
            <w:pStyle w:val="af6"/>
            <w:tabs>
              <w:tab w:val="right" w:leader="dot" w:pos="9628"/>
            </w:tabs>
            <w:ind w:firstLine="480"/>
          </w:pPr>
        </w:pPrChange>
      </w:pPr>
      <w:del w:id="995" w:author="Haraguroicha Hsu" w:date="2013-06-30T04:56:00Z">
        <w:r w:rsidRPr="004E4C6B" w:rsidDel="0024703B">
          <w:rPr>
            <w:rStyle w:val="af"/>
          </w:rPr>
          <w:fldChar w:fldCharType="begin"/>
        </w:r>
        <w:r w:rsidRPr="004E4C6B" w:rsidDel="0024703B">
          <w:rPr>
            <w:rStyle w:val="af"/>
          </w:rPr>
          <w:delInstrText xml:space="preserve"> TOC \h \z \c "</w:delInstrText>
        </w:r>
        <w:r w:rsidRPr="004E4C6B" w:rsidDel="0024703B">
          <w:rPr>
            <w:rStyle w:val="af"/>
          </w:rPr>
          <w:delInstrText>圖</w:delInstrText>
        </w:r>
        <w:r w:rsidRPr="004E4C6B" w:rsidDel="0024703B">
          <w:rPr>
            <w:rStyle w:val="af"/>
          </w:rPr>
          <w:delInstrText xml:space="preserve">" </w:delInstrText>
        </w:r>
        <w:r w:rsidRPr="004E4C6B" w:rsidDel="0024703B">
          <w:rPr>
            <w:rStyle w:val="af"/>
          </w:rPr>
          <w:fldChar w:fldCharType="separate"/>
        </w:r>
      </w:del>
      <w:del w:id="996" w:author="Haraguroicha Hsu" w:date="2013-06-30T04:40:00Z">
        <w:r w:rsidR="00424242" w:rsidRPr="005B5EA9" w:rsidDel="005B5EA9">
          <w:rPr>
            <w:rFonts w:hint="eastAsia"/>
            <w:rPrChange w:id="997" w:author="Haraguroicha Hsu" w:date="2013-06-30T04:40:00Z">
              <w:rPr>
                <w:rStyle w:val="af"/>
                <w:rFonts w:hint="eastAsia"/>
                <w:noProof/>
              </w:rPr>
            </w:rPrChange>
          </w:rPr>
          <w:delText>圖</w:delText>
        </w:r>
        <w:r w:rsidR="00424242" w:rsidRPr="005B5EA9" w:rsidDel="005B5EA9">
          <w:rPr>
            <w:rPrChange w:id="998" w:author="Haraguroicha Hsu" w:date="2013-06-30T04:40:00Z">
              <w:rPr>
                <w:rStyle w:val="af"/>
                <w:noProof/>
              </w:rPr>
            </w:rPrChange>
          </w:rPr>
          <w:delText xml:space="preserve"> 1 </w:delText>
        </w:r>
        <w:r w:rsidR="00424242" w:rsidRPr="005B5EA9" w:rsidDel="005B5EA9">
          <w:rPr>
            <w:rFonts w:hint="eastAsia"/>
            <w:rPrChange w:id="999" w:author="Haraguroicha Hsu" w:date="2013-06-30T04:40:00Z">
              <w:rPr>
                <w:rStyle w:val="af"/>
                <w:rFonts w:hint="eastAsia"/>
                <w:noProof/>
              </w:rPr>
            </w:rPrChange>
          </w:rPr>
          <w:delText>研究流程與步驟圖</w:delText>
        </w:r>
        <w:r w:rsidR="00424242" w:rsidDel="005B5EA9">
          <w:rPr>
            <w:noProof/>
            <w:webHidden/>
          </w:rPr>
          <w:tab/>
        </w:r>
        <w:r w:rsidR="00F76BDD" w:rsidDel="005B5EA9">
          <w:rPr>
            <w:noProof/>
            <w:webHidden/>
          </w:rPr>
          <w:delText>18</w:delText>
        </w:r>
      </w:del>
    </w:p>
    <w:p w14:paraId="2FD19458" w14:textId="77777777" w:rsidR="00424242" w:rsidDel="005B5EA9" w:rsidRDefault="00424242">
      <w:pPr>
        <w:pStyle w:val="af6"/>
        <w:rPr>
          <w:del w:id="1000" w:author="Haraguroicha Hsu" w:date="2013-06-30T04:40:00Z"/>
          <w:rFonts w:asciiTheme="minorHAnsi" w:hAnsiTheme="minorHAnsi" w:cstheme="minorBidi"/>
          <w:noProof/>
          <w:szCs w:val="22"/>
        </w:rPr>
        <w:pPrChange w:id="1001" w:author="Haraguroicha Hsu" w:date="2013-06-30T04:59:00Z">
          <w:pPr>
            <w:pStyle w:val="af6"/>
            <w:tabs>
              <w:tab w:val="right" w:leader="dot" w:pos="9628"/>
            </w:tabs>
            <w:ind w:firstLine="480"/>
          </w:pPr>
        </w:pPrChange>
      </w:pPr>
      <w:del w:id="1002" w:author="Haraguroicha Hsu" w:date="2013-06-30T04:40:00Z">
        <w:r w:rsidRPr="005B5EA9" w:rsidDel="005B5EA9">
          <w:rPr>
            <w:rFonts w:hint="eastAsia"/>
            <w:rPrChange w:id="1003" w:author="Haraguroicha Hsu" w:date="2013-06-30T04:40:00Z">
              <w:rPr>
                <w:rStyle w:val="af"/>
                <w:rFonts w:hint="eastAsia"/>
                <w:noProof/>
              </w:rPr>
            </w:rPrChange>
          </w:rPr>
          <w:delText>圖</w:delText>
        </w:r>
        <w:r w:rsidRPr="005B5EA9" w:rsidDel="005B5EA9">
          <w:rPr>
            <w:rPrChange w:id="1004" w:author="Haraguroicha Hsu" w:date="2013-06-30T04:40:00Z">
              <w:rPr>
                <w:rStyle w:val="af"/>
                <w:noProof/>
              </w:rPr>
            </w:rPrChange>
          </w:rPr>
          <w:delText xml:space="preserve"> 2 </w:delText>
        </w:r>
        <w:r w:rsidRPr="005B5EA9" w:rsidDel="005B5EA9">
          <w:rPr>
            <w:rFonts w:hint="eastAsia"/>
            <w:rPrChange w:id="1005" w:author="Haraguroicha Hsu" w:date="2013-06-30T04:40:00Z">
              <w:rPr>
                <w:rStyle w:val="af"/>
                <w:rFonts w:hint="eastAsia"/>
                <w:noProof/>
              </w:rPr>
            </w:rPrChange>
          </w:rPr>
          <w:delText>雲端部署架構示意圖</w:delText>
        </w:r>
        <w:r w:rsidDel="005B5EA9">
          <w:rPr>
            <w:noProof/>
            <w:webHidden/>
          </w:rPr>
          <w:tab/>
        </w:r>
        <w:r w:rsidR="00F76BDD" w:rsidDel="005B5EA9">
          <w:rPr>
            <w:noProof/>
            <w:webHidden/>
          </w:rPr>
          <w:delText>21</w:delText>
        </w:r>
      </w:del>
    </w:p>
    <w:p w14:paraId="1634B9E1" w14:textId="77777777" w:rsidR="00424242" w:rsidDel="005B5EA9" w:rsidRDefault="00424242">
      <w:pPr>
        <w:pStyle w:val="af6"/>
        <w:rPr>
          <w:del w:id="1006" w:author="Haraguroicha Hsu" w:date="2013-06-30T04:40:00Z"/>
          <w:rFonts w:asciiTheme="minorHAnsi" w:hAnsiTheme="minorHAnsi" w:cstheme="minorBidi"/>
          <w:noProof/>
          <w:szCs w:val="22"/>
        </w:rPr>
        <w:pPrChange w:id="1007" w:author="Haraguroicha Hsu" w:date="2013-06-30T04:59:00Z">
          <w:pPr>
            <w:pStyle w:val="af6"/>
            <w:tabs>
              <w:tab w:val="right" w:leader="dot" w:pos="9628"/>
            </w:tabs>
            <w:ind w:firstLine="480"/>
          </w:pPr>
        </w:pPrChange>
      </w:pPr>
      <w:del w:id="1008" w:author="Haraguroicha Hsu" w:date="2013-06-30T04:40:00Z">
        <w:r w:rsidRPr="005B5EA9" w:rsidDel="005B5EA9">
          <w:rPr>
            <w:rFonts w:hint="eastAsia"/>
            <w:rPrChange w:id="1009" w:author="Haraguroicha Hsu" w:date="2013-06-30T04:40:00Z">
              <w:rPr>
                <w:rStyle w:val="af"/>
                <w:rFonts w:hint="eastAsia"/>
                <w:noProof/>
              </w:rPr>
            </w:rPrChange>
          </w:rPr>
          <w:delText>圖</w:delText>
        </w:r>
        <w:r w:rsidRPr="005B5EA9" w:rsidDel="005B5EA9">
          <w:rPr>
            <w:rPrChange w:id="1010" w:author="Haraguroicha Hsu" w:date="2013-06-30T04:40:00Z">
              <w:rPr>
                <w:rStyle w:val="af"/>
                <w:noProof/>
              </w:rPr>
            </w:rPrChange>
          </w:rPr>
          <w:delText xml:space="preserve"> 3 </w:delText>
        </w:r>
        <w:r w:rsidRPr="005B5EA9" w:rsidDel="005B5EA9">
          <w:rPr>
            <w:rFonts w:hint="eastAsia"/>
            <w:rPrChange w:id="1011" w:author="Haraguroicha Hsu" w:date="2013-06-30T04:40:00Z">
              <w:rPr>
                <w:rStyle w:val="af"/>
                <w:rFonts w:hint="eastAsia"/>
                <w:noProof/>
              </w:rPr>
            </w:rPrChange>
          </w:rPr>
          <w:delText>單張代碼有預設樣板檔的查詢命令</w:delText>
        </w:r>
        <w:r w:rsidDel="005B5EA9">
          <w:rPr>
            <w:noProof/>
            <w:webHidden/>
          </w:rPr>
          <w:tab/>
        </w:r>
        <w:r w:rsidR="00F76BDD" w:rsidDel="005B5EA9">
          <w:rPr>
            <w:noProof/>
            <w:webHidden/>
          </w:rPr>
          <w:delText>29</w:delText>
        </w:r>
      </w:del>
    </w:p>
    <w:p w14:paraId="7FCBB245" w14:textId="77777777" w:rsidR="00424242" w:rsidDel="005B5EA9" w:rsidRDefault="00424242">
      <w:pPr>
        <w:pStyle w:val="af6"/>
        <w:rPr>
          <w:del w:id="1012" w:author="Haraguroicha Hsu" w:date="2013-06-30T04:40:00Z"/>
          <w:rFonts w:asciiTheme="minorHAnsi" w:hAnsiTheme="minorHAnsi" w:cstheme="minorBidi"/>
          <w:noProof/>
          <w:szCs w:val="22"/>
        </w:rPr>
        <w:pPrChange w:id="1013" w:author="Haraguroicha Hsu" w:date="2013-06-30T04:59:00Z">
          <w:pPr>
            <w:pStyle w:val="af6"/>
            <w:tabs>
              <w:tab w:val="right" w:leader="dot" w:pos="9628"/>
            </w:tabs>
            <w:ind w:firstLine="480"/>
          </w:pPr>
        </w:pPrChange>
      </w:pPr>
      <w:del w:id="1014" w:author="Haraguroicha Hsu" w:date="2013-06-30T04:40:00Z">
        <w:r w:rsidRPr="005B5EA9" w:rsidDel="005B5EA9">
          <w:rPr>
            <w:rFonts w:hint="eastAsia"/>
            <w:rPrChange w:id="1015" w:author="Haraguroicha Hsu" w:date="2013-06-30T04:40:00Z">
              <w:rPr>
                <w:rStyle w:val="af"/>
                <w:rFonts w:hint="eastAsia"/>
                <w:noProof/>
              </w:rPr>
            </w:rPrChange>
          </w:rPr>
          <w:delText>圖</w:delText>
        </w:r>
        <w:r w:rsidRPr="005B5EA9" w:rsidDel="005B5EA9">
          <w:rPr>
            <w:rPrChange w:id="1016" w:author="Haraguroicha Hsu" w:date="2013-06-30T04:40:00Z">
              <w:rPr>
                <w:rStyle w:val="af"/>
                <w:noProof/>
              </w:rPr>
            </w:rPrChange>
          </w:rPr>
          <w:delText xml:space="preserve"> 4 </w:delText>
        </w:r>
        <w:r w:rsidRPr="005B5EA9" w:rsidDel="005B5EA9">
          <w:rPr>
            <w:rFonts w:hint="eastAsia"/>
            <w:rPrChange w:id="1017" w:author="Haraguroicha Hsu" w:date="2013-06-30T04:40:00Z">
              <w:rPr>
                <w:rStyle w:val="af"/>
                <w:rFonts w:hint="eastAsia"/>
                <w:noProof/>
              </w:rPr>
            </w:rPrChange>
          </w:rPr>
          <w:delText>單張代碼有預設樣板檔的回應結果</w:delText>
        </w:r>
        <w:r w:rsidDel="005B5EA9">
          <w:rPr>
            <w:noProof/>
            <w:webHidden/>
          </w:rPr>
          <w:tab/>
        </w:r>
        <w:r w:rsidR="00F76BDD" w:rsidDel="005B5EA9">
          <w:rPr>
            <w:noProof/>
            <w:webHidden/>
          </w:rPr>
          <w:delText>30</w:delText>
        </w:r>
      </w:del>
    </w:p>
    <w:p w14:paraId="4482F07C" w14:textId="77777777" w:rsidR="00424242" w:rsidDel="005B5EA9" w:rsidRDefault="00424242">
      <w:pPr>
        <w:pStyle w:val="af6"/>
        <w:rPr>
          <w:del w:id="1018" w:author="Haraguroicha Hsu" w:date="2013-06-30T04:40:00Z"/>
          <w:rFonts w:asciiTheme="minorHAnsi" w:hAnsiTheme="minorHAnsi" w:cstheme="minorBidi"/>
          <w:noProof/>
          <w:szCs w:val="22"/>
        </w:rPr>
        <w:pPrChange w:id="1019" w:author="Haraguroicha Hsu" w:date="2013-06-30T04:59:00Z">
          <w:pPr>
            <w:pStyle w:val="af6"/>
            <w:tabs>
              <w:tab w:val="right" w:leader="dot" w:pos="9628"/>
            </w:tabs>
            <w:ind w:firstLine="480"/>
          </w:pPr>
        </w:pPrChange>
      </w:pPr>
      <w:del w:id="1020" w:author="Haraguroicha Hsu" w:date="2013-06-30T04:40:00Z">
        <w:r w:rsidRPr="005B5EA9" w:rsidDel="005B5EA9">
          <w:rPr>
            <w:rFonts w:hint="eastAsia"/>
            <w:rPrChange w:id="1021" w:author="Haraguroicha Hsu" w:date="2013-06-30T04:40:00Z">
              <w:rPr>
                <w:rStyle w:val="af"/>
                <w:rFonts w:hint="eastAsia"/>
                <w:noProof/>
              </w:rPr>
            </w:rPrChange>
          </w:rPr>
          <w:delText>圖</w:delText>
        </w:r>
        <w:r w:rsidRPr="005B5EA9" w:rsidDel="005B5EA9">
          <w:rPr>
            <w:rPrChange w:id="1022" w:author="Haraguroicha Hsu" w:date="2013-06-30T04:40:00Z">
              <w:rPr>
                <w:rStyle w:val="af"/>
                <w:noProof/>
              </w:rPr>
            </w:rPrChange>
          </w:rPr>
          <w:delText xml:space="preserve"> 5 </w:delText>
        </w:r>
        <w:r w:rsidRPr="005B5EA9" w:rsidDel="005B5EA9">
          <w:rPr>
            <w:rFonts w:hint="eastAsia"/>
            <w:rPrChange w:id="1023" w:author="Haraguroicha Hsu" w:date="2013-06-30T04:40:00Z">
              <w:rPr>
                <w:rStyle w:val="af"/>
                <w:rFonts w:hint="eastAsia"/>
                <w:noProof/>
              </w:rPr>
            </w:rPrChange>
          </w:rPr>
          <w:delText>單張代碼沒有預設樣板檔的查詢命令</w:delText>
        </w:r>
        <w:r w:rsidDel="005B5EA9">
          <w:rPr>
            <w:noProof/>
            <w:webHidden/>
          </w:rPr>
          <w:tab/>
        </w:r>
        <w:r w:rsidR="00F76BDD" w:rsidDel="005B5EA9">
          <w:rPr>
            <w:noProof/>
            <w:webHidden/>
          </w:rPr>
          <w:delText>30</w:delText>
        </w:r>
      </w:del>
    </w:p>
    <w:p w14:paraId="6E50A2C8" w14:textId="77777777" w:rsidR="00424242" w:rsidDel="005B5EA9" w:rsidRDefault="00424242">
      <w:pPr>
        <w:pStyle w:val="af6"/>
        <w:rPr>
          <w:del w:id="1024" w:author="Haraguroicha Hsu" w:date="2013-06-30T04:40:00Z"/>
          <w:rFonts w:asciiTheme="minorHAnsi" w:hAnsiTheme="minorHAnsi" w:cstheme="minorBidi"/>
          <w:noProof/>
          <w:szCs w:val="22"/>
        </w:rPr>
        <w:pPrChange w:id="1025" w:author="Haraguroicha Hsu" w:date="2013-06-30T04:59:00Z">
          <w:pPr>
            <w:pStyle w:val="af6"/>
            <w:tabs>
              <w:tab w:val="right" w:leader="dot" w:pos="9628"/>
            </w:tabs>
            <w:ind w:firstLine="480"/>
          </w:pPr>
        </w:pPrChange>
      </w:pPr>
      <w:del w:id="1026" w:author="Haraguroicha Hsu" w:date="2013-06-30T04:40:00Z">
        <w:r w:rsidRPr="005B5EA9" w:rsidDel="005B5EA9">
          <w:rPr>
            <w:rFonts w:hint="eastAsia"/>
            <w:rPrChange w:id="1027" w:author="Haraguroicha Hsu" w:date="2013-06-30T04:40:00Z">
              <w:rPr>
                <w:rStyle w:val="af"/>
                <w:rFonts w:hint="eastAsia"/>
                <w:noProof/>
              </w:rPr>
            </w:rPrChange>
          </w:rPr>
          <w:delText>圖</w:delText>
        </w:r>
        <w:r w:rsidRPr="005B5EA9" w:rsidDel="005B5EA9">
          <w:rPr>
            <w:rPrChange w:id="1028" w:author="Haraguroicha Hsu" w:date="2013-06-30T04:40:00Z">
              <w:rPr>
                <w:rStyle w:val="af"/>
                <w:noProof/>
              </w:rPr>
            </w:rPrChange>
          </w:rPr>
          <w:delText xml:space="preserve"> 6 </w:delText>
        </w:r>
        <w:r w:rsidRPr="005B5EA9" w:rsidDel="005B5EA9">
          <w:rPr>
            <w:rFonts w:hint="eastAsia"/>
            <w:rPrChange w:id="1029" w:author="Haraguroicha Hsu" w:date="2013-06-30T04:40:00Z">
              <w:rPr>
                <w:rStyle w:val="af"/>
                <w:rFonts w:hint="eastAsia"/>
                <w:noProof/>
              </w:rPr>
            </w:rPrChange>
          </w:rPr>
          <w:delText>單張代碼沒有預設樣板檔的回應結果</w:delText>
        </w:r>
        <w:r w:rsidDel="005B5EA9">
          <w:rPr>
            <w:noProof/>
            <w:webHidden/>
          </w:rPr>
          <w:tab/>
        </w:r>
        <w:r w:rsidR="00F76BDD" w:rsidDel="005B5EA9">
          <w:rPr>
            <w:noProof/>
            <w:webHidden/>
          </w:rPr>
          <w:delText>31</w:delText>
        </w:r>
      </w:del>
    </w:p>
    <w:p w14:paraId="2681B56A" w14:textId="77777777" w:rsidR="00424242" w:rsidDel="005B5EA9" w:rsidRDefault="00424242">
      <w:pPr>
        <w:pStyle w:val="af6"/>
        <w:rPr>
          <w:del w:id="1030" w:author="Haraguroicha Hsu" w:date="2013-06-30T04:40:00Z"/>
          <w:rFonts w:asciiTheme="minorHAnsi" w:hAnsiTheme="minorHAnsi" w:cstheme="minorBidi"/>
          <w:noProof/>
          <w:szCs w:val="22"/>
        </w:rPr>
        <w:pPrChange w:id="1031" w:author="Haraguroicha Hsu" w:date="2013-06-30T04:59:00Z">
          <w:pPr>
            <w:pStyle w:val="af6"/>
            <w:tabs>
              <w:tab w:val="right" w:leader="dot" w:pos="9628"/>
            </w:tabs>
            <w:ind w:firstLine="480"/>
          </w:pPr>
        </w:pPrChange>
      </w:pPr>
      <w:del w:id="1032" w:author="Haraguroicha Hsu" w:date="2013-06-30T04:40:00Z">
        <w:r w:rsidRPr="005B5EA9" w:rsidDel="005B5EA9">
          <w:rPr>
            <w:rFonts w:hint="eastAsia"/>
            <w:rPrChange w:id="1033" w:author="Haraguroicha Hsu" w:date="2013-06-30T04:40:00Z">
              <w:rPr>
                <w:rStyle w:val="af"/>
                <w:rFonts w:hint="eastAsia"/>
                <w:noProof/>
              </w:rPr>
            </w:rPrChange>
          </w:rPr>
          <w:delText>圖</w:delText>
        </w:r>
        <w:r w:rsidRPr="005B5EA9" w:rsidDel="005B5EA9">
          <w:rPr>
            <w:rPrChange w:id="1034" w:author="Haraguroicha Hsu" w:date="2013-06-30T04:40:00Z">
              <w:rPr>
                <w:rStyle w:val="af"/>
                <w:noProof/>
              </w:rPr>
            </w:rPrChange>
          </w:rPr>
          <w:delText xml:space="preserve"> 7 </w:delText>
        </w:r>
        <w:r w:rsidRPr="005B5EA9" w:rsidDel="005B5EA9">
          <w:rPr>
            <w:rFonts w:hint="eastAsia"/>
            <w:rPrChange w:id="1035" w:author="Haraguroicha Hsu" w:date="2013-06-30T04:40:00Z">
              <w:rPr>
                <w:rStyle w:val="af"/>
                <w:rFonts w:hint="eastAsia"/>
                <w:noProof/>
              </w:rPr>
            </w:rPrChange>
          </w:rPr>
          <w:delText>鼠標回應：未按附加按鍵</w:delText>
        </w:r>
        <w:r w:rsidDel="005B5EA9">
          <w:rPr>
            <w:noProof/>
            <w:webHidden/>
          </w:rPr>
          <w:tab/>
        </w:r>
        <w:r w:rsidR="00F76BDD" w:rsidDel="005B5EA9">
          <w:rPr>
            <w:noProof/>
            <w:webHidden/>
          </w:rPr>
          <w:delText>32</w:delText>
        </w:r>
      </w:del>
    </w:p>
    <w:p w14:paraId="59196691" w14:textId="77777777" w:rsidR="00424242" w:rsidDel="005B5EA9" w:rsidRDefault="00424242">
      <w:pPr>
        <w:pStyle w:val="af6"/>
        <w:rPr>
          <w:del w:id="1036" w:author="Haraguroicha Hsu" w:date="2013-06-30T04:40:00Z"/>
          <w:rFonts w:asciiTheme="minorHAnsi" w:hAnsiTheme="minorHAnsi" w:cstheme="minorBidi"/>
          <w:noProof/>
          <w:szCs w:val="22"/>
        </w:rPr>
        <w:pPrChange w:id="1037" w:author="Haraguroicha Hsu" w:date="2013-06-30T04:59:00Z">
          <w:pPr>
            <w:pStyle w:val="af6"/>
            <w:tabs>
              <w:tab w:val="right" w:leader="dot" w:pos="9628"/>
            </w:tabs>
            <w:ind w:firstLine="480"/>
          </w:pPr>
        </w:pPrChange>
      </w:pPr>
      <w:del w:id="1038" w:author="Haraguroicha Hsu" w:date="2013-06-30T04:40:00Z">
        <w:r w:rsidRPr="005B5EA9" w:rsidDel="005B5EA9">
          <w:rPr>
            <w:rFonts w:hint="eastAsia"/>
            <w:rPrChange w:id="1039" w:author="Haraguroicha Hsu" w:date="2013-06-30T04:40:00Z">
              <w:rPr>
                <w:rStyle w:val="af"/>
                <w:rFonts w:hint="eastAsia"/>
                <w:noProof/>
              </w:rPr>
            </w:rPrChange>
          </w:rPr>
          <w:delText>圖</w:delText>
        </w:r>
        <w:r w:rsidRPr="005B5EA9" w:rsidDel="005B5EA9">
          <w:rPr>
            <w:rPrChange w:id="1040" w:author="Haraguroicha Hsu" w:date="2013-06-30T04:40:00Z">
              <w:rPr>
                <w:rStyle w:val="af"/>
                <w:noProof/>
              </w:rPr>
            </w:rPrChange>
          </w:rPr>
          <w:delText xml:space="preserve"> 8 </w:delText>
        </w:r>
        <w:r w:rsidRPr="005B5EA9" w:rsidDel="005B5EA9">
          <w:rPr>
            <w:rFonts w:hint="eastAsia"/>
            <w:rPrChange w:id="1041" w:author="Haraguroicha Hsu" w:date="2013-06-30T04:40:00Z">
              <w:rPr>
                <w:rStyle w:val="af"/>
                <w:rFonts w:hint="eastAsia"/>
                <w:noProof/>
              </w:rPr>
            </w:rPrChange>
          </w:rPr>
          <w:delText>鼠標回應：有按下附加按鍵</w:delText>
        </w:r>
        <w:r w:rsidDel="005B5EA9">
          <w:rPr>
            <w:noProof/>
            <w:webHidden/>
          </w:rPr>
          <w:tab/>
        </w:r>
        <w:r w:rsidR="00F76BDD" w:rsidDel="005B5EA9">
          <w:rPr>
            <w:noProof/>
            <w:webHidden/>
          </w:rPr>
          <w:delText>32</w:delText>
        </w:r>
      </w:del>
    </w:p>
    <w:p w14:paraId="3E80B852" w14:textId="77777777" w:rsidR="00424242" w:rsidDel="005B5EA9" w:rsidRDefault="00424242">
      <w:pPr>
        <w:pStyle w:val="af6"/>
        <w:rPr>
          <w:del w:id="1042" w:author="Haraguroicha Hsu" w:date="2013-06-30T04:40:00Z"/>
          <w:rFonts w:asciiTheme="minorHAnsi" w:hAnsiTheme="minorHAnsi" w:cstheme="minorBidi"/>
          <w:noProof/>
          <w:szCs w:val="22"/>
        </w:rPr>
        <w:pPrChange w:id="1043" w:author="Haraguroicha Hsu" w:date="2013-06-30T04:59:00Z">
          <w:pPr>
            <w:pStyle w:val="af6"/>
            <w:tabs>
              <w:tab w:val="right" w:leader="dot" w:pos="9628"/>
            </w:tabs>
            <w:ind w:firstLine="480"/>
          </w:pPr>
        </w:pPrChange>
      </w:pPr>
      <w:del w:id="1044" w:author="Haraguroicha Hsu" w:date="2013-06-30T04:40:00Z">
        <w:r w:rsidRPr="005B5EA9" w:rsidDel="005B5EA9">
          <w:rPr>
            <w:rFonts w:hint="eastAsia"/>
            <w:rPrChange w:id="1045" w:author="Haraguroicha Hsu" w:date="2013-06-30T04:40:00Z">
              <w:rPr>
                <w:rStyle w:val="af"/>
                <w:rFonts w:hint="eastAsia"/>
                <w:noProof/>
              </w:rPr>
            </w:rPrChange>
          </w:rPr>
          <w:delText>圖</w:delText>
        </w:r>
        <w:r w:rsidRPr="005B5EA9" w:rsidDel="005B5EA9">
          <w:rPr>
            <w:rPrChange w:id="1046" w:author="Haraguroicha Hsu" w:date="2013-06-30T04:40:00Z">
              <w:rPr>
                <w:rStyle w:val="af"/>
                <w:noProof/>
              </w:rPr>
            </w:rPrChange>
          </w:rPr>
          <w:delText xml:space="preserve"> 9 </w:delText>
        </w:r>
        <w:r w:rsidRPr="005B5EA9" w:rsidDel="005B5EA9">
          <w:rPr>
            <w:rFonts w:hint="eastAsia"/>
            <w:rPrChange w:id="1047" w:author="Haraguroicha Hsu" w:date="2013-06-30T04:40:00Z">
              <w:rPr>
                <w:rStyle w:val="af"/>
                <w:rFonts w:hint="eastAsia"/>
                <w:noProof/>
              </w:rPr>
            </w:rPrChange>
          </w:rPr>
          <w:delText>提示訊息：不正確的格式</w:delText>
        </w:r>
        <w:r w:rsidDel="005B5EA9">
          <w:rPr>
            <w:noProof/>
            <w:webHidden/>
          </w:rPr>
          <w:tab/>
        </w:r>
        <w:r w:rsidR="00F76BDD" w:rsidDel="005B5EA9">
          <w:rPr>
            <w:noProof/>
            <w:webHidden/>
          </w:rPr>
          <w:delText>33</w:delText>
        </w:r>
      </w:del>
    </w:p>
    <w:p w14:paraId="6B2BEDFD" w14:textId="77777777" w:rsidR="00424242" w:rsidDel="005B5EA9" w:rsidRDefault="00424242">
      <w:pPr>
        <w:pStyle w:val="af6"/>
        <w:rPr>
          <w:del w:id="1048" w:author="Haraguroicha Hsu" w:date="2013-06-30T04:40:00Z"/>
          <w:rFonts w:asciiTheme="minorHAnsi" w:hAnsiTheme="minorHAnsi" w:cstheme="minorBidi"/>
          <w:noProof/>
          <w:szCs w:val="22"/>
        </w:rPr>
        <w:pPrChange w:id="1049" w:author="Haraguroicha Hsu" w:date="2013-06-30T04:59:00Z">
          <w:pPr>
            <w:pStyle w:val="af6"/>
            <w:tabs>
              <w:tab w:val="right" w:leader="dot" w:pos="9628"/>
            </w:tabs>
            <w:ind w:firstLine="480"/>
          </w:pPr>
        </w:pPrChange>
      </w:pPr>
      <w:del w:id="1050" w:author="Haraguroicha Hsu" w:date="2013-06-30T04:40:00Z">
        <w:r w:rsidRPr="005B5EA9" w:rsidDel="005B5EA9">
          <w:rPr>
            <w:rFonts w:hint="eastAsia"/>
            <w:rPrChange w:id="1051" w:author="Haraguroicha Hsu" w:date="2013-06-30T04:40:00Z">
              <w:rPr>
                <w:rStyle w:val="af"/>
                <w:rFonts w:hint="eastAsia"/>
                <w:noProof/>
              </w:rPr>
            </w:rPrChange>
          </w:rPr>
          <w:delText>圖</w:delText>
        </w:r>
        <w:r w:rsidRPr="005B5EA9" w:rsidDel="005B5EA9">
          <w:rPr>
            <w:rPrChange w:id="1052" w:author="Haraguroicha Hsu" w:date="2013-06-30T04:40:00Z">
              <w:rPr>
                <w:rStyle w:val="af"/>
                <w:noProof/>
              </w:rPr>
            </w:rPrChange>
          </w:rPr>
          <w:delText xml:space="preserve"> 10 </w:delText>
        </w:r>
        <w:r w:rsidRPr="005B5EA9" w:rsidDel="005B5EA9">
          <w:rPr>
            <w:rFonts w:hint="eastAsia"/>
            <w:rPrChange w:id="1053" w:author="Haraguroicha Hsu" w:date="2013-06-30T04:40:00Z">
              <w:rPr>
                <w:rStyle w:val="af"/>
                <w:rFonts w:hint="eastAsia"/>
                <w:noProof/>
              </w:rPr>
            </w:rPrChange>
          </w:rPr>
          <w:delText>資料內嵌處理模組的系統畫面</w:delText>
        </w:r>
        <w:r w:rsidDel="005B5EA9">
          <w:rPr>
            <w:noProof/>
            <w:webHidden/>
          </w:rPr>
          <w:tab/>
        </w:r>
        <w:r w:rsidR="00F76BDD" w:rsidDel="005B5EA9">
          <w:rPr>
            <w:noProof/>
            <w:webHidden/>
          </w:rPr>
          <w:delText>34</w:delText>
        </w:r>
      </w:del>
    </w:p>
    <w:p w14:paraId="0F55F8B3" w14:textId="77777777" w:rsidR="00424242" w:rsidDel="005B5EA9" w:rsidRDefault="00424242">
      <w:pPr>
        <w:pStyle w:val="af6"/>
        <w:rPr>
          <w:del w:id="1054" w:author="Haraguroicha Hsu" w:date="2013-06-30T04:40:00Z"/>
          <w:rFonts w:asciiTheme="minorHAnsi" w:hAnsiTheme="minorHAnsi" w:cstheme="minorBidi"/>
          <w:noProof/>
          <w:szCs w:val="22"/>
        </w:rPr>
        <w:pPrChange w:id="1055" w:author="Haraguroicha Hsu" w:date="2013-06-30T04:59:00Z">
          <w:pPr>
            <w:pStyle w:val="af6"/>
            <w:tabs>
              <w:tab w:val="right" w:leader="dot" w:pos="9628"/>
            </w:tabs>
            <w:ind w:firstLine="480"/>
          </w:pPr>
        </w:pPrChange>
      </w:pPr>
      <w:del w:id="1056" w:author="Haraguroicha Hsu" w:date="2013-06-30T04:40:00Z">
        <w:r w:rsidRPr="005B5EA9" w:rsidDel="005B5EA9">
          <w:rPr>
            <w:rFonts w:hint="eastAsia"/>
            <w:rPrChange w:id="1057" w:author="Haraguroicha Hsu" w:date="2013-06-30T04:40:00Z">
              <w:rPr>
                <w:rStyle w:val="af"/>
                <w:rFonts w:hint="eastAsia"/>
                <w:noProof/>
              </w:rPr>
            </w:rPrChange>
          </w:rPr>
          <w:delText>圖</w:delText>
        </w:r>
        <w:r w:rsidRPr="005B5EA9" w:rsidDel="005B5EA9">
          <w:rPr>
            <w:rPrChange w:id="1058" w:author="Haraguroicha Hsu" w:date="2013-06-30T04:40:00Z">
              <w:rPr>
                <w:rStyle w:val="af"/>
                <w:noProof/>
              </w:rPr>
            </w:rPrChange>
          </w:rPr>
          <w:delText xml:space="preserve"> 11 </w:delText>
        </w:r>
        <w:r w:rsidRPr="005B5EA9" w:rsidDel="005B5EA9">
          <w:rPr>
            <w:rFonts w:hint="eastAsia"/>
            <w:rPrChange w:id="1059" w:author="Haraguroicha Hsu" w:date="2013-06-30T04:40:00Z">
              <w:rPr>
                <w:rStyle w:val="af"/>
                <w:rFonts w:hint="eastAsia"/>
                <w:noProof/>
              </w:rPr>
            </w:rPrChange>
          </w:rPr>
          <w:delText>內嵌資料於頁面中</w:delText>
        </w:r>
        <w:r w:rsidDel="005B5EA9">
          <w:rPr>
            <w:noProof/>
            <w:webHidden/>
          </w:rPr>
          <w:tab/>
        </w:r>
        <w:r w:rsidR="00F76BDD" w:rsidDel="005B5EA9">
          <w:rPr>
            <w:noProof/>
            <w:webHidden/>
          </w:rPr>
          <w:delText>34</w:delText>
        </w:r>
      </w:del>
    </w:p>
    <w:p w14:paraId="7032B32E" w14:textId="77777777" w:rsidR="00424242" w:rsidDel="005B5EA9" w:rsidRDefault="00424242">
      <w:pPr>
        <w:pStyle w:val="af6"/>
        <w:rPr>
          <w:del w:id="1060" w:author="Haraguroicha Hsu" w:date="2013-06-30T04:40:00Z"/>
          <w:rFonts w:asciiTheme="minorHAnsi" w:hAnsiTheme="minorHAnsi" w:cstheme="minorBidi"/>
          <w:noProof/>
          <w:szCs w:val="22"/>
        </w:rPr>
        <w:pPrChange w:id="1061" w:author="Haraguroicha Hsu" w:date="2013-06-30T04:59:00Z">
          <w:pPr>
            <w:pStyle w:val="af6"/>
            <w:tabs>
              <w:tab w:val="right" w:leader="dot" w:pos="9628"/>
            </w:tabs>
            <w:ind w:firstLine="480"/>
          </w:pPr>
        </w:pPrChange>
      </w:pPr>
      <w:del w:id="1062" w:author="Haraguroicha Hsu" w:date="2013-06-30T04:40:00Z">
        <w:r w:rsidRPr="005B5EA9" w:rsidDel="005B5EA9">
          <w:rPr>
            <w:rFonts w:hint="eastAsia"/>
            <w:rPrChange w:id="1063" w:author="Haraguroicha Hsu" w:date="2013-06-30T04:40:00Z">
              <w:rPr>
                <w:rStyle w:val="af"/>
                <w:rFonts w:hint="eastAsia"/>
                <w:noProof/>
              </w:rPr>
            </w:rPrChange>
          </w:rPr>
          <w:delText>圖</w:delText>
        </w:r>
        <w:r w:rsidRPr="005B5EA9" w:rsidDel="005B5EA9">
          <w:rPr>
            <w:rPrChange w:id="1064" w:author="Haraguroicha Hsu" w:date="2013-06-30T04:40:00Z">
              <w:rPr>
                <w:rStyle w:val="af"/>
                <w:noProof/>
              </w:rPr>
            </w:rPrChange>
          </w:rPr>
          <w:delText xml:space="preserve"> 12 </w:delText>
        </w:r>
        <w:r w:rsidRPr="005B5EA9" w:rsidDel="005B5EA9">
          <w:rPr>
            <w:rFonts w:hint="eastAsia"/>
            <w:rPrChange w:id="1065" w:author="Haraguroicha Hsu" w:date="2013-06-30T04:40:00Z">
              <w:rPr>
                <w:rStyle w:val="af"/>
                <w:rFonts w:hint="eastAsia"/>
                <w:noProof/>
              </w:rPr>
            </w:rPrChange>
          </w:rPr>
          <w:delText>內嵌</w:delText>
        </w:r>
        <w:r w:rsidRPr="005B5EA9" w:rsidDel="005B5EA9">
          <w:rPr>
            <w:rPrChange w:id="1066" w:author="Haraguroicha Hsu" w:date="2013-06-30T04:40:00Z">
              <w:rPr>
                <w:rStyle w:val="af"/>
                <w:noProof/>
              </w:rPr>
            </w:rPrChange>
          </w:rPr>
          <w:delText>CDA</w:delText>
        </w:r>
        <w:r w:rsidRPr="005B5EA9" w:rsidDel="005B5EA9">
          <w:rPr>
            <w:rFonts w:hint="eastAsia"/>
            <w:rPrChange w:id="1067" w:author="Haraguroicha Hsu" w:date="2013-06-30T04:40:00Z">
              <w:rPr>
                <w:rStyle w:val="af"/>
                <w:rFonts w:hint="eastAsia"/>
                <w:noProof/>
              </w:rPr>
            </w:rPrChange>
          </w:rPr>
          <w:delText>文件的</w:delText>
        </w:r>
        <w:r w:rsidRPr="005B5EA9" w:rsidDel="005B5EA9">
          <w:rPr>
            <w:rPrChange w:id="1068" w:author="Haraguroicha Hsu" w:date="2013-06-30T04:40:00Z">
              <w:rPr>
                <w:rStyle w:val="af"/>
                <w:noProof/>
              </w:rPr>
            </w:rPrChange>
          </w:rPr>
          <w:delText>Header</w:delText>
        </w:r>
        <w:r w:rsidRPr="005B5EA9" w:rsidDel="005B5EA9">
          <w:rPr>
            <w:rFonts w:hint="eastAsia"/>
            <w:rPrChange w:id="1069" w:author="Haraguroicha Hsu" w:date="2013-06-30T04:40:00Z">
              <w:rPr>
                <w:rStyle w:val="af"/>
                <w:rFonts w:hint="eastAsia"/>
                <w:noProof/>
              </w:rPr>
            </w:rPrChange>
          </w:rPr>
          <w:delText>與</w:delText>
        </w:r>
        <w:r w:rsidRPr="005B5EA9" w:rsidDel="005B5EA9">
          <w:rPr>
            <w:rPrChange w:id="1070" w:author="Haraguroicha Hsu" w:date="2013-06-30T04:40:00Z">
              <w:rPr>
                <w:rStyle w:val="af"/>
                <w:noProof/>
              </w:rPr>
            </w:rPrChange>
          </w:rPr>
          <w:delText>Body</w:delText>
        </w:r>
        <w:r w:rsidRPr="005B5EA9" w:rsidDel="005B5EA9">
          <w:rPr>
            <w:rFonts w:hint="eastAsia"/>
            <w:rPrChange w:id="1071" w:author="Haraguroicha Hsu" w:date="2013-06-30T04:40:00Z">
              <w:rPr>
                <w:rStyle w:val="af"/>
                <w:rFonts w:hint="eastAsia"/>
                <w:noProof/>
              </w:rPr>
            </w:rPrChange>
          </w:rPr>
          <w:delText>資料</w:delText>
        </w:r>
        <w:r w:rsidDel="005B5EA9">
          <w:rPr>
            <w:noProof/>
            <w:webHidden/>
          </w:rPr>
          <w:tab/>
        </w:r>
        <w:r w:rsidR="00F76BDD" w:rsidDel="005B5EA9">
          <w:rPr>
            <w:noProof/>
            <w:webHidden/>
          </w:rPr>
          <w:delText>35</w:delText>
        </w:r>
      </w:del>
    </w:p>
    <w:p w14:paraId="6410E8D7" w14:textId="77777777" w:rsidR="00424242" w:rsidDel="005B5EA9" w:rsidRDefault="00424242">
      <w:pPr>
        <w:pStyle w:val="af6"/>
        <w:rPr>
          <w:del w:id="1072" w:author="Haraguroicha Hsu" w:date="2013-06-30T04:40:00Z"/>
          <w:rFonts w:asciiTheme="minorHAnsi" w:hAnsiTheme="minorHAnsi" w:cstheme="minorBidi"/>
          <w:noProof/>
          <w:szCs w:val="22"/>
        </w:rPr>
        <w:pPrChange w:id="1073" w:author="Haraguroicha Hsu" w:date="2013-06-30T04:59:00Z">
          <w:pPr>
            <w:pStyle w:val="af6"/>
            <w:tabs>
              <w:tab w:val="right" w:leader="dot" w:pos="9628"/>
            </w:tabs>
            <w:ind w:firstLine="480"/>
          </w:pPr>
        </w:pPrChange>
      </w:pPr>
      <w:del w:id="1074" w:author="Haraguroicha Hsu" w:date="2013-06-30T04:40:00Z">
        <w:r w:rsidRPr="005B5EA9" w:rsidDel="005B5EA9">
          <w:rPr>
            <w:rFonts w:hint="eastAsia"/>
            <w:rPrChange w:id="1075" w:author="Haraguroicha Hsu" w:date="2013-06-30T04:40:00Z">
              <w:rPr>
                <w:rStyle w:val="af"/>
                <w:rFonts w:hint="eastAsia"/>
                <w:noProof/>
              </w:rPr>
            </w:rPrChange>
          </w:rPr>
          <w:delText>圖</w:delText>
        </w:r>
        <w:r w:rsidRPr="005B5EA9" w:rsidDel="005B5EA9">
          <w:rPr>
            <w:rPrChange w:id="1076" w:author="Haraguroicha Hsu" w:date="2013-06-30T04:40:00Z">
              <w:rPr>
                <w:rStyle w:val="af"/>
                <w:noProof/>
              </w:rPr>
            </w:rPrChange>
          </w:rPr>
          <w:delText xml:space="preserve"> 13 </w:delText>
        </w:r>
        <w:r w:rsidRPr="005B5EA9" w:rsidDel="005B5EA9">
          <w:rPr>
            <w:rFonts w:hint="eastAsia"/>
            <w:rPrChange w:id="1077" w:author="Haraguroicha Hsu" w:date="2013-06-30T04:40:00Z">
              <w:rPr>
                <w:rStyle w:val="af"/>
                <w:rFonts w:hint="eastAsia"/>
                <w:noProof/>
              </w:rPr>
            </w:rPrChange>
          </w:rPr>
          <w:delText>樣板輸出處理模組的系統畫面</w:delText>
        </w:r>
        <w:r w:rsidDel="005B5EA9">
          <w:rPr>
            <w:noProof/>
            <w:webHidden/>
          </w:rPr>
          <w:tab/>
        </w:r>
        <w:r w:rsidR="00F76BDD" w:rsidDel="005B5EA9">
          <w:rPr>
            <w:noProof/>
            <w:webHidden/>
          </w:rPr>
          <w:delText>36</w:delText>
        </w:r>
      </w:del>
    </w:p>
    <w:p w14:paraId="77C16721" w14:textId="77777777" w:rsidR="00424242" w:rsidDel="005B5EA9" w:rsidRDefault="00424242">
      <w:pPr>
        <w:pStyle w:val="af6"/>
        <w:rPr>
          <w:del w:id="1078" w:author="Haraguroicha Hsu" w:date="2013-06-30T04:40:00Z"/>
          <w:rFonts w:asciiTheme="minorHAnsi" w:hAnsiTheme="minorHAnsi" w:cstheme="minorBidi"/>
          <w:noProof/>
          <w:szCs w:val="22"/>
        </w:rPr>
        <w:pPrChange w:id="1079" w:author="Haraguroicha Hsu" w:date="2013-06-30T04:59:00Z">
          <w:pPr>
            <w:pStyle w:val="af6"/>
            <w:tabs>
              <w:tab w:val="right" w:leader="dot" w:pos="9628"/>
            </w:tabs>
            <w:ind w:firstLine="480"/>
          </w:pPr>
        </w:pPrChange>
      </w:pPr>
      <w:del w:id="1080" w:author="Haraguroicha Hsu" w:date="2013-06-30T04:40:00Z">
        <w:r w:rsidRPr="005B5EA9" w:rsidDel="005B5EA9">
          <w:rPr>
            <w:rFonts w:hint="eastAsia"/>
            <w:rPrChange w:id="1081" w:author="Haraguroicha Hsu" w:date="2013-06-30T04:40:00Z">
              <w:rPr>
                <w:rStyle w:val="af"/>
                <w:rFonts w:hint="eastAsia"/>
                <w:noProof/>
              </w:rPr>
            </w:rPrChange>
          </w:rPr>
          <w:delText>圖</w:delText>
        </w:r>
        <w:r w:rsidRPr="005B5EA9" w:rsidDel="005B5EA9">
          <w:rPr>
            <w:rPrChange w:id="1082" w:author="Haraguroicha Hsu" w:date="2013-06-30T04:40:00Z">
              <w:rPr>
                <w:rStyle w:val="af"/>
                <w:noProof/>
              </w:rPr>
            </w:rPrChange>
          </w:rPr>
          <w:delText xml:space="preserve"> 14 </w:delText>
        </w:r>
        <w:r w:rsidRPr="005B5EA9" w:rsidDel="005B5EA9">
          <w:rPr>
            <w:rFonts w:hint="eastAsia"/>
            <w:rPrChange w:id="1083" w:author="Haraguroicha Hsu" w:date="2013-06-30T04:40:00Z">
              <w:rPr>
                <w:rStyle w:val="af"/>
                <w:rFonts w:hint="eastAsia"/>
                <w:noProof/>
              </w:rPr>
            </w:rPrChange>
          </w:rPr>
          <w:delText>包含附件時的畫面呈現範例</w:delText>
        </w:r>
        <w:r w:rsidDel="005B5EA9">
          <w:rPr>
            <w:noProof/>
            <w:webHidden/>
          </w:rPr>
          <w:tab/>
        </w:r>
        <w:r w:rsidR="00F76BDD" w:rsidDel="005B5EA9">
          <w:rPr>
            <w:noProof/>
            <w:webHidden/>
          </w:rPr>
          <w:delText>37</w:delText>
        </w:r>
      </w:del>
    </w:p>
    <w:p w14:paraId="519E53D3" w14:textId="77777777" w:rsidR="00424242" w:rsidDel="005B5EA9" w:rsidRDefault="00424242">
      <w:pPr>
        <w:pStyle w:val="af6"/>
        <w:rPr>
          <w:del w:id="1084" w:author="Haraguroicha Hsu" w:date="2013-06-30T04:40:00Z"/>
          <w:rFonts w:asciiTheme="minorHAnsi" w:hAnsiTheme="minorHAnsi" w:cstheme="minorBidi"/>
          <w:noProof/>
          <w:szCs w:val="22"/>
        </w:rPr>
        <w:pPrChange w:id="1085" w:author="Haraguroicha Hsu" w:date="2013-06-30T04:59:00Z">
          <w:pPr>
            <w:pStyle w:val="af6"/>
            <w:tabs>
              <w:tab w:val="right" w:leader="dot" w:pos="9628"/>
            </w:tabs>
            <w:ind w:firstLine="480"/>
          </w:pPr>
        </w:pPrChange>
      </w:pPr>
      <w:del w:id="1086" w:author="Haraguroicha Hsu" w:date="2013-06-30T04:40:00Z">
        <w:r w:rsidRPr="005B5EA9" w:rsidDel="005B5EA9">
          <w:rPr>
            <w:rFonts w:hint="eastAsia"/>
            <w:rPrChange w:id="1087" w:author="Haraguroicha Hsu" w:date="2013-06-30T04:40:00Z">
              <w:rPr>
                <w:rStyle w:val="af"/>
                <w:rFonts w:hint="eastAsia"/>
                <w:noProof/>
              </w:rPr>
            </w:rPrChange>
          </w:rPr>
          <w:delText>圖</w:delText>
        </w:r>
        <w:r w:rsidRPr="005B5EA9" w:rsidDel="005B5EA9">
          <w:rPr>
            <w:rPrChange w:id="1088" w:author="Haraguroicha Hsu" w:date="2013-06-30T04:40:00Z">
              <w:rPr>
                <w:rStyle w:val="af"/>
                <w:noProof/>
              </w:rPr>
            </w:rPrChange>
          </w:rPr>
          <w:delText xml:space="preserve"> 15 </w:delText>
        </w:r>
        <w:r w:rsidRPr="005B5EA9" w:rsidDel="005B5EA9">
          <w:rPr>
            <w:rFonts w:hint="eastAsia"/>
            <w:rPrChange w:id="1089" w:author="Haraguroicha Hsu" w:date="2013-06-30T04:40:00Z">
              <w:rPr>
                <w:rStyle w:val="af"/>
                <w:rFonts w:hint="eastAsia"/>
                <w:noProof/>
              </w:rPr>
            </w:rPrChange>
          </w:rPr>
          <w:delText>樣板檔輸出指定的</w:delText>
        </w:r>
        <w:r w:rsidRPr="005B5EA9" w:rsidDel="005B5EA9">
          <w:rPr>
            <w:rPrChange w:id="1090" w:author="Haraguroicha Hsu" w:date="2013-06-30T04:40:00Z">
              <w:rPr>
                <w:rStyle w:val="af"/>
                <w:noProof/>
              </w:rPr>
            </w:rPrChange>
          </w:rPr>
          <w:delText>XML</w:delText>
        </w:r>
        <w:r w:rsidRPr="005B5EA9" w:rsidDel="005B5EA9">
          <w:rPr>
            <w:rFonts w:hint="eastAsia"/>
            <w:rPrChange w:id="1091" w:author="Haraguroicha Hsu" w:date="2013-06-30T04:40:00Z">
              <w:rPr>
                <w:rStyle w:val="af"/>
                <w:rFonts w:hint="eastAsia"/>
                <w:noProof/>
              </w:rPr>
            </w:rPrChange>
          </w:rPr>
          <w:delText>格式文件範例</w:delText>
        </w:r>
        <w:r w:rsidDel="005B5EA9">
          <w:rPr>
            <w:noProof/>
            <w:webHidden/>
          </w:rPr>
          <w:tab/>
        </w:r>
        <w:r w:rsidR="00F76BDD" w:rsidDel="005B5EA9">
          <w:rPr>
            <w:noProof/>
            <w:webHidden/>
          </w:rPr>
          <w:delText>38</w:delText>
        </w:r>
      </w:del>
    </w:p>
    <w:p w14:paraId="4202A2CA" w14:textId="77777777" w:rsidR="00424242" w:rsidDel="005B5EA9" w:rsidRDefault="00424242">
      <w:pPr>
        <w:pStyle w:val="af6"/>
        <w:rPr>
          <w:del w:id="1092" w:author="Haraguroicha Hsu" w:date="2013-06-30T04:40:00Z"/>
          <w:rFonts w:asciiTheme="minorHAnsi" w:hAnsiTheme="minorHAnsi" w:cstheme="minorBidi"/>
          <w:noProof/>
          <w:szCs w:val="22"/>
        </w:rPr>
        <w:pPrChange w:id="1093" w:author="Haraguroicha Hsu" w:date="2013-06-30T04:59:00Z">
          <w:pPr>
            <w:pStyle w:val="af6"/>
            <w:tabs>
              <w:tab w:val="right" w:leader="dot" w:pos="9628"/>
            </w:tabs>
            <w:ind w:firstLine="480"/>
          </w:pPr>
        </w:pPrChange>
      </w:pPr>
      <w:del w:id="1094" w:author="Haraguroicha Hsu" w:date="2013-06-30T04:40:00Z">
        <w:r w:rsidRPr="005B5EA9" w:rsidDel="005B5EA9">
          <w:rPr>
            <w:rFonts w:hint="eastAsia"/>
            <w:rPrChange w:id="1095" w:author="Haraguroicha Hsu" w:date="2013-06-30T04:40:00Z">
              <w:rPr>
                <w:rStyle w:val="af"/>
                <w:rFonts w:hint="eastAsia"/>
                <w:noProof/>
              </w:rPr>
            </w:rPrChange>
          </w:rPr>
          <w:delText>圖</w:delText>
        </w:r>
        <w:r w:rsidRPr="005B5EA9" w:rsidDel="005B5EA9">
          <w:rPr>
            <w:rPrChange w:id="1096" w:author="Haraguroicha Hsu" w:date="2013-06-30T04:40:00Z">
              <w:rPr>
                <w:rStyle w:val="af"/>
                <w:noProof/>
              </w:rPr>
            </w:rPrChange>
          </w:rPr>
          <w:delText xml:space="preserve"> 16 </w:delText>
        </w:r>
        <w:r w:rsidRPr="005B5EA9" w:rsidDel="005B5EA9">
          <w:rPr>
            <w:rFonts w:hint="eastAsia"/>
            <w:rPrChange w:id="1097" w:author="Haraguroicha Hsu" w:date="2013-06-30T04:40:00Z">
              <w:rPr>
                <w:rStyle w:val="af"/>
                <w:rFonts w:hint="eastAsia"/>
                <w:noProof/>
              </w:rPr>
            </w:rPrChange>
          </w:rPr>
          <w:delText>中文語系介面</w:delText>
        </w:r>
        <w:r w:rsidDel="005B5EA9">
          <w:rPr>
            <w:noProof/>
            <w:webHidden/>
          </w:rPr>
          <w:tab/>
        </w:r>
        <w:r w:rsidR="00F76BDD" w:rsidDel="005B5EA9">
          <w:rPr>
            <w:noProof/>
            <w:webHidden/>
          </w:rPr>
          <w:delText>39</w:delText>
        </w:r>
      </w:del>
    </w:p>
    <w:p w14:paraId="7A2BF0C0" w14:textId="77777777" w:rsidR="00424242" w:rsidDel="005B5EA9" w:rsidRDefault="00424242">
      <w:pPr>
        <w:pStyle w:val="af6"/>
        <w:rPr>
          <w:del w:id="1098" w:author="Haraguroicha Hsu" w:date="2013-06-30T04:40:00Z"/>
          <w:rFonts w:asciiTheme="minorHAnsi" w:hAnsiTheme="minorHAnsi" w:cstheme="minorBidi"/>
          <w:noProof/>
          <w:szCs w:val="22"/>
        </w:rPr>
        <w:pPrChange w:id="1099" w:author="Haraguroicha Hsu" w:date="2013-06-30T04:59:00Z">
          <w:pPr>
            <w:pStyle w:val="af6"/>
            <w:tabs>
              <w:tab w:val="right" w:leader="dot" w:pos="9628"/>
            </w:tabs>
            <w:ind w:firstLine="480"/>
          </w:pPr>
        </w:pPrChange>
      </w:pPr>
      <w:del w:id="1100" w:author="Haraguroicha Hsu" w:date="2013-06-30T04:40:00Z">
        <w:r w:rsidRPr="005B5EA9" w:rsidDel="005B5EA9">
          <w:rPr>
            <w:rFonts w:hint="eastAsia"/>
            <w:rPrChange w:id="1101" w:author="Haraguroicha Hsu" w:date="2013-06-30T04:40:00Z">
              <w:rPr>
                <w:rStyle w:val="af"/>
                <w:rFonts w:hint="eastAsia"/>
                <w:noProof/>
              </w:rPr>
            </w:rPrChange>
          </w:rPr>
          <w:delText>圖</w:delText>
        </w:r>
        <w:r w:rsidRPr="005B5EA9" w:rsidDel="005B5EA9">
          <w:rPr>
            <w:rPrChange w:id="1102" w:author="Haraguroicha Hsu" w:date="2013-06-30T04:40:00Z">
              <w:rPr>
                <w:rStyle w:val="af"/>
                <w:noProof/>
              </w:rPr>
            </w:rPrChange>
          </w:rPr>
          <w:delText xml:space="preserve"> 17 </w:delText>
        </w:r>
        <w:r w:rsidRPr="005B5EA9" w:rsidDel="005B5EA9">
          <w:rPr>
            <w:rFonts w:hint="eastAsia"/>
            <w:rPrChange w:id="1103" w:author="Haraguroicha Hsu" w:date="2013-06-30T04:40:00Z">
              <w:rPr>
                <w:rStyle w:val="af"/>
                <w:rFonts w:hint="eastAsia"/>
                <w:noProof/>
              </w:rPr>
            </w:rPrChange>
          </w:rPr>
          <w:delText>英文語系介面</w:delText>
        </w:r>
        <w:r w:rsidDel="005B5EA9">
          <w:rPr>
            <w:noProof/>
            <w:webHidden/>
          </w:rPr>
          <w:tab/>
        </w:r>
        <w:r w:rsidR="00F76BDD" w:rsidDel="005B5EA9">
          <w:rPr>
            <w:noProof/>
            <w:webHidden/>
          </w:rPr>
          <w:delText>40</w:delText>
        </w:r>
      </w:del>
    </w:p>
    <w:p w14:paraId="02BFFFFF" w14:textId="77777777" w:rsidR="00424242" w:rsidDel="005B5EA9" w:rsidRDefault="00424242">
      <w:pPr>
        <w:pStyle w:val="af6"/>
        <w:rPr>
          <w:del w:id="1104" w:author="Haraguroicha Hsu" w:date="2013-06-30T04:40:00Z"/>
          <w:rFonts w:asciiTheme="minorHAnsi" w:hAnsiTheme="minorHAnsi" w:cstheme="minorBidi"/>
          <w:noProof/>
          <w:szCs w:val="22"/>
        </w:rPr>
        <w:pPrChange w:id="1105" w:author="Haraguroicha Hsu" w:date="2013-06-30T04:59:00Z">
          <w:pPr>
            <w:pStyle w:val="af6"/>
            <w:tabs>
              <w:tab w:val="right" w:leader="dot" w:pos="9628"/>
            </w:tabs>
            <w:ind w:firstLine="480"/>
          </w:pPr>
        </w:pPrChange>
      </w:pPr>
      <w:del w:id="1106" w:author="Haraguroicha Hsu" w:date="2013-06-30T04:40:00Z">
        <w:r w:rsidRPr="005B5EA9" w:rsidDel="005B5EA9">
          <w:rPr>
            <w:rFonts w:hint="eastAsia"/>
            <w:rPrChange w:id="1107" w:author="Haraguroicha Hsu" w:date="2013-06-30T04:40:00Z">
              <w:rPr>
                <w:rStyle w:val="af"/>
                <w:rFonts w:hint="eastAsia"/>
                <w:noProof/>
              </w:rPr>
            </w:rPrChange>
          </w:rPr>
          <w:delText>圖</w:delText>
        </w:r>
        <w:r w:rsidRPr="005B5EA9" w:rsidDel="005B5EA9">
          <w:rPr>
            <w:rPrChange w:id="1108" w:author="Haraguroicha Hsu" w:date="2013-06-30T04:40:00Z">
              <w:rPr>
                <w:rStyle w:val="af"/>
                <w:noProof/>
              </w:rPr>
            </w:rPrChange>
          </w:rPr>
          <w:delText xml:space="preserve"> 18 </w:delText>
        </w:r>
        <w:r w:rsidRPr="005B5EA9" w:rsidDel="005B5EA9">
          <w:rPr>
            <w:rFonts w:hint="eastAsia"/>
            <w:rPrChange w:id="1109" w:author="Haraguroicha Hsu" w:date="2013-06-30T04:40:00Z">
              <w:rPr>
                <w:rStyle w:val="af"/>
                <w:rFonts w:hint="eastAsia"/>
                <w:noProof/>
              </w:rPr>
            </w:rPrChange>
          </w:rPr>
          <w:delText>疾病通報單張原始樣板檔節錄</w:delText>
        </w:r>
        <w:r w:rsidRPr="005B5EA9" w:rsidDel="005B5EA9">
          <w:rPr>
            <w:rPrChange w:id="1110" w:author="Haraguroicha Hsu" w:date="2013-06-30T04:40:00Z">
              <w:rPr>
                <w:rStyle w:val="af"/>
                <w:noProof/>
              </w:rPr>
            </w:rPrChange>
          </w:rPr>
          <w:delText>1</w:delText>
        </w:r>
        <w:r w:rsidDel="005B5EA9">
          <w:rPr>
            <w:noProof/>
            <w:webHidden/>
          </w:rPr>
          <w:tab/>
        </w:r>
        <w:r w:rsidR="00F76BDD" w:rsidDel="005B5EA9">
          <w:rPr>
            <w:noProof/>
            <w:webHidden/>
          </w:rPr>
          <w:delText>42</w:delText>
        </w:r>
      </w:del>
    </w:p>
    <w:p w14:paraId="1ACC920F" w14:textId="77777777" w:rsidR="00424242" w:rsidDel="005B5EA9" w:rsidRDefault="00424242">
      <w:pPr>
        <w:pStyle w:val="af6"/>
        <w:rPr>
          <w:del w:id="1111" w:author="Haraguroicha Hsu" w:date="2013-06-30T04:40:00Z"/>
          <w:rFonts w:asciiTheme="minorHAnsi" w:hAnsiTheme="minorHAnsi" w:cstheme="minorBidi"/>
          <w:noProof/>
          <w:szCs w:val="22"/>
        </w:rPr>
        <w:pPrChange w:id="1112" w:author="Haraguroicha Hsu" w:date="2013-06-30T04:59:00Z">
          <w:pPr>
            <w:pStyle w:val="af6"/>
            <w:tabs>
              <w:tab w:val="right" w:leader="dot" w:pos="9628"/>
            </w:tabs>
            <w:ind w:firstLine="480"/>
          </w:pPr>
        </w:pPrChange>
      </w:pPr>
      <w:del w:id="1113" w:author="Haraguroicha Hsu" w:date="2013-06-30T04:40:00Z">
        <w:r w:rsidRPr="005B5EA9" w:rsidDel="005B5EA9">
          <w:rPr>
            <w:rFonts w:hint="eastAsia"/>
            <w:rPrChange w:id="1114" w:author="Haraguroicha Hsu" w:date="2013-06-30T04:40:00Z">
              <w:rPr>
                <w:rStyle w:val="af"/>
                <w:rFonts w:hint="eastAsia"/>
                <w:noProof/>
              </w:rPr>
            </w:rPrChange>
          </w:rPr>
          <w:delText>圖</w:delText>
        </w:r>
        <w:r w:rsidRPr="005B5EA9" w:rsidDel="005B5EA9">
          <w:rPr>
            <w:rPrChange w:id="1115" w:author="Haraguroicha Hsu" w:date="2013-06-30T04:40:00Z">
              <w:rPr>
                <w:rStyle w:val="af"/>
                <w:noProof/>
              </w:rPr>
            </w:rPrChange>
          </w:rPr>
          <w:delText xml:space="preserve"> 19 </w:delText>
        </w:r>
        <w:r w:rsidRPr="005B5EA9" w:rsidDel="005B5EA9">
          <w:rPr>
            <w:rFonts w:hint="eastAsia"/>
            <w:rPrChange w:id="1116" w:author="Haraguroicha Hsu" w:date="2013-06-30T04:40:00Z">
              <w:rPr>
                <w:rStyle w:val="af"/>
                <w:rFonts w:hint="eastAsia"/>
                <w:noProof/>
              </w:rPr>
            </w:rPrChange>
          </w:rPr>
          <w:delText>疾病通報單張原始樣板檔節錄</w:delText>
        </w:r>
        <w:r w:rsidRPr="005B5EA9" w:rsidDel="005B5EA9">
          <w:rPr>
            <w:rPrChange w:id="1117" w:author="Haraguroicha Hsu" w:date="2013-06-30T04:40:00Z">
              <w:rPr>
                <w:rStyle w:val="af"/>
                <w:noProof/>
              </w:rPr>
            </w:rPrChange>
          </w:rPr>
          <w:delText>2</w:delText>
        </w:r>
        <w:r w:rsidDel="005B5EA9">
          <w:rPr>
            <w:noProof/>
            <w:webHidden/>
          </w:rPr>
          <w:tab/>
        </w:r>
        <w:r w:rsidR="00F76BDD" w:rsidDel="005B5EA9">
          <w:rPr>
            <w:noProof/>
            <w:webHidden/>
          </w:rPr>
          <w:delText>43</w:delText>
        </w:r>
      </w:del>
    </w:p>
    <w:p w14:paraId="350C1AAD" w14:textId="77777777" w:rsidR="00424242" w:rsidDel="005B5EA9" w:rsidRDefault="00424242">
      <w:pPr>
        <w:pStyle w:val="af6"/>
        <w:rPr>
          <w:del w:id="1118" w:author="Haraguroicha Hsu" w:date="2013-06-30T04:40:00Z"/>
          <w:rFonts w:asciiTheme="minorHAnsi" w:hAnsiTheme="minorHAnsi" w:cstheme="minorBidi"/>
          <w:noProof/>
          <w:szCs w:val="22"/>
        </w:rPr>
        <w:pPrChange w:id="1119" w:author="Haraguroicha Hsu" w:date="2013-06-30T04:59:00Z">
          <w:pPr>
            <w:pStyle w:val="af6"/>
            <w:tabs>
              <w:tab w:val="right" w:leader="dot" w:pos="9628"/>
            </w:tabs>
            <w:ind w:firstLine="480"/>
          </w:pPr>
        </w:pPrChange>
      </w:pPr>
      <w:del w:id="1120" w:author="Haraguroicha Hsu" w:date="2013-06-30T04:40:00Z">
        <w:r w:rsidRPr="005B5EA9" w:rsidDel="005B5EA9">
          <w:rPr>
            <w:rFonts w:hint="eastAsia"/>
            <w:rPrChange w:id="1121" w:author="Haraguroicha Hsu" w:date="2013-06-30T04:40:00Z">
              <w:rPr>
                <w:rStyle w:val="af"/>
                <w:rFonts w:hint="eastAsia"/>
                <w:noProof/>
              </w:rPr>
            </w:rPrChange>
          </w:rPr>
          <w:delText>圖</w:delText>
        </w:r>
        <w:r w:rsidRPr="005B5EA9" w:rsidDel="005B5EA9">
          <w:rPr>
            <w:rPrChange w:id="1122" w:author="Haraguroicha Hsu" w:date="2013-06-30T04:40:00Z">
              <w:rPr>
                <w:rStyle w:val="af"/>
                <w:noProof/>
              </w:rPr>
            </w:rPrChange>
          </w:rPr>
          <w:delText xml:space="preserve"> 20 </w:delText>
        </w:r>
        <w:r w:rsidRPr="005B5EA9" w:rsidDel="005B5EA9">
          <w:rPr>
            <w:rFonts w:hint="eastAsia"/>
            <w:rPrChange w:id="1123" w:author="Haraguroicha Hsu" w:date="2013-06-30T04:40:00Z">
              <w:rPr>
                <w:rStyle w:val="af"/>
                <w:rFonts w:hint="eastAsia"/>
                <w:noProof/>
              </w:rPr>
            </w:rPrChange>
          </w:rPr>
          <w:delText>語法使用示意圖</w:delText>
        </w:r>
        <w:r w:rsidDel="005B5EA9">
          <w:rPr>
            <w:noProof/>
            <w:webHidden/>
          </w:rPr>
          <w:tab/>
        </w:r>
        <w:r w:rsidR="00F76BDD" w:rsidDel="005B5EA9">
          <w:rPr>
            <w:noProof/>
            <w:webHidden/>
          </w:rPr>
          <w:delText>44</w:delText>
        </w:r>
      </w:del>
    </w:p>
    <w:p w14:paraId="2C68256E" w14:textId="77777777" w:rsidR="00424242" w:rsidDel="005B5EA9" w:rsidRDefault="00424242">
      <w:pPr>
        <w:pStyle w:val="af6"/>
        <w:rPr>
          <w:del w:id="1124" w:author="Haraguroicha Hsu" w:date="2013-06-30T04:40:00Z"/>
          <w:rFonts w:asciiTheme="minorHAnsi" w:hAnsiTheme="minorHAnsi" w:cstheme="minorBidi"/>
          <w:noProof/>
          <w:szCs w:val="22"/>
        </w:rPr>
        <w:pPrChange w:id="1125" w:author="Haraguroicha Hsu" w:date="2013-06-30T04:59:00Z">
          <w:pPr>
            <w:pStyle w:val="af6"/>
            <w:tabs>
              <w:tab w:val="right" w:leader="dot" w:pos="9628"/>
            </w:tabs>
            <w:ind w:firstLine="480"/>
          </w:pPr>
        </w:pPrChange>
      </w:pPr>
      <w:del w:id="1126" w:author="Haraguroicha Hsu" w:date="2013-06-30T04:40:00Z">
        <w:r w:rsidRPr="005B5EA9" w:rsidDel="005B5EA9">
          <w:rPr>
            <w:rFonts w:hint="eastAsia"/>
            <w:rPrChange w:id="1127" w:author="Haraguroicha Hsu" w:date="2013-06-30T04:40:00Z">
              <w:rPr>
                <w:rStyle w:val="af"/>
                <w:rFonts w:hint="eastAsia"/>
                <w:noProof/>
              </w:rPr>
            </w:rPrChange>
          </w:rPr>
          <w:delText>圖</w:delText>
        </w:r>
        <w:r w:rsidRPr="005B5EA9" w:rsidDel="005B5EA9">
          <w:rPr>
            <w:rPrChange w:id="1128" w:author="Haraguroicha Hsu" w:date="2013-06-30T04:40:00Z">
              <w:rPr>
                <w:rStyle w:val="af"/>
                <w:noProof/>
              </w:rPr>
            </w:rPrChange>
          </w:rPr>
          <w:delText xml:space="preserve"> 21 </w:delText>
        </w:r>
        <w:r w:rsidRPr="005B5EA9" w:rsidDel="005B5EA9">
          <w:rPr>
            <w:rFonts w:hint="eastAsia"/>
            <w:rPrChange w:id="1129" w:author="Haraguroicha Hsu" w:date="2013-06-30T04:40:00Z">
              <w:rPr>
                <w:rStyle w:val="af"/>
                <w:rFonts w:hint="eastAsia"/>
                <w:noProof/>
              </w:rPr>
            </w:rPrChange>
          </w:rPr>
          <w:delText>系統載入所耗用的時間</w:delText>
        </w:r>
        <w:r w:rsidDel="005B5EA9">
          <w:rPr>
            <w:noProof/>
            <w:webHidden/>
          </w:rPr>
          <w:tab/>
        </w:r>
        <w:r w:rsidR="00F76BDD" w:rsidDel="005B5EA9">
          <w:rPr>
            <w:noProof/>
            <w:webHidden/>
          </w:rPr>
          <w:delText>45</w:delText>
        </w:r>
      </w:del>
    </w:p>
    <w:p w14:paraId="3270CAD9" w14:textId="77777777" w:rsidR="00424242" w:rsidDel="005B5EA9" w:rsidRDefault="00424242">
      <w:pPr>
        <w:pStyle w:val="af6"/>
        <w:rPr>
          <w:del w:id="1130" w:author="Haraguroicha Hsu" w:date="2013-06-30T04:40:00Z"/>
          <w:rFonts w:asciiTheme="minorHAnsi" w:hAnsiTheme="minorHAnsi" w:cstheme="minorBidi"/>
          <w:noProof/>
          <w:szCs w:val="22"/>
        </w:rPr>
        <w:pPrChange w:id="1131" w:author="Haraguroicha Hsu" w:date="2013-06-30T04:59:00Z">
          <w:pPr>
            <w:pStyle w:val="af6"/>
            <w:tabs>
              <w:tab w:val="right" w:leader="dot" w:pos="9628"/>
            </w:tabs>
            <w:ind w:firstLine="480"/>
          </w:pPr>
        </w:pPrChange>
      </w:pPr>
      <w:del w:id="1132" w:author="Haraguroicha Hsu" w:date="2013-06-30T04:40:00Z">
        <w:r w:rsidRPr="005B5EA9" w:rsidDel="005B5EA9">
          <w:rPr>
            <w:rFonts w:hint="eastAsia"/>
            <w:rPrChange w:id="1133" w:author="Haraguroicha Hsu" w:date="2013-06-30T04:40:00Z">
              <w:rPr>
                <w:rStyle w:val="af"/>
                <w:rFonts w:hint="eastAsia"/>
                <w:noProof/>
              </w:rPr>
            </w:rPrChange>
          </w:rPr>
          <w:delText>圖</w:delText>
        </w:r>
        <w:r w:rsidRPr="005B5EA9" w:rsidDel="005B5EA9">
          <w:rPr>
            <w:rPrChange w:id="1134" w:author="Haraguroicha Hsu" w:date="2013-06-30T04:40:00Z">
              <w:rPr>
                <w:rStyle w:val="af"/>
                <w:noProof/>
              </w:rPr>
            </w:rPrChange>
          </w:rPr>
          <w:delText xml:space="preserve"> 22 </w:delText>
        </w:r>
        <w:r w:rsidRPr="005B5EA9" w:rsidDel="005B5EA9">
          <w:rPr>
            <w:rFonts w:hint="eastAsia"/>
            <w:rPrChange w:id="1135" w:author="Haraguroicha Hsu" w:date="2013-06-30T04:40:00Z">
              <w:rPr>
                <w:rStyle w:val="af"/>
                <w:rFonts w:hint="eastAsia"/>
                <w:noProof/>
              </w:rPr>
            </w:rPrChange>
          </w:rPr>
          <w:delText>樣板檔套用的資料要求耗用時間</w:delText>
        </w:r>
        <w:r w:rsidDel="005B5EA9">
          <w:rPr>
            <w:noProof/>
            <w:webHidden/>
          </w:rPr>
          <w:tab/>
        </w:r>
        <w:r w:rsidR="00F76BDD" w:rsidDel="005B5EA9">
          <w:rPr>
            <w:noProof/>
            <w:webHidden/>
          </w:rPr>
          <w:delText>46</w:delText>
        </w:r>
      </w:del>
    </w:p>
    <w:p w14:paraId="2C22B12A" w14:textId="77777777" w:rsidR="00424242" w:rsidDel="005B5EA9" w:rsidRDefault="00424242">
      <w:pPr>
        <w:pStyle w:val="af6"/>
        <w:rPr>
          <w:del w:id="1136" w:author="Haraguroicha Hsu" w:date="2013-06-30T04:40:00Z"/>
          <w:rFonts w:asciiTheme="minorHAnsi" w:hAnsiTheme="minorHAnsi" w:cstheme="minorBidi"/>
          <w:noProof/>
          <w:szCs w:val="22"/>
        </w:rPr>
        <w:pPrChange w:id="1137" w:author="Haraguroicha Hsu" w:date="2013-06-30T04:59:00Z">
          <w:pPr>
            <w:pStyle w:val="af6"/>
            <w:tabs>
              <w:tab w:val="right" w:leader="dot" w:pos="9628"/>
            </w:tabs>
            <w:ind w:firstLine="480"/>
          </w:pPr>
        </w:pPrChange>
      </w:pPr>
      <w:del w:id="1138" w:author="Haraguroicha Hsu" w:date="2013-06-30T04:40:00Z">
        <w:r w:rsidRPr="005B5EA9" w:rsidDel="005B5EA9">
          <w:rPr>
            <w:rFonts w:hint="eastAsia"/>
            <w:rPrChange w:id="1139" w:author="Haraguroicha Hsu" w:date="2013-06-30T04:40:00Z">
              <w:rPr>
                <w:rStyle w:val="af"/>
                <w:rFonts w:hint="eastAsia"/>
                <w:noProof/>
              </w:rPr>
            </w:rPrChange>
          </w:rPr>
          <w:delText>圖</w:delText>
        </w:r>
        <w:r w:rsidRPr="005B5EA9" w:rsidDel="005B5EA9">
          <w:rPr>
            <w:rPrChange w:id="1140" w:author="Haraguroicha Hsu" w:date="2013-06-30T04:40:00Z">
              <w:rPr>
                <w:rStyle w:val="af"/>
                <w:noProof/>
              </w:rPr>
            </w:rPrChange>
          </w:rPr>
          <w:delText xml:space="preserve"> 23 </w:delText>
        </w:r>
        <w:r w:rsidRPr="005B5EA9" w:rsidDel="005B5EA9">
          <w:rPr>
            <w:rFonts w:hint="eastAsia"/>
            <w:rPrChange w:id="1141" w:author="Haraguroicha Hsu" w:date="2013-06-30T04:40:00Z">
              <w:rPr>
                <w:rStyle w:val="af"/>
                <w:rFonts w:hint="eastAsia"/>
                <w:noProof/>
              </w:rPr>
            </w:rPrChange>
          </w:rPr>
          <w:delText>使用者拖曳多個電子病歷檔案示意圖</w:delText>
        </w:r>
        <w:r w:rsidDel="005B5EA9">
          <w:rPr>
            <w:noProof/>
            <w:webHidden/>
          </w:rPr>
          <w:tab/>
        </w:r>
        <w:r w:rsidR="00F76BDD" w:rsidDel="005B5EA9">
          <w:rPr>
            <w:noProof/>
            <w:webHidden/>
          </w:rPr>
          <w:delText>47</w:delText>
        </w:r>
      </w:del>
    </w:p>
    <w:p w14:paraId="49F352ED" w14:textId="77777777" w:rsidR="00424242" w:rsidDel="005B5EA9" w:rsidRDefault="00424242">
      <w:pPr>
        <w:pStyle w:val="af6"/>
        <w:rPr>
          <w:del w:id="1142" w:author="Haraguroicha Hsu" w:date="2013-06-30T04:40:00Z"/>
          <w:rFonts w:asciiTheme="minorHAnsi" w:hAnsiTheme="minorHAnsi" w:cstheme="minorBidi"/>
          <w:noProof/>
          <w:szCs w:val="22"/>
        </w:rPr>
        <w:pPrChange w:id="1143" w:author="Haraguroicha Hsu" w:date="2013-06-30T04:59:00Z">
          <w:pPr>
            <w:pStyle w:val="af6"/>
            <w:tabs>
              <w:tab w:val="right" w:leader="dot" w:pos="9628"/>
            </w:tabs>
            <w:ind w:firstLine="480"/>
          </w:pPr>
        </w:pPrChange>
      </w:pPr>
      <w:del w:id="1144" w:author="Haraguroicha Hsu" w:date="2013-06-30T04:40:00Z">
        <w:r w:rsidRPr="005B5EA9" w:rsidDel="005B5EA9">
          <w:rPr>
            <w:rFonts w:hint="eastAsia"/>
            <w:rPrChange w:id="1145" w:author="Haraguroicha Hsu" w:date="2013-06-30T04:40:00Z">
              <w:rPr>
                <w:rStyle w:val="af"/>
                <w:rFonts w:hint="eastAsia"/>
                <w:noProof/>
              </w:rPr>
            </w:rPrChange>
          </w:rPr>
          <w:delText>圖</w:delText>
        </w:r>
        <w:r w:rsidRPr="005B5EA9" w:rsidDel="005B5EA9">
          <w:rPr>
            <w:rPrChange w:id="1146" w:author="Haraguroicha Hsu" w:date="2013-06-30T04:40:00Z">
              <w:rPr>
                <w:rStyle w:val="af"/>
                <w:noProof/>
              </w:rPr>
            </w:rPrChange>
          </w:rPr>
          <w:delText xml:space="preserve"> 24 </w:delText>
        </w:r>
        <w:r w:rsidRPr="005B5EA9" w:rsidDel="005B5EA9">
          <w:rPr>
            <w:rFonts w:hint="eastAsia"/>
            <w:rPrChange w:id="1147" w:author="Haraguroicha Hsu" w:date="2013-06-30T04:40:00Z">
              <w:rPr>
                <w:rStyle w:val="af"/>
                <w:rFonts w:hint="eastAsia"/>
                <w:noProof/>
              </w:rPr>
            </w:rPrChange>
          </w:rPr>
          <w:delText>批量處理的耗用時間</w:delText>
        </w:r>
        <w:r w:rsidDel="005B5EA9">
          <w:rPr>
            <w:noProof/>
            <w:webHidden/>
          </w:rPr>
          <w:tab/>
        </w:r>
        <w:r w:rsidR="00F76BDD" w:rsidDel="005B5EA9">
          <w:rPr>
            <w:noProof/>
            <w:webHidden/>
          </w:rPr>
          <w:delText>47</w:delText>
        </w:r>
      </w:del>
    </w:p>
    <w:p w14:paraId="33CD43B3" w14:textId="61F1ADBA" w:rsidR="008D5B1F" w:rsidRPr="00DF21BB" w:rsidRDefault="000E0084">
      <w:pPr>
        <w:pStyle w:val="af6"/>
        <w:rPr>
          <w:noProof/>
        </w:rPr>
        <w:pPrChange w:id="1148" w:author="Haraguroicha Hsu" w:date="2013-06-30T04:59:00Z">
          <w:pPr>
            <w:pStyle w:val="af6"/>
            <w:ind w:firstLine="480"/>
          </w:pPr>
        </w:pPrChange>
      </w:pPr>
      <w:del w:id="1149" w:author="Haraguroicha Hsu" w:date="2013-06-30T04:56:00Z">
        <w:r w:rsidRPr="004E4C6B" w:rsidDel="0024703B">
          <w:rPr>
            <w:rStyle w:val="af"/>
          </w:rPr>
          <w:fldChar w:fldCharType="end"/>
        </w:r>
      </w:del>
      <w:r w:rsidR="008D5B1F" w:rsidRPr="00DF21BB">
        <w:rPr>
          <w:noProof/>
        </w:rPr>
        <w:br w:type="page"/>
      </w:r>
    </w:p>
    <w:p w14:paraId="64AAFD32" w14:textId="77777777" w:rsidR="00C73F77" w:rsidRPr="00DF21BB" w:rsidRDefault="00C73F77">
      <w:pPr>
        <w:pStyle w:val="afd"/>
      </w:pPr>
      <w:bookmarkStart w:id="1150" w:name="_Toc352873089"/>
      <w:bookmarkStart w:id="1151" w:name="_Toc357866720"/>
      <w:bookmarkStart w:id="1152" w:name="_Toc361079380"/>
      <w:r w:rsidRPr="00DF21BB">
        <w:rPr>
          <w:rFonts w:hint="eastAsia"/>
        </w:rPr>
        <w:lastRenderedPageBreak/>
        <w:t>表目錄</w:t>
      </w:r>
      <w:bookmarkEnd w:id="1150"/>
      <w:bookmarkEnd w:id="1151"/>
      <w:bookmarkEnd w:id="1152"/>
    </w:p>
    <w:bookmarkStart w:id="1153" w:name="_GoBack"/>
    <w:bookmarkEnd w:id="1153"/>
    <w:p w14:paraId="748A823F" w14:textId="77777777" w:rsidR="007D7F2F" w:rsidRDefault="00D4287C">
      <w:pPr>
        <w:pStyle w:val="af6"/>
        <w:tabs>
          <w:tab w:val="right" w:leader="dot" w:pos="9628"/>
        </w:tabs>
        <w:rPr>
          <w:ins w:id="1154" w:author="腹黒い茶" w:date="2013-07-08T20:41:00Z"/>
          <w:rFonts w:asciiTheme="minorHAnsi" w:hAnsiTheme="minorHAnsi" w:cstheme="minorBidi"/>
          <w:noProof/>
          <w:szCs w:val="22"/>
        </w:rPr>
      </w:pPr>
      <w:ins w:id="1155" w:author="Haraguroicha Hsu" w:date="2013-06-30T05:00:00Z">
        <w:r>
          <w:fldChar w:fldCharType="begin"/>
        </w:r>
        <w:r>
          <w:instrText xml:space="preserve"> TOC </w:instrText>
        </w:r>
      </w:ins>
      <w:ins w:id="1156" w:author="腹黒い茶" w:date="2013-07-08T20:40:00Z">
        <w:r w:rsidR="007D7F2F">
          <w:rPr>
            <w:rStyle w:val="af"/>
            <w:b/>
            <w:bCs/>
          </w:rPr>
          <w:instrText xml:space="preserve">\h \z </w:instrText>
        </w:r>
      </w:ins>
      <w:ins w:id="1157" w:author="Haraguroicha Hsu" w:date="2013-06-30T05:00:00Z">
        <w:r>
          <w:instrText>\c "</w:instrText>
        </w:r>
        <w:r>
          <w:instrText>表</w:instrText>
        </w:r>
        <w:r>
          <w:instrText xml:space="preserve">" </w:instrText>
        </w:r>
      </w:ins>
      <w:r>
        <w:fldChar w:fldCharType="separate"/>
      </w:r>
      <w:ins w:id="1158" w:author="腹黒い茶" w:date="2013-07-08T20:41:00Z">
        <w:r w:rsidR="007D7F2F" w:rsidRPr="00C821C3">
          <w:rPr>
            <w:rStyle w:val="af"/>
            <w:noProof/>
          </w:rPr>
          <w:fldChar w:fldCharType="begin"/>
        </w:r>
        <w:r w:rsidR="007D7F2F" w:rsidRPr="00C821C3">
          <w:rPr>
            <w:rStyle w:val="af"/>
            <w:noProof/>
          </w:rPr>
          <w:instrText xml:space="preserve"> </w:instrText>
        </w:r>
        <w:r w:rsidR="007D7F2F">
          <w:rPr>
            <w:noProof/>
          </w:rPr>
          <w:instrText>HYPERLINK \l "_Toc361079789"</w:instrText>
        </w:r>
        <w:r w:rsidR="007D7F2F" w:rsidRPr="00C821C3">
          <w:rPr>
            <w:rStyle w:val="af"/>
            <w:noProof/>
          </w:rPr>
          <w:instrText xml:space="preserve"> </w:instrText>
        </w:r>
        <w:r w:rsidR="007D7F2F" w:rsidRPr="00C821C3">
          <w:rPr>
            <w:rStyle w:val="af"/>
            <w:noProof/>
          </w:rPr>
        </w:r>
        <w:r w:rsidR="007D7F2F" w:rsidRPr="00C821C3">
          <w:rPr>
            <w:rStyle w:val="af"/>
            <w:noProof/>
          </w:rPr>
          <w:fldChar w:fldCharType="separate"/>
        </w:r>
        <w:r w:rsidR="007D7F2F" w:rsidRPr="00C821C3">
          <w:rPr>
            <w:rStyle w:val="af"/>
            <w:rFonts w:hint="eastAsia"/>
            <w:noProof/>
          </w:rPr>
          <w:t>表</w:t>
        </w:r>
        <w:r w:rsidR="007D7F2F" w:rsidRPr="00C821C3">
          <w:rPr>
            <w:rStyle w:val="af"/>
            <w:noProof/>
          </w:rPr>
          <w:t xml:space="preserve"> 1 </w:t>
        </w:r>
        <w:r w:rsidR="007D7F2F" w:rsidRPr="00C821C3">
          <w:rPr>
            <w:rStyle w:val="af"/>
            <w:rFonts w:hint="eastAsia"/>
            <w:noProof/>
          </w:rPr>
          <w:t>電子病歷推動計劃補助款項及申請醫院家次統計</w:t>
        </w:r>
        <w:r w:rsidR="007D7F2F">
          <w:rPr>
            <w:noProof/>
            <w:webHidden/>
          </w:rPr>
          <w:tab/>
        </w:r>
        <w:r w:rsidR="007D7F2F">
          <w:rPr>
            <w:noProof/>
            <w:webHidden/>
          </w:rPr>
          <w:fldChar w:fldCharType="begin"/>
        </w:r>
        <w:r w:rsidR="007D7F2F">
          <w:rPr>
            <w:noProof/>
            <w:webHidden/>
          </w:rPr>
          <w:instrText xml:space="preserve"> PAGEREF _Toc361079789 \h </w:instrText>
        </w:r>
        <w:r w:rsidR="007D7F2F">
          <w:rPr>
            <w:noProof/>
            <w:webHidden/>
          </w:rPr>
        </w:r>
      </w:ins>
      <w:r w:rsidR="007D7F2F">
        <w:rPr>
          <w:noProof/>
          <w:webHidden/>
        </w:rPr>
        <w:fldChar w:fldCharType="separate"/>
      </w:r>
      <w:ins w:id="1159" w:author="腹黒い茶" w:date="2013-07-08T20:41:00Z">
        <w:r w:rsidR="007D7F2F">
          <w:rPr>
            <w:noProof/>
            <w:webHidden/>
          </w:rPr>
          <w:t>2</w:t>
        </w:r>
        <w:r w:rsidR="007D7F2F">
          <w:rPr>
            <w:noProof/>
            <w:webHidden/>
          </w:rPr>
          <w:fldChar w:fldCharType="end"/>
        </w:r>
        <w:r w:rsidR="007D7F2F" w:rsidRPr="00C821C3">
          <w:rPr>
            <w:rStyle w:val="af"/>
            <w:noProof/>
          </w:rPr>
          <w:fldChar w:fldCharType="end"/>
        </w:r>
      </w:ins>
    </w:p>
    <w:p w14:paraId="00B3991C" w14:textId="77777777" w:rsidR="007D7F2F" w:rsidRDefault="007D7F2F">
      <w:pPr>
        <w:pStyle w:val="af6"/>
        <w:tabs>
          <w:tab w:val="right" w:leader="dot" w:pos="9628"/>
        </w:tabs>
        <w:rPr>
          <w:ins w:id="1160" w:author="腹黒い茶" w:date="2013-07-08T20:41:00Z"/>
          <w:rFonts w:asciiTheme="minorHAnsi" w:hAnsiTheme="minorHAnsi" w:cstheme="minorBidi"/>
          <w:noProof/>
          <w:szCs w:val="22"/>
        </w:rPr>
      </w:pPr>
      <w:ins w:id="1161" w:author="腹黒い茶" w:date="2013-07-08T20:41:00Z">
        <w:r w:rsidRPr="00C821C3">
          <w:rPr>
            <w:rStyle w:val="af"/>
            <w:noProof/>
          </w:rPr>
          <w:fldChar w:fldCharType="begin"/>
        </w:r>
        <w:r w:rsidRPr="00C821C3">
          <w:rPr>
            <w:rStyle w:val="af"/>
            <w:noProof/>
          </w:rPr>
          <w:instrText xml:space="preserve"> </w:instrText>
        </w:r>
        <w:r>
          <w:rPr>
            <w:noProof/>
          </w:rPr>
          <w:instrText>HYPERLINK \l "_Toc361079790"</w:instrText>
        </w:r>
        <w:r w:rsidRPr="00C821C3">
          <w:rPr>
            <w:rStyle w:val="af"/>
            <w:noProof/>
          </w:rPr>
          <w:instrText xml:space="preserve"> </w:instrText>
        </w:r>
        <w:r w:rsidRPr="00C821C3">
          <w:rPr>
            <w:rStyle w:val="af"/>
            <w:noProof/>
          </w:rPr>
        </w:r>
        <w:r w:rsidRPr="00C821C3">
          <w:rPr>
            <w:rStyle w:val="af"/>
            <w:noProof/>
          </w:rPr>
          <w:fldChar w:fldCharType="separate"/>
        </w:r>
        <w:r w:rsidRPr="00C821C3">
          <w:rPr>
            <w:rStyle w:val="af"/>
            <w:rFonts w:hint="eastAsia"/>
            <w:noProof/>
          </w:rPr>
          <w:t>表</w:t>
        </w:r>
        <w:r w:rsidRPr="00C821C3">
          <w:rPr>
            <w:rStyle w:val="af"/>
            <w:noProof/>
          </w:rPr>
          <w:t xml:space="preserve"> 2 JavaScript Framework</w:t>
        </w:r>
        <w:r w:rsidRPr="00C821C3">
          <w:rPr>
            <w:rStyle w:val="af"/>
            <w:rFonts w:hint="eastAsia"/>
            <w:noProof/>
          </w:rPr>
          <w:t>比較</w:t>
        </w:r>
        <w:r>
          <w:rPr>
            <w:noProof/>
            <w:webHidden/>
          </w:rPr>
          <w:tab/>
        </w:r>
        <w:r>
          <w:rPr>
            <w:noProof/>
            <w:webHidden/>
          </w:rPr>
          <w:fldChar w:fldCharType="begin"/>
        </w:r>
        <w:r>
          <w:rPr>
            <w:noProof/>
            <w:webHidden/>
          </w:rPr>
          <w:instrText xml:space="preserve"> PAGEREF _Toc361079790 \h </w:instrText>
        </w:r>
        <w:r>
          <w:rPr>
            <w:noProof/>
            <w:webHidden/>
          </w:rPr>
        </w:r>
      </w:ins>
      <w:r>
        <w:rPr>
          <w:noProof/>
          <w:webHidden/>
        </w:rPr>
        <w:fldChar w:fldCharType="separate"/>
      </w:r>
      <w:ins w:id="1162" w:author="腹黒い茶" w:date="2013-07-08T20:41:00Z">
        <w:r>
          <w:rPr>
            <w:noProof/>
            <w:webHidden/>
          </w:rPr>
          <w:t>62</w:t>
        </w:r>
        <w:r>
          <w:rPr>
            <w:noProof/>
            <w:webHidden/>
          </w:rPr>
          <w:fldChar w:fldCharType="end"/>
        </w:r>
        <w:r w:rsidRPr="00C821C3">
          <w:rPr>
            <w:rStyle w:val="af"/>
            <w:noProof/>
          </w:rPr>
          <w:fldChar w:fldCharType="end"/>
        </w:r>
      </w:ins>
    </w:p>
    <w:p w14:paraId="05058225" w14:textId="77777777" w:rsidR="007D7F2F" w:rsidRDefault="007D7F2F">
      <w:pPr>
        <w:pStyle w:val="af6"/>
        <w:tabs>
          <w:tab w:val="right" w:leader="dot" w:pos="9628"/>
        </w:tabs>
        <w:rPr>
          <w:ins w:id="1163" w:author="腹黒い茶" w:date="2013-07-08T20:41:00Z"/>
          <w:rFonts w:asciiTheme="minorHAnsi" w:hAnsiTheme="minorHAnsi" w:cstheme="minorBidi"/>
          <w:noProof/>
          <w:szCs w:val="22"/>
        </w:rPr>
      </w:pPr>
      <w:ins w:id="1164" w:author="腹黒い茶" w:date="2013-07-08T20:41:00Z">
        <w:r w:rsidRPr="00C821C3">
          <w:rPr>
            <w:rStyle w:val="af"/>
            <w:noProof/>
          </w:rPr>
          <w:fldChar w:fldCharType="begin"/>
        </w:r>
        <w:r w:rsidRPr="00C821C3">
          <w:rPr>
            <w:rStyle w:val="af"/>
            <w:noProof/>
          </w:rPr>
          <w:instrText xml:space="preserve"> </w:instrText>
        </w:r>
        <w:r>
          <w:rPr>
            <w:noProof/>
          </w:rPr>
          <w:instrText>HYPERLINK \l "_Toc361079791"</w:instrText>
        </w:r>
        <w:r w:rsidRPr="00C821C3">
          <w:rPr>
            <w:rStyle w:val="af"/>
            <w:noProof/>
          </w:rPr>
          <w:instrText xml:space="preserve"> </w:instrText>
        </w:r>
        <w:r w:rsidRPr="00C821C3">
          <w:rPr>
            <w:rStyle w:val="af"/>
            <w:noProof/>
          </w:rPr>
        </w:r>
        <w:r w:rsidRPr="00C821C3">
          <w:rPr>
            <w:rStyle w:val="af"/>
            <w:noProof/>
          </w:rPr>
          <w:fldChar w:fldCharType="separate"/>
        </w:r>
        <w:r w:rsidRPr="00C821C3">
          <w:rPr>
            <w:rStyle w:val="af"/>
            <w:rFonts w:hint="eastAsia"/>
            <w:noProof/>
          </w:rPr>
          <w:t>表</w:t>
        </w:r>
        <w:r w:rsidRPr="00C821C3">
          <w:rPr>
            <w:rStyle w:val="af"/>
            <w:noProof/>
          </w:rPr>
          <w:t xml:space="preserve"> 3 HTML5</w:t>
        </w:r>
        <w:r w:rsidRPr="00C821C3">
          <w:rPr>
            <w:rStyle w:val="af"/>
            <w:rFonts w:hint="eastAsia"/>
            <w:noProof/>
          </w:rPr>
          <w:t>與</w:t>
        </w:r>
        <w:r w:rsidRPr="00C821C3">
          <w:rPr>
            <w:rStyle w:val="af"/>
            <w:noProof/>
          </w:rPr>
          <w:t>Flash</w:t>
        </w:r>
        <w:r w:rsidRPr="00C821C3">
          <w:rPr>
            <w:rStyle w:val="af"/>
            <w:rFonts w:hint="eastAsia"/>
            <w:noProof/>
          </w:rPr>
          <w:t>比較</w:t>
        </w:r>
        <w:r>
          <w:rPr>
            <w:noProof/>
            <w:webHidden/>
          </w:rPr>
          <w:tab/>
        </w:r>
        <w:r>
          <w:rPr>
            <w:noProof/>
            <w:webHidden/>
          </w:rPr>
          <w:fldChar w:fldCharType="begin"/>
        </w:r>
        <w:r>
          <w:rPr>
            <w:noProof/>
            <w:webHidden/>
          </w:rPr>
          <w:instrText xml:space="preserve"> PAGEREF _Toc361079791 \h </w:instrText>
        </w:r>
        <w:r>
          <w:rPr>
            <w:noProof/>
            <w:webHidden/>
          </w:rPr>
        </w:r>
      </w:ins>
      <w:r>
        <w:rPr>
          <w:noProof/>
          <w:webHidden/>
        </w:rPr>
        <w:fldChar w:fldCharType="separate"/>
      </w:r>
      <w:ins w:id="1165" w:author="腹黒い茶" w:date="2013-07-08T20:41:00Z">
        <w:r>
          <w:rPr>
            <w:noProof/>
            <w:webHidden/>
          </w:rPr>
          <w:t>63</w:t>
        </w:r>
        <w:r>
          <w:rPr>
            <w:noProof/>
            <w:webHidden/>
          </w:rPr>
          <w:fldChar w:fldCharType="end"/>
        </w:r>
        <w:r w:rsidRPr="00C821C3">
          <w:rPr>
            <w:rStyle w:val="af"/>
            <w:noProof/>
          </w:rPr>
          <w:fldChar w:fldCharType="end"/>
        </w:r>
      </w:ins>
    </w:p>
    <w:p w14:paraId="3F5E770C" w14:textId="77777777" w:rsidR="007D7F2F" w:rsidRDefault="007D7F2F">
      <w:pPr>
        <w:pStyle w:val="af6"/>
        <w:tabs>
          <w:tab w:val="right" w:leader="dot" w:pos="9628"/>
        </w:tabs>
        <w:rPr>
          <w:ins w:id="1166" w:author="腹黒い茶" w:date="2013-07-08T20:41:00Z"/>
          <w:rFonts w:asciiTheme="minorHAnsi" w:hAnsiTheme="minorHAnsi" w:cstheme="minorBidi"/>
          <w:noProof/>
          <w:szCs w:val="22"/>
        </w:rPr>
      </w:pPr>
      <w:ins w:id="1167" w:author="腹黒い茶" w:date="2013-07-08T20:41:00Z">
        <w:r w:rsidRPr="00C821C3">
          <w:rPr>
            <w:rStyle w:val="af"/>
            <w:noProof/>
          </w:rPr>
          <w:fldChar w:fldCharType="begin"/>
        </w:r>
        <w:r w:rsidRPr="00C821C3">
          <w:rPr>
            <w:rStyle w:val="af"/>
            <w:noProof/>
          </w:rPr>
          <w:instrText xml:space="preserve"> </w:instrText>
        </w:r>
        <w:r>
          <w:rPr>
            <w:noProof/>
          </w:rPr>
          <w:instrText>HYPERLINK \l "_Toc361079792"</w:instrText>
        </w:r>
        <w:r w:rsidRPr="00C821C3">
          <w:rPr>
            <w:rStyle w:val="af"/>
            <w:noProof/>
          </w:rPr>
          <w:instrText xml:space="preserve"> </w:instrText>
        </w:r>
        <w:r w:rsidRPr="00C821C3">
          <w:rPr>
            <w:rStyle w:val="af"/>
            <w:noProof/>
          </w:rPr>
        </w:r>
        <w:r w:rsidRPr="00C821C3">
          <w:rPr>
            <w:rStyle w:val="af"/>
            <w:noProof/>
          </w:rPr>
          <w:fldChar w:fldCharType="separate"/>
        </w:r>
        <w:r w:rsidRPr="00C821C3">
          <w:rPr>
            <w:rStyle w:val="af"/>
            <w:rFonts w:hint="eastAsia"/>
            <w:noProof/>
          </w:rPr>
          <w:t>表</w:t>
        </w:r>
        <w:r w:rsidRPr="00C821C3">
          <w:rPr>
            <w:rStyle w:val="af"/>
            <w:noProof/>
          </w:rPr>
          <w:t xml:space="preserve"> 4 </w:t>
        </w:r>
        <w:r w:rsidRPr="00C821C3">
          <w:rPr>
            <w:rStyle w:val="af"/>
            <w:rFonts w:hint="eastAsia"/>
            <w:noProof/>
          </w:rPr>
          <w:t>國外雲端平台比較</w:t>
        </w:r>
        <w:r>
          <w:rPr>
            <w:noProof/>
            <w:webHidden/>
          </w:rPr>
          <w:tab/>
        </w:r>
        <w:r>
          <w:rPr>
            <w:noProof/>
            <w:webHidden/>
          </w:rPr>
          <w:fldChar w:fldCharType="begin"/>
        </w:r>
        <w:r>
          <w:rPr>
            <w:noProof/>
            <w:webHidden/>
          </w:rPr>
          <w:instrText xml:space="preserve"> PAGEREF _Toc361079792 \h </w:instrText>
        </w:r>
        <w:r>
          <w:rPr>
            <w:noProof/>
            <w:webHidden/>
          </w:rPr>
        </w:r>
      </w:ins>
      <w:r>
        <w:rPr>
          <w:noProof/>
          <w:webHidden/>
        </w:rPr>
        <w:fldChar w:fldCharType="separate"/>
      </w:r>
      <w:ins w:id="1168" w:author="腹黒い茶" w:date="2013-07-08T20:41:00Z">
        <w:r>
          <w:rPr>
            <w:noProof/>
            <w:webHidden/>
          </w:rPr>
          <w:t>64</w:t>
        </w:r>
        <w:r>
          <w:rPr>
            <w:noProof/>
            <w:webHidden/>
          </w:rPr>
          <w:fldChar w:fldCharType="end"/>
        </w:r>
        <w:r w:rsidRPr="00C821C3">
          <w:rPr>
            <w:rStyle w:val="af"/>
            <w:noProof/>
          </w:rPr>
          <w:fldChar w:fldCharType="end"/>
        </w:r>
      </w:ins>
    </w:p>
    <w:p w14:paraId="2609CFC6" w14:textId="77777777" w:rsidR="007D7F2F" w:rsidRDefault="007D7F2F">
      <w:pPr>
        <w:pStyle w:val="af6"/>
        <w:tabs>
          <w:tab w:val="right" w:leader="dot" w:pos="9628"/>
        </w:tabs>
        <w:rPr>
          <w:ins w:id="1169" w:author="腹黒い茶" w:date="2013-07-08T20:41:00Z"/>
          <w:rFonts w:asciiTheme="minorHAnsi" w:hAnsiTheme="minorHAnsi" w:cstheme="minorBidi"/>
          <w:noProof/>
          <w:szCs w:val="22"/>
        </w:rPr>
      </w:pPr>
      <w:ins w:id="1170" w:author="腹黒い茶" w:date="2013-07-08T20:41:00Z">
        <w:r w:rsidRPr="00C821C3">
          <w:rPr>
            <w:rStyle w:val="af"/>
            <w:noProof/>
          </w:rPr>
          <w:fldChar w:fldCharType="begin"/>
        </w:r>
        <w:r w:rsidRPr="00C821C3">
          <w:rPr>
            <w:rStyle w:val="af"/>
            <w:noProof/>
          </w:rPr>
          <w:instrText xml:space="preserve"> </w:instrText>
        </w:r>
        <w:r>
          <w:rPr>
            <w:noProof/>
          </w:rPr>
          <w:instrText>HYPERLINK \l "_Toc361079793"</w:instrText>
        </w:r>
        <w:r w:rsidRPr="00C821C3">
          <w:rPr>
            <w:rStyle w:val="af"/>
            <w:noProof/>
          </w:rPr>
          <w:instrText xml:space="preserve"> </w:instrText>
        </w:r>
        <w:r w:rsidRPr="00C821C3">
          <w:rPr>
            <w:rStyle w:val="af"/>
            <w:noProof/>
          </w:rPr>
        </w:r>
        <w:r w:rsidRPr="00C821C3">
          <w:rPr>
            <w:rStyle w:val="af"/>
            <w:noProof/>
          </w:rPr>
          <w:fldChar w:fldCharType="separate"/>
        </w:r>
        <w:r w:rsidRPr="00C821C3">
          <w:rPr>
            <w:rStyle w:val="af"/>
            <w:rFonts w:hint="eastAsia"/>
            <w:noProof/>
          </w:rPr>
          <w:t>表</w:t>
        </w:r>
        <w:r w:rsidRPr="00C821C3">
          <w:rPr>
            <w:rStyle w:val="af"/>
            <w:noProof/>
          </w:rPr>
          <w:t xml:space="preserve"> 5 </w:t>
        </w:r>
        <w:r w:rsidRPr="00C821C3">
          <w:rPr>
            <w:rStyle w:val="af"/>
            <w:rFonts w:hint="eastAsia"/>
            <w:noProof/>
          </w:rPr>
          <w:t>國內外雲端平台比較</w:t>
        </w:r>
        <w:r>
          <w:rPr>
            <w:noProof/>
            <w:webHidden/>
          </w:rPr>
          <w:tab/>
        </w:r>
        <w:r>
          <w:rPr>
            <w:noProof/>
            <w:webHidden/>
          </w:rPr>
          <w:fldChar w:fldCharType="begin"/>
        </w:r>
        <w:r>
          <w:rPr>
            <w:noProof/>
            <w:webHidden/>
          </w:rPr>
          <w:instrText xml:space="preserve"> PAGEREF _Toc361079793 \h </w:instrText>
        </w:r>
        <w:r>
          <w:rPr>
            <w:noProof/>
            <w:webHidden/>
          </w:rPr>
        </w:r>
      </w:ins>
      <w:r>
        <w:rPr>
          <w:noProof/>
          <w:webHidden/>
        </w:rPr>
        <w:fldChar w:fldCharType="separate"/>
      </w:r>
      <w:ins w:id="1171" w:author="腹黒い茶" w:date="2013-07-08T20:41:00Z">
        <w:r>
          <w:rPr>
            <w:noProof/>
            <w:webHidden/>
          </w:rPr>
          <w:t>65</w:t>
        </w:r>
        <w:r>
          <w:rPr>
            <w:noProof/>
            <w:webHidden/>
          </w:rPr>
          <w:fldChar w:fldCharType="end"/>
        </w:r>
        <w:r w:rsidRPr="00C821C3">
          <w:rPr>
            <w:rStyle w:val="af"/>
            <w:noProof/>
          </w:rPr>
          <w:fldChar w:fldCharType="end"/>
        </w:r>
      </w:ins>
    </w:p>
    <w:p w14:paraId="6174B34C" w14:textId="77777777" w:rsidR="007D7F2F" w:rsidRDefault="007D7F2F">
      <w:pPr>
        <w:pStyle w:val="af6"/>
        <w:tabs>
          <w:tab w:val="right" w:leader="dot" w:pos="9628"/>
        </w:tabs>
        <w:rPr>
          <w:ins w:id="1172" w:author="腹黒い茶" w:date="2013-07-08T20:41:00Z"/>
          <w:rFonts w:asciiTheme="minorHAnsi" w:hAnsiTheme="minorHAnsi" w:cstheme="minorBidi"/>
          <w:noProof/>
          <w:szCs w:val="22"/>
        </w:rPr>
      </w:pPr>
      <w:ins w:id="1173" w:author="腹黒い茶" w:date="2013-07-08T20:41:00Z">
        <w:r w:rsidRPr="00C821C3">
          <w:rPr>
            <w:rStyle w:val="af"/>
            <w:noProof/>
          </w:rPr>
          <w:fldChar w:fldCharType="begin"/>
        </w:r>
        <w:r w:rsidRPr="00C821C3">
          <w:rPr>
            <w:rStyle w:val="af"/>
            <w:noProof/>
          </w:rPr>
          <w:instrText xml:space="preserve"> </w:instrText>
        </w:r>
        <w:r>
          <w:rPr>
            <w:noProof/>
          </w:rPr>
          <w:instrText>HYPERLINK \l "_Toc361079794"</w:instrText>
        </w:r>
        <w:r w:rsidRPr="00C821C3">
          <w:rPr>
            <w:rStyle w:val="af"/>
            <w:noProof/>
          </w:rPr>
          <w:instrText xml:space="preserve"> </w:instrText>
        </w:r>
        <w:r w:rsidRPr="00C821C3">
          <w:rPr>
            <w:rStyle w:val="af"/>
            <w:noProof/>
          </w:rPr>
        </w:r>
        <w:r w:rsidRPr="00C821C3">
          <w:rPr>
            <w:rStyle w:val="af"/>
            <w:noProof/>
          </w:rPr>
          <w:fldChar w:fldCharType="separate"/>
        </w:r>
        <w:r w:rsidRPr="00C821C3">
          <w:rPr>
            <w:rStyle w:val="af"/>
            <w:rFonts w:hint="eastAsia"/>
            <w:noProof/>
          </w:rPr>
          <w:t>表</w:t>
        </w:r>
        <w:r w:rsidRPr="00C821C3">
          <w:rPr>
            <w:rStyle w:val="af"/>
            <w:noProof/>
          </w:rPr>
          <w:t xml:space="preserve"> 6 XSLT</w:t>
        </w:r>
        <w:r w:rsidRPr="00C821C3">
          <w:rPr>
            <w:rStyle w:val="af"/>
            <w:rFonts w:hint="eastAsia"/>
            <w:noProof/>
          </w:rPr>
          <w:t>與</w:t>
        </w:r>
        <w:r w:rsidRPr="00C821C3">
          <w:rPr>
            <w:rStyle w:val="af"/>
            <w:noProof/>
          </w:rPr>
          <w:t>XHTML</w:t>
        </w:r>
        <w:r w:rsidRPr="00C821C3">
          <w:rPr>
            <w:rStyle w:val="af"/>
            <w:rFonts w:hint="eastAsia"/>
            <w:noProof/>
          </w:rPr>
          <w:t>描述檔的套表比較</w:t>
        </w:r>
        <w:r>
          <w:rPr>
            <w:noProof/>
            <w:webHidden/>
          </w:rPr>
          <w:tab/>
        </w:r>
        <w:r>
          <w:rPr>
            <w:noProof/>
            <w:webHidden/>
          </w:rPr>
          <w:fldChar w:fldCharType="begin"/>
        </w:r>
        <w:r>
          <w:rPr>
            <w:noProof/>
            <w:webHidden/>
          </w:rPr>
          <w:instrText xml:space="preserve"> PAGEREF _Toc361079794 \h </w:instrText>
        </w:r>
        <w:r>
          <w:rPr>
            <w:noProof/>
            <w:webHidden/>
          </w:rPr>
        </w:r>
      </w:ins>
      <w:r>
        <w:rPr>
          <w:noProof/>
          <w:webHidden/>
        </w:rPr>
        <w:fldChar w:fldCharType="separate"/>
      </w:r>
      <w:ins w:id="1174" w:author="腹黒い茶" w:date="2013-07-08T20:41:00Z">
        <w:r>
          <w:rPr>
            <w:noProof/>
            <w:webHidden/>
          </w:rPr>
          <w:t>68</w:t>
        </w:r>
        <w:r>
          <w:rPr>
            <w:noProof/>
            <w:webHidden/>
          </w:rPr>
          <w:fldChar w:fldCharType="end"/>
        </w:r>
        <w:r w:rsidRPr="00C821C3">
          <w:rPr>
            <w:rStyle w:val="af"/>
            <w:noProof/>
          </w:rPr>
          <w:fldChar w:fldCharType="end"/>
        </w:r>
      </w:ins>
    </w:p>
    <w:p w14:paraId="0A707377" w14:textId="77777777" w:rsidR="00A24B75" w:rsidDel="007D7F2F" w:rsidRDefault="00A24B75" w:rsidP="00A24B75">
      <w:pPr>
        <w:pStyle w:val="af6"/>
        <w:tabs>
          <w:tab w:val="right" w:leader="dot" w:pos="9628"/>
        </w:tabs>
        <w:ind w:firstLine="480"/>
        <w:rPr>
          <w:ins w:id="1175" w:author="Haraguroicha Hsu" w:date="2013-07-07T20:12:00Z"/>
          <w:del w:id="1176" w:author="腹黒い茶" w:date="2013-07-08T20:34:00Z"/>
          <w:rFonts w:asciiTheme="minorHAnsi" w:hAnsiTheme="minorHAnsi" w:cstheme="minorBidi"/>
          <w:noProof/>
          <w:szCs w:val="24"/>
        </w:rPr>
      </w:pPr>
      <w:ins w:id="1177" w:author="Haraguroicha Hsu" w:date="2013-07-07T20:12:00Z">
        <w:del w:id="1178" w:author="腹黒い茶" w:date="2013-07-08T20:34:00Z">
          <w:r w:rsidDel="007D7F2F">
            <w:rPr>
              <w:rFonts w:hint="eastAsia"/>
              <w:noProof/>
            </w:rPr>
            <w:delText>表</w:delText>
          </w:r>
          <w:r w:rsidDel="007D7F2F">
            <w:rPr>
              <w:noProof/>
            </w:rPr>
            <w:delText xml:space="preserve"> 1 </w:delText>
          </w:r>
          <w:r w:rsidDel="007D7F2F">
            <w:rPr>
              <w:rFonts w:hint="eastAsia"/>
              <w:noProof/>
            </w:rPr>
            <w:delText>電子病歷推動計劃補助款項及申請醫院家次統計</w:delText>
          </w:r>
          <w:r w:rsidDel="007D7F2F">
            <w:rPr>
              <w:noProof/>
            </w:rPr>
            <w:tab/>
            <w:delText>2</w:delText>
          </w:r>
        </w:del>
      </w:ins>
    </w:p>
    <w:p w14:paraId="170A5EFF" w14:textId="77777777" w:rsidR="00A24B75" w:rsidDel="007D7F2F" w:rsidRDefault="00A24B75" w:rsidP="00A24B75">
      <w:pPr>
        <w:pStyle w:val="af6"/>
        <w:tabs>
          <w:tab w:val="right" w:leader="dot" w:pos="9628"/>
        </w:tabs>
        <w:ind w:firstLine="480"/>
        <w:rPr>
          <w:ins w:id="1179" w:author="Haraguroicha Hsu" w:date="2013-07-07T20:12:00Z"/>
          <w:del w:id="1180" w:author="腹黒い茶" w:date="2013-07-08T20:34:00Z"/>
          <w:rFonts w:asciiTheme="minorHAnsi" w:hAnsiTheme="minorHAnsi" w:cstheme="minorBidi"/>
          <w:noProof/>
          <w:szCs w:val="24"/>
        </w:rPr>
      </w:pPr>
      <w:ins w:id="1181" w:author="Haraguroicha Hsu" w:date="2013-07-07T20:12:00Z">
        <w:del w:id="1182" w:author="腹黒い茶" w:date="2013-07-08T20:34:00Z">
          <w:r w:rsidDel="007D7F2F">
            <w:rPr>
              <w:rFonts w:hint="eastAsia"/>
              <w:noProof/>
            </w:rPr>
            <w:delText>表</w:delText>
          </w:r>
          <w:r w:rsidDel="007D7F2F">
            <w:rPr>
              <w:noProof/>
            </w:rPr>
            <w:delText xml:space="preserve"> 2 JavaScript Framework</w:delText>
          </w:r>
          <w:r w:rsidDel="007D7F2F">
            <w:rPr>
              <w:rFonts w:hint="eastAsia"/>
              <w:noProof/>
            </w:rPr>
            <w:delText>比較</w:delText>
          </w:r>
          <w:r w:rsidDel="007D7F2F">
            <w:rPr>
              <w:noProof/>
            </w:rPr>
            <w:tab/>
            <w:delText>62</w:delText>
          </w:r>
        </w:del>
      </w:ins>
    </w:p>
    <w:p w14:paraId="03EB0A0C" w14:textId="77777777" w:rsidR="00A24B75" w:rsidDel="007D7F2F" w:rsidRDefault="00A24B75" w:rsidP="00A24B75">
      <w:pPr>
        <w:pStyle w:val="af6"/>
        <w:tabs>
          <w:tab w:val="right" w:leader="dot" w:pos="9628"/>
        </w:tabs>
        <w:ind w:firstLine="480"/>
        <w:rPr>
          <w:ins w:id="1183" w:author="Haraguroicha Hsu" w:date="2013-07-07T20:12:00Z"/>
          <w:del w:id="1184" w:author="腹黒い茶" w:date="2013-07-08T20:34:00Z"/>
          <w:rFonts w:asciiTheme="minorHAnsi" w:hAnsiTheme="minorHAnsi" w:cstheme="minorBidi"/>
          <w:noProof/>
          <w:szCs w:val="24"/>
        </w:rPr>
      </w:pPr>
      <w:ins w:id="1185" w:author="Haraguroicha Hsu" w:date="2013-07-07T20:12:00Z">
        <w:del w:id="1186" w:author="腹黒い茶" w:date="2013-07-08T20:34:00Z">
          <w:r w:rsidDel="007D7F2F">
            <w:rPr>
              <w:rFonts w:hint="eastAsia"/>
              <w:noProof/>
            </w:rPr>
            <w:delText>表</w:delText>
          </w:r>
          <w:r w:rsidDel="007D7F2F">
            <w:rPr>
              <w:noProof/>
            </w:rPr>
            <w:delText xml:space="preserve"> 3 HTML5</w:delText>
          </w:r>
          <w:r w:rsidDel="007D7F2F">
            <w:rPr>
              <w:rFonts w:hint="eastAsia"/>
              <w:noProof/>
            </w:rPr>
            <w:delText>與</w:delText>
          </w:r>
          <w:r w:rsidDel="007D7F2F">
            <w:rPr>
              <w:noProof/>
            </w:rPr>
            <w:delText>Flash</w:delText>
          </w:r>
          <w:r w:rsidDel="007D7F2F">
            <w:rPr>
              <w:rFonts w:hint="eastAsia"/>
              <w:noProof/>
            </w:rPr>
            <w:delText>比較</w:delText>
          </w:r>
          <w:r w:rsidDel="007D7F2F">
            <w:rPr>
              <w:noProof/>
            </w:rPr>
            <w:tab/>
            <w:delText>63</w:delText>
          </w:r>
        </w:del>
      </w:ins>
    </w:p>
    <w:p w14:paraId="6AED24AE" w14:textId="77777777" w:rsidR="00A24B75" w:rsidDel="007D7F2F" w:rsidRDefault="00A24B75" w:rsidP="00A24B75">
      <w:pPr>
        <w:pStyle w:val="af6"/>
        <w:tabs>
          <w:tab w:val="right" w:leader="dot" w:pos="9628"/>
        </w:tabs>
        <w:ind w:firstLine="480"/>
        <w:rPr>
          <w:ins w:id="1187" w:author="Haraguroicha Hsu" w:date="2013-07-07T20:12:00Z"/>
          <w:del w:id="1188" w:author="腹黒い茶" w:date="2013-07-08T20:34:00Z"/>
          <w:rFonts w:asciiTheme="minorHAnsi" w:hAnsiTheme="minorHAnsi" w:cstheme="minorBidi"/>
          <w:noProof/>
          <w:szCs w:val="24"/>
        </w:rPr>
      </w:pPr>
      <w:ins w:id="1189" w:author="Haraguroicha Hsu" w:date="2013-07-07T20:12:00Z">
        <w:del w:id="1190" w:author="腹黒い茶" w:date="2013-07-08T20:34:00Z">
          <w:r w:rsidDel="007D7F2F">
            <w:rPr>
              <w:rFonts w:hint="eastAsia"/>
              <w:noProof/>
            </w:rPr>
            <w:delText>表</w:delText>
          </w:r>
          <w:r w:rsidDel="007D7F2F">
            <w:rPr>
              <w:noProof/>
            </w:rPr>
            <w:delText xml:space="preserve"> 4 </w:delText>
          </w:r>
          <w:r w:rsidDel="007D7F2F">
            <w:rPr>
              <w:rFonts w:hint="eastAsia"/>
              <w:noProof/>
            </w:rPr>
            <w:delText>國外</w:delText>
          </w:r>
          <w:r w:rsidRPr="008601C9" w:rsidDel="007D7F2F">
            <w:rPr>
              <w:rFonts w:hint="eastAsia"/>
              <w:noProof/>
              <w:lang w:val="x-none"/>
            </w:rPr>
            <w:delText>雲端平台比較</w:delText>
          </w:r>
          <w:r w:rsidDel="007D7F2F">
            <w:rPr>
              <w:noProof/>
            </w:rPr>
            <w:tab/>
            <w:delText>64</w:delText>
          </w:r>
        </w:del>
      </w:ins>
    </w:p>
    <w:p w14:paraId="26A51B80" w14:textId="77777777" w:rsidR="00A24B75" w:rsidDel="007D7F2F" w:rsidRDefault="00A24B75" w:rsidP="00A24B75">
      <w:pPr>
        <w:pStyle w:val="af6"/>
        <w:tabs>
          <w:tab w:val="right" w:leader="dot" w:pos="9628"/>
        </w:tabs>
        <w:ind w:firstLine="480"/>
        <w:rPr>
          <w:ins w:id="1191" w:author="Haraguroicha Hsu" w:date="2013-07-07T20:12:00Z"/>
          <w:del w:id="1192" w:author="腹黒い茶" w:date="2013-07-08T20:34:00Z"/>
          <w:rFonts w:asciiTheme="minorHAnsi" w:hAnsiTheme="minorHAnsi" w:cstheme="minorBidi"/>
          <w:noProof/>
          <w:szCs w:val="24"/>
        </w:rPr>
      </w:pPr>
      <w:ins w:id="1193" w:author="Haraguroicha Hsu" w:date="2013-07-07T20:12:00Z">
        <w:del w:id="1194" w:author="腹黒い茶" w:date="2013-07-08T20:34:00Z">
          <w:r w:rsidDel="007D7F2F">
            <w:rPr>
              <w:rFonts w:hint="eastAsia"/>
              <w:noProof/>
            </w:rPr>
            <w:delText>表</w:delText>
          </w:r>
          <w:r w:rsidDel="007D7F2F">
            <w:rPr>
              <w:noProof/>
            </w:rPr>
            <w:delText xml:space="preserve"> 5 </w:delText>
          </w:r>
          <w:r w:rsidDel="007D7F2F">
            <w:rPr>
              <w:rFonts w:hint="eastAsia"/>
              <w:noProof/>
            </w:rPr>
            <w:delText>國內外雲端平台比較</w:delText>
          </w:r>
          <w:r w:rsidDel="007D7F2F">
            <w:rPr>
              <w:noProof/>
            </w:rPr>
            <w:tab/>
            <w:delText>65</w:delText>
          </w:r>
        </w:del>
      </w:ins>
    </w:p>
    <w:p w14:paraId="271CD3BF" w14:textId="77777777" w:rsidR="00A24B75" w:rsidDel="007D7F2F" w:rsidRDefault="00A24B75" w:rsidP="00A24B75">
      <w:pPr>
        <w:pStyle w:val="af6"/>
        <w:tabs>
          <w:tab w:val="right" w:leader="dot" w:pos="9628"/>
        </w:tabs>
        <w:ind w:firstLine="480"/>
        <w:rPr>
          <w:ins w:id="1195" w:author="Haraguroicha Hsu" w:date="2013-07-07T20:12:00Z"/>
          <w:del w:id="1196" w:author="腹黒い茶" w:date="2013-07-08T20:34:00Z"/>
          <w:rFonts w:asciiTheme="minorHAnsi" w:hAnsiTheme="minorHAnsi" w:cstheme="minorBidi"/>
          <w:noProof/>
          <w:szCs w:val="24"/>
        </w:rPr>
      </w:pPr>
      <w:ins w:id="1197" w:author="Haraguroicha Hsu" w:date="2013-07-07T20:12:00Z">
        <w:del w:id="1198" w:author="腹黒い茶" w:date="2013-07-08T20:34:00Z">
          <w:r w:rsidDel="007D7F2F">
            <w:rPr>
              <w:rFonts w:hint="eastAsia"/>
              <w:noProof/>
            </w:rPr>
            <w:delText>表</w:delText>
          </w:r>
          <w:r w:rsidDel="007D7F2F">
            <w:rPr>
              <w:noProof/>
            </w:rPr>
            <w:delText xml:space="preserve"> 6 XSLT</w:delText>
          </w:r>
          <w:r w:rsidDel="007D7F2F">
            <w:rPr>
              <w:rFonts w:hint="eastAsia"/>
              <w:noProof/>
            </w:rPr>
            <w:delText>與</w:delText>
          </w:r>
          <w:r w:rsidDel="007D7F2F">
            <w:rPr>
              <w:noProof/>
            </w:rPr>
            <w:delText>XHTML</w:delText>
          </w:r>
          <w:r w:rsidDel="007D7F2F">
            <w:rPr>
              <w:rFonts w:hint="eastAsia"/>
              <w:noProof/>
            </w:rPr>
            <w:delText>描述檔的套表比較</w:delText>
          </w:r>
          <w:r w:rsidDel="007D7F2F">
            <w:rPr>
              <w:noProof/>
            </w:rPr>
            <w:tab/>
            <w:delText>67</w:delText>
          </w:r>
        </w:del>
      </w:ins>
    </w:p>
    <w:p w14:paraId="0EC058D5" w14:textId="10980BCD" w:rsidR="00FD779B" w:rsidRPr="00DF21BB" w:rsidDel="0024703B" w:rsidRDefault="00D4287C">
      <w:pPr>
        <w:pStyle w:val="af6"/>
        <w:ind w:firstLine="480"/>
        <w:rPr>
          <w:del w:id="1199" w:author="Haraguroicha Hsu" w:date="2013-06-30T04:57:00Z"/>
        </w:rPr>
        <w:pPrChange w:id="1200" w:author="Haraguroicha Hsu" w:date="2013-07-07T20:12:00Z">
          <w:pPr>
            <w:ind w:firstLine="480"/>
          </w:pPr>
        </w:pPrChange>
      </w:pPr>
      <w:ins w:id="1201" w:author="Haraguroicha Hsu" w:date="2013-06-30T05:00:00Z">
        <w:r>
          <w:fldChar w:fldCharType="end"/>
        </w:r>
      </w:ins>
    </w:p>
    <w:p w14:paraId="62923C6E" w14:textId="66246875" w:rsidR="00424242" w:rsidDel="005B5EA9" w:rsidRDefault="000E0084">
      <w:pPr>
        <w:pStyle w:val="af6"/>
        <w:ind w:firstLine="560"/>
        <w:rPr>
          <w:del w:id="1202" w:author="Haraguroicha Hsu" w:date="2013-06-30T04:40:00Z"/>
          <w:rFonts w:asciiTheme="minorHAnsi" w:hAnsiTheme="minorHAnsi" w:cstheme="minorBidi"/>
          <w:noProof/>
          <w:szCs w:val="22"/>
        </w:rPr>
        <w:pPrChange w:id="1203" w:author="Haraguroicha Hsu" w:date="2013-07-02T12:06:00Z">
          <w:pPr>
            <w:pStyle w:val="af6"/>
            <w:tabs>
              <w:tab w:val="right" w:leader="dot" w:pos="9628"/>
            </w:tabs>
            <w:ind w:firstLine="480"/>
          </w:pPr>
        </w:pPrChange>
      </w:pPr>
      <w:del w:id="1204" w:author="Haraguroicha Hsu" w:date="2013-06-30T04:57:00Z">
        <w:r w:rsidRPr="00DF21BB" w:rsidDel="0024703B">
          <w:fldChar w:fldCharType="begin"/>
        </w:r>
        <w:r w:rsidRPr="00DF21BB" w:rsidDel="0024703B">
          <w:delInstrText xml:space="preserve"> TOC \h \z \c "</w:delInstrText>
        </w:r>
        <w:r w:rsidRPr="00DF21BB" w:rsidDel="0024703B">
          <w:delInstrText>表</w:delInstrText>
        </w:r>
        <w:r w:rsidRPr="00DF21BB" w:rsidDel="0024703B">
          <w:delInstrText xml:space="preserve">" </w:delInstrText>
        </w:r>
        <w:r w:rsidRPr="00DF21BB" w:rsidDel="0024703B">
          <w:fldChar w:fldCharType="separate"/>
        </w:r>
      </w:del>
      <w:del w:id="1205" w:author="Haraguroicha Hsu" w:date="2013-06-30T04:40:00Z">
        <w:r w:rsidR="00424242" w:rsidRPr="005B5EA9" w:rsidDel="005B5EA9">
          <w:rPr>
            <w:rFonts w:hint="eastAsia"/>
            <w:rPrChange w:id="1206" w:author="Haraguroicha Hsu" w:date="2013-06-30T04:40:00Z">
              <w:rPr>
                <w:rStyle w:val="af"/>
                <w:rFonts w:hint="eastAsia"/>
                <w:noProof/>
              </w:rPr>
            </w:rPrChange>
          </w:rPr>
          <w:delText>表</w:delText>
        </w:r>
        <w:r w:rsidR="00424242" w:rsidRPr="005B5EA9" w:rsidDel="005B5EA9">
          <w:rPr>
            <w:rPrChange w:id="1207" w:author="Haraguroicha Hsu" w:date="2013-06-30T04:40:00Z">
              <w:rPr>
                <w:rStyle w:val="af"/>
                <w:noProof/>
              </w:rPr>
            </w:rPrChange>
          </w:rPr>
          <w:delText xml:space="preserve"> 1 </w:delText>
        </w:r>
        <w:r w:rsidR="00424242" w:rsidRPr="005B5EA9" w:rsidDel="005B5EA9">
          <w:rPr>
            <w:rFonts w:hint="eastAsia"/>
            <w:rPrChange w:id="1208" w:author="Haraguroicha Hsu" w:date="2013-06-30T04:40:00Z">
              <w:rPr>
                <w:rStyle w:val="af"/>
                <w:rFonts w:hint="eastAsia"/>
                <w:noProof/>
              </w:rPr>
            </w:rPrChange>
          </w:rPr>
          <w:delText>電子病歷推動計劃補助款項及申請醫院家次統計</w:delText>
        </w:r>
        <w:r w:rsidR="00424242" w:rsidDel="005B5EA9">
          <w:rPr>
            <w:noProof/>
            <w:webHidden/>
          </w:rPr>
          <w:tab/>
        </w:r>
        <w:r w:rsidR="00F76BDD" w:rsidDel="005B5EA9">
          <w:rPr>
            <w:noProof/>
            <w:webHidden/>
          </w:rPr>
          <w:delText>2</w:delText>
        </w:r>
      </w:del>
    </w:p>
    <w:p w14:paraId="13C9FB2E" w14:textId="62B23558" w:rsidR="00C73F77" w:rsidRPr="00DF21BB" w:rsidRDefault="000E0084" w:rsidP="00D375F9">
      <w:pPr>
        <w:spacing w:line="360" w:lineRule="auto"/>
        <w:ind w:firstLineChars="0" w:firstLine="0"/>
      </w:pPr>
      <w:del w:id="1209" w:author="Haraguroicha Hsu" w:date="2013-06-30T04:57:00Z">
        <w:r w:rsidRPr="00DF21BB" w:rsidDel="0024703B">
          <w:fldChar w:fldCharType="end"/>
        </w:r>
      </w:del>
    </w:p>
    <w:p w14:paraId="46B5E276" w14:textId="77777777" w:rsidR="00C73F77" w:rsidRPr="00DF21BB" w:rsidRDefault="00C73F77" w:rsidP="007C70A6">
      <w:pPr>
        <w:adjustRightInd w:val="0"/>
        <w:snapToGrid w:val="0"/>
        <w:spacing w:beforeLines="50" w:before="180"/>
        <w:ind w:firstLine="720"/>
        <w:rPr>
          <w:sz w:val="36"/>
          <w:szCs w:val="36"/>
        </w:rPr>
        <w:sectPr w:rsidR="00C73F77" w:rsidRPr="00DF21BB" w:rsidSect="00202FED">
          <w:headerReference w:type="default" r:id="rId19"/>
          <w:footerReference w:type="default" r:id="rId20"/>
          <w:pgSz w:w="11906" w:h="16838"/>
          <w:pgMar w:top="1134" w:right="1134" w:bottom="1134" w:left="1134" w:header="851" w:footer="992" w:gutter="0"/>
          <w:pgNumType w:fmt="upperRoman"/>
          <w:cols w:space="425"/>
          <w:docGrid w:type="lines" w:linePitch="360"/>
        </w:sectPr>
      </w:pPr>
    </w:p>
    <w:p w14:paraId="4ABD9F09" w14:textId="487A409F" w:rsidR="00304568" w:rsidRPr="00D92B6D" w:rsidRDefault="00DC4F25" w:rsidP="003A0BF2">
      <w:pPr>
        <w:pStyle w:val="1"/>
      </w:pPr>
      <w:bookmarkStart w:id="1210" w:name="_Toc352873090"/>
      <w:bookmarkStart w:id="1211" w:name="_Toc357866721"/>
      <w:bookmarkStart w:id="1212" w:name="_Toc361079381"/>
      <w:r w:rsidRPr="00D92B6D">
        <w:rPr>
          <w:rFonts w:hint="eastAsia"/>
        </w:rPr>
        <w:lastRenderedPageBreak/>
        <w:t>緒論</w:t>
      </w:r>
      <w:bookmarkEnd w:id="1210"/>
      <w:bookmarkEnd w:id="1211"/>
      <w:bookmarkEnd w:id="1212"/>
    </w:p>
    <w:p w14:paraId="678AF1C3" w14:textId="1D1C14B9" w:rsidR="00A272BF" w:rsidRPr="00D92B6D" w:rsidRDefault="00DC4F25" w:rsidP="003A0BF2">
      <w:pPr>
        <w:pStyle w:val="2"/>
      </w:pPr>
      <w:bookmarkStart w:id="1213" w:name="_Toc352873091"/>
      <w:bookmarkStart w:id="1214" w:name="_Toc357866722"/>
      <w:bookmarkStart w:id="1215" w:name="_Toc361079382"/>
      <w:r w:rsidRPr="00D92B6D">
        <w:rPr>
          <w:rFonts w:hint="eastAsia"/>
        </w:rPr>
        <w:t>研究背景</w:t>
      </w:r>
      <w:bookmarkEnd w:id="1213"/>
      <w:bookmarkEnd w:id="1214"/>
      <w:bookmarkEnd w:id="1215"/>
    </w:p>
    <w:p w14:paraId="55F3BE63" w14:textId="7C9EC3D1" w:rsidR="008E7199" w:rsidRPr="00DF21BB" w:rsidRDefault="00FF022B" w:rsidP="004E4C6B">
      <w:pPr>
        <w:ind w:firstLine="560"/>
      </w:pPr>
      <w:r w:rsidRPr="00DF21BB">
        <w:rPr>
          <w:rFonts w:hint="eastAsia"/>
        </w:rPr>
        <w:t>國內衛生署推行的電子病歷的資料交換格式是由</w:t>
      </w:r>
      <w:r w:rsidRPr="00DF21BB">
        <w:rPr>
          <w:rFonts w:hint="eastAsia"/>
        </w:rPr>
        <w:t>HL7</w:t>
      </w:r>
      <w:r w:rsidRPr="00DF21BB">
        <w:rPr>
          <w:rFonts w:hint="eastAsia"/>
        </w:rPr>
        <w:t>制定的臨床文件架構所衍生的一種</w:t>
      </w:r>
      <w:r w:rsidRPr="00DF21BB">
        <w:rPr>
          <w:rFonts w:hint="eastAsia"/>
        </w:rPr>
        <w:t>XML</w:t>
      </w:r>
      <w:r w:rsidRPr="00DF21BB">
        <w:rPr>
          <w:rFonts w:hint="eastAsia"/>
        </w:rPr>
        <w:t>格式的文件，</w:t>
      </w:r>
      <w:r w:rsidR="004E15A8">
        <w:rPr>
          <w:rFonts w:hint="eastAsia"/>
        </w:rPr>
        <w:t>此</w:t>
      </w:r>
      <w:r w:rsidRPr="00DF21BB">
        <w:rPr>
          <w:rFonts w:hint="eastAsia"/>
        </w:rPr>
        <w:t>文件格式現在國內已經有數百家醫院使用，各個醫院必須透過各自的</w:t>
      </w:r>
      <w:r w:rsidRPr="00DF21BB">
        <w:rPr>
          <w:rFonts w:hint="eastAsia"/>
        </w:rPr>
        <w:t>EEC(E.M.R. Exchange Center, Electronic Medical Record Exchange Center) Gateway</w:t>
      </w:r>
      <w:r w:rsidRPr="00DF21BB">
        <w:rPr>
          <w:rFonts w:hint="eastAsia"/>
        </w:rPr>
        <w:t>，經過健保局提供的</w:t>
      </w:r>
      <w:r w:rsidRPr="00DF21BB">
        <w:rPr>
          <w:rFonts w:hint="eastAsia"/>
        </w:rPr>
        <w:t xml:space="preserve">VPN(Virtual Private </w:t>
      </w:r>
      <w:ins w:id="1216" w:author="Haraguroicha Hsu" w:date="2013-06-30T04:17:00Z">
        <w:r w:rsidR="009601F8">
          <w:rPr>
            <w:rFonts w:hint="eastAsia"/>
          </w:rPr>
          <w:t>Net</w:t>
        </w:r>
        <w:r w:rsidR="009601F8" w:rsidRPr="00DF21BB">
          <w:rPr>
            <w:rFonts w:hint="eastAsia"/>
          </w:rPr>
          <w:t>work</w:t>
        </w:r>
      </w:ins>
      <w:del w:id="1217" w:author="Haraguroicha Hsu" w:date="2013-06-30T04:17:00Z">
        <w:r w:rsidRPr="00DF21BB" w:rsidDel="009601F8">
          <w:rPr>
            <w:rFonts w:hint="eastAsia"/>
          </w:rPr>
          <w:delText>Ntework</w:delText>
        </w:r>
      </w:del>
      <w:r w:rsidRPr="00DF21BB">
        <w:rPr>
          <w:rFonts w:hint="eastAsia"/>
        </w:rPr>
        <w:t>)</w:t>
      </w:r>
      <w:r w:rsidRPr="00DF21BB">
        <w:rPr>
          <w:rFonts w:hint="eastAsia"/>
        </w:rPr>
        <w:t>網路，與衛生署電子病歷交換平台</w:t>
      </w:r>
      <w:r w:rsidRPr="00DF21BB">
        <w:rPr>
          <w:rFonts w:hint="eastAsia"/>
        </w:rPr>
        <w:t>(EEC)</w:t>
      </w:r>
      <w:r w:rsidRPr="00DF21BB">
        <w:rPr>
          <w:rFonts w:hint="eastAsia"/>
        </w:rPr>
        <w:t>交換電子病歷資</w:t>
      </w:r>
      <w:r w:rsidR="004E15A8">
        <w:rPr>
          <w:rFonts w:hint="eastAsia"/>
        </w:rPr>
        <w:t>料。各醫院的醫師看診時，若要看其他醫院所產出的電子病歷，則必須</w:t>
      </w:r>
      <w:r w:rsidRPr="00DF21BB">
        <w:rPr>
          <w:rFonts w:hint="eastAsia"/>
        </w:rPr>
        <w:t>有病患的健保卡與醫師的醫事憑證卡，連線至</w:t>
      </w:r>
      <w:r w:rsidRPr="00DF21BB">
        <w:rPr>
          <w:rFonts w:hint="eastAsia"/>
        </w:rPr>
        <w:t>EEC</w:t>
      </w:r>
      <w:r w:rsidRPr="00DF21BB">
        <w:rPr>
          <w:rFonts w:hint="eastAsia"/>
        </w:rPr>
        <w:t>平台申請相關的電子病歷資料調閱，隨後等待資料回傳後，即可直接在</w:t>
      </w:r>
      <w:r w:rsidRPr="00DF21BB">
        <w:rPr>
          <w:rFonts w:hint="eastAsia"/>
        </w:rPr>
        <w:t>HIS(Hospital Information System)</w:t>
      </w:r>
      <w:r w:rsidRPr="00DF21BB">
        <w:rPr>
          <w:rFonts w:hint="eastAsia"/>
        </w:rPr>
        <w:t>中直接瀏覽資料。但目前交換電子病歷資料的對等醫院皆必須要有</w:t>
      </w:r>
      <w:r w:rsidRPr="00DF21BB">
        <w:rPr>
          <w:rFonts w:hint="eastAsia"/>
        </w:rPr>
        <w:t>HIS</w:t>
      </w:r>
      <w:r w:rsidRPr="00DF21BB">
        <w:rPr>
          <w:rFonts w:hint="eastAsia"/>
        </w:rPr>
        <w:t>系統能夠編、解碼交換的電子病歷文件，否則</w:t>
      </w:r>
      <w:r w:rsidR="00316A62" w:rsidRPr="00DF21BB">
        <w:rPr>
          <w:rFonts w:hint="eastAsia"/>
        </w:rPr>
        <w:t>無法解讀</w:t>
      </w:r>
      <w:r w:rsidRPr="00DF21BB">
        <w:rPr>
          <w:rFonts w:hint="eastAsia"/>
        </w:rPr>
        <w:t>交換後的資料給醫生瀏覽。至目前為止，國內所有的電子病歷都必須要各家醫療院所自行開發電子病歷相關的編、解碼程式，然後經過衛生署認證後，才能上線至</w:t>
      </w:r>
      <w:r w:rsidRPr="00DF21BB">
        <w:rPr>
          <w:rFonts w:hint="eastAsia"/>
        </w:rPr>
        <w:t>EEC</w:t>
      </w:r>
      <w:r w:rsidRPr="00DF21BB">
        <w:rPr>
          <w:rFonts w:hint="eastAsia"/>
        </w:rPr>
        <w:t>平台開始做電子病歷交換的流程。</w:t>
      </w:r>
    </w:p>
    <w:p w14:paraId="19561DE4" w14:textId="0AA04972" w:rsidR="007B5CDA" w:rsidRPr="00DF21BB" w:rsidRDefault="004E3EAF" w:rsidP="003A0BF2">
      <w:pPr>
        <w:pStyle w:val="3"/>
      </w:pPr>
      <w:bookmarkStart w:id="1218" w:name="_Toc357866723"/>
      <w:bookmarkStart w:id="1219" w:name="_Toc361079383"/>
      <w:r w:rsidRPr="00DF21BB">
        <w:t>國內電子病歷推行狀況</w:t>
      </w:r>
      <w:bookmarkEnd w:id="1218"/>
      <w:bookmarkEnd w:id="1219"/>
    </w:p>
    <w:p w14:paraId="408B1296" w14:textId="6685F5F1" w:rsidR="004E3EAF" w:rsidRPr="00DF21BB" w:rsidRDefault="00A00BBD" w:rsidP="004E4C6B">
      <w:pPr>
        <w:ind w:firstLine="560"/>
      </w:pPr>
      <w:r w:rsidRPr="00DF21BB">
        <w:rPr>
          <w:rFonts w:hint="eastAsia"/>
        </w:rPr>
        <w:t>民國九十七年開始，衛生署修訂了</w:t>
      </w:r>
      <w:r w:rsidRPr="00DF21BB">
        <w:rPr>
          <w:rFonts w:hint="eastAsia"/>
        </w:rPr>
        <w:t>108</w:t>
      </w:r>
      <w:r w:rsidRPr="00DF21BB">
        <w:rPr>
          <w:rFonts w:hint="eastAsia"/>
        </w:rPr>
        <w:t>項電子病歷單張範本及轉換成為國際表準的</w:t>
      </w:r>
      <w:r w:rsidRPr="00DF21BB">
        <w:rPr>
          <w:rFonts w:hint="eastAsia"/>
        </w:rPr>
        <w:t>HL7 CDA R2</w:t>
      </w:r>
      <w:r w:rsidRPr="00DF21BB">
        <w:rPr>
          <w:rFonts w:hint="eastAsia"/>
        </w:rPr>
        <w:t>格式</w:t>
      </w:r>
      <w:r w:rsidR="00084924">
        <w:fldChar w:fldCharType="begin"/>
      </w:r>
      <w:r w:rsidR="005A3748">
        <w:rPr>
          <w:rFonts w:hint="eastAsia"/>
        </w:rPr>
        <w:instrText xml:space="preserve"> ADDIN EN.CITE &lt;EndNote&gt;&lt;Cite&gt;&lt;Author&gt;</w:instrText>
      </w:r>
      <w:r w:rsidR="005A3748">
        <w:rPr>
          <w:rFonts w:hint="eastAsia"/>
        </w:rPr>
        <w:instrText>行政院衛生署電子病歷推動專區</w:instrText>
      </w:r>
      <w:r w:rsidR="005A3748">
        <w:rPr>
          <w:rFonts w:hint="eastAsia"/>
        </w:rPr>
        <w:instrText>&lt;/Author&gt;&lt;RecNum&gt;6644&lt;/RecNum&gt;&lt;DisplayText&gt;[1]&lt;/DisplayText&gt;&lt;record&gt;&lt;rec-number&gt;6644&lt;/rec-number&gt;&lt;foreign-keys&gt;&lt;key app="EN" db-id="0s5pvxfwiaw05jevw5cp9pal0rrefp5sa5fe"&gt;6644&lt;/key&gt;&lt;/foreign-keys&gt;&lt;ref-type name="Web Page"&gt;12&lt;/ref-type&gt;&lt;contributors&gt;&lt;authors&gt;&lt;author&gt;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簡介</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&lt;/full-title&gt;&lt;/periodica</w:instrText>
      </w:r>
      <w:r w:rsidR="005A3748">
        <w:instrText>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size="100%"&gt;2010&lt;/style&gt;&lt;/year&gt;&lt;/dates&gt;&lt;urls&gt;&lt;related-urls&gt;&lt;url&gt;http://emr.doh.gov.tw/introduction.aspx&lt;/url&gt;&lt;/related-urls&gt;&lt;/urls&gt;&lt;/record&gt;&lt;/Cite&gt;&lt;/EndNote&gt;</w:instrText>
      </w:r>
      <w:r w:rsidR="00084924">
        <w:fldChar w:fldCharType="separate"/>
      </w:r>
      <w:r w:rsidR="00084924">
        <w:rPr>
          <w:noProof/>
        </w:rPr>
        <w:t>[</w:t>
      </w:r>
      <w:hyperlink w:anchor="_ENREF_1" w:tooltip="行政院衛生署電子病歷推動專區, 2010 #6644" w:history="1">
        <w:r w:rsidR="007D7F2F">
          <w:rPr>
            <w:noProof/>
          </w:rPr>
          <w:t>1</w:t>
        </w:r>
      </w:hyperlink>
      <w:r w:rsidR="00084924">
        <w:rPr>
          <w:noProof/>
        </w:rPr>
        <w:t>]</w:t>
      </w:r>
      <w:r w:rsidR="00084924">
        <w:fldChar w:fldCharType="end"/>
      </w:r>
      <w:r w:rsidRPr="00DF21BB">
        <w:rPr>
          <w:rFonts w:hint="eastAsia"/>
        </w:rPr>
        <w:t>，並且制定了相關的資料欄位成為國內電子病歷資料交換的標準。在民國九十九年的『醫院實施電子病歷及互通補助計畫』中公告並開始使用四張醫院的病歷單張與</w:t>
      </w:r>
      <w:del w:id="1220" w:author="Haraguroicha Hsu" w:date="2013-06-30T04:20:00Z">
        <w:r w:rsidR="00D150DE" w:rsidRPr="00D150DE" w:rsidDel="009601F8">
          <w:rPr>
            <w:rFonts w:hint="eastAsia"/>
          </w:rPr>
          <w:delText>與</w:delText>
        </w:r>
      </w:del>
      <w:r w:rsidR="00D150DE" w:rsidRPr="00D150DE">
        <w:rPr>
          <w:rFonts w:hint="eastAsia"/>
        </w:rPr>
        <w:t>中醫、西醫與牙醫等三張</w:t>
      </w:r>
      <w:r w:rsidRPr="00DF21BB">
        <w:rPr>
          <w:rFonts w:hint="eastAsia"/>
        </w:rPr>
        <w:t>門診單張交換</w:t>
      </w:r>
      <w:r w:rsidRPr="00DF21BB">
        <w:rPr>
          <w:rFonts w:hint="eastAsia"/>
        </w:rPr>
        <w:lastRenderedPageBreak/>
        <w:t>使用。而目前電子病歷推動計劃相關的補助以及申請醫院家次統計如</w:t>
      </w:r>
      <w:r w:rsidR="00E47158" w:rsidRPr="00DF21BB">
        <w:fldChar w:fldCharType="begin"/>
      </w:r>
      <w:r w:rsidR="00E47158" w:rsidRPr="00DF21BB">
        <w:instrText xml:space="preserve"> REF </w:instrText>
      </w:r>
      <w:r w:rsidR="00E47158" w:rsidRPr="00DF21BB">
        <w:rPr>
          <w:rFonts w:hint="eastAsia"/>
        </w:rPr>
        <w:instrText>_Ref215217635 \h</w:instrText>
      </w:r>
      <w:r w:rsidR="00E47158" w:rsidRPr="00DF21BB">
        <w:instrText xml:space="preserve">  \* MERGEFORMAT </w:instrText>
      </w:r>
      <w:r w:rsidR="00E47158" w:rsidRPr="00DF21BB">
        <w:fldChar w:fldCharType="separate"/>
      </w:r>
      <w:ins w:id="1221" w:author="腹黒い茶" w:date="2013-07-08T20:37:00Z">
        <w:r w:rsidR="007D7F2F" w:rsidRPr="00DF21BB">
          <w:rPr>
            <w:rFonts w:hint="eastAsia"/>
          </w:rPr>
          <w:t>表</w:t>
        </w:r>
        <w:r w:rsidR="007D7F2F" w:rsidRPr="00DF21BB">
          <w:rPr>
            <w:rFonts w:hint="eastAsia"/>
          </w:rPr>
          <w:t xml:space="preserve"> </w:t>
        </w:r>
        <w:r w:rsidR="007D7F2F">
          <w:rPr>
            <w:noProof/>
          </w:rPr>
          <w:t>1</w:t>
        </w:r>
      </w:ins>
      <w:ins w:id="1222" w:author="Haraguroicha Hsu" w:date="2013-07-07T20:12:00Z">
        <w:del w:id="1223" w:author="腹黒い茶" w:date="2013-07-08T20:34:00Z">
          <w:r w:rsidR="00A24B75" w:rsidRPr="00DF21BB" w:rsidDel="007D7F2F">
            <w:rPr>
              <w:rFonts w:hint="eastAsia"/>
            </w:rPr>
            <w:delText>表</w:delText>
          </w:r>
          <w:r w:rsidR="00A24B75" w:rsidRPr="00DF21BB" w:rsidDel="007D7F2F">
            <w:rPr>
              <w:rFonts w:hint="eastAsia"/>
            </w:rPr>
            <w:delText xml:space="preserve"> </w:delText>
          </w:r>
          <w:r w:rsidR="00A24B75" w:rsidDel="007D7F2F">
            <w:rPr>
              <w:noProof/>
            </w:rPr>
            <w:delText>1</w:delText>
          </w:r>
        </w:del>
      </w:ins>
      <w:del w:id="1224" w:author="腹黒い茶" w:date="2013-07-08T20:34:00Z">
        <w:r w:rsidR="00F76BDD" w:rsidRPr="00DF21BB" w:rsidDel="007D7F2F">
          <w:rPr>
            <w:rFonts w:hint="eastAsia"/>
          </w:rPr>
          <w:delText>表</w:delText>
        </w:r>
        <w:r w:rsidR="00F76BDD" w:rsidRPr="00DF21BB" w:rsidDel="007D7F2F">
          <w:rPr>
            <w:rFonts w:hint="eastAsia"/>
          </w:rPr>
          <w:delText xml:space="preserve"> </w:delText>
        </w:r>
        <w:r w:rsidR="00F76BDD" w:rsidDel="007D7F2F">
          <w:rPr>
            <w:noProof/>
          </w:rPr>
          <w:delText>1</w:delText>
        </w:r>
      </w:del>
      <w:r w:rsidR="00E47158" w:rsidRPr="00DF21BB">
        <w:fldChar w:fldCharType="end"/>
      </w:r>
      <w:r w:rsidR="004E3EAF" w:rsidRPr="00DF21BB">
        <w:t>所示。</w:t>
      </w:r>
    </w:p>
    <w:p w14:paraId="3996E8E0" w14:textId="41D7F770" w:rsidR="007B5CDA" w:rsidRPr="00DF21BB" w:rsidRDefault="007B5CDA" w:rsidP="007D7F2F">
      <w:pPr>
        <w:pStyle w:val="aff4"/>
        <w:pPrChange w:id="1225" w:author="腹黒い茶" w:date="2013-07-08T20:41:00Z">
          <w:pPr>
            <w:pStyle w:val="aff4"/>
          </w:pPr>
        </w:pPrChange>
      </w:pPr>
      <w:bookmarkStart w:id="1226" w:name="_Ref215217635"/>
      <w:bookmarkStart w:id="1227" w:name="_Toc234187585"/>
      <w:del w:id="1228" w:author="腹黒い茶" w:date="2013-07-08T20:41:00Z">
        <w:r w:rsidRPr="00DF21BB" w:rsidDel="007D7F2F">
          <w:rPr>
            <w:rFonts w:hint="eastAsia"/>
          </w:rPr>
          <w:delText>表</w:delText>
        </w:r>
        <w:r w:rsidRPr="00DF21BB" w:rsidDel="007D7F2F">
          <w:rPr>
            <w:rFonts w:hint="eastAsia"/>
          </w:rPr>
          <w:delText xml:space="preserve"> </w:delText>
        </w:r>
        <w:r w:rsidRPr="00DF21BB" w:rsidDel="007D7F2F">
          <w:fldChar w:fldCharType="begin"/>
        </w:r>
        <w:r w:rsidRPr="00DF21BB" w:rsidDel="007D7F2F">
          <w:delInstrText xml:space="preserve"> SEQ </w:delInstrText>
        </w:r>
        <w:r w:rsidRPr="00DF21BB" w:rsidDel="007D7F2F">
          <w:rPr>
            <w:rFonts w:hint="eastAsia"/>
          </w:rPr>
          <w:delInstrText>表</w:delInstrText>
        </w:r>
        <w:r w:rsidRPr="00DF21BB" w:rsidDel="007D7F2F">
          <w:rPr>
            <w:rFonts w:hint="eastAsia"/>
          </w:rPr>
          <w:delInstrText xml:space="preserve"> \* ARABIC</w:delInstrText>
        </w:r>
        <w:r w:rsidRPr="00DF21BB" w:rsidDel="007D7F2F">
          <w:delInstrText xml:space="preserve"> </w:delInstrText>
        </w:r>
        <w:r w:rsidRPr="00DF21BB" w:rsidDel="007D7F2F">
          <w:fldChar w:fldCharType="separate"/>
        </w:r>
        <w:r w:rsidR="007D7F2F" w:rsidDel="007D7F2F">
          <w:rPr>
            <w:noProof/>
          </w:rPr>
          <w:delText>1</w:delText>
        </w:r>
        <w:r w:rsidRPr="00DF21BB" w:rsidDel="007D7F2F">
          <w:fldChar w:fldCharType="end"/>
        </w:r>
        <w:bookmarkEnd w:id="1226"/>
        <w:r w:rsidRPr="00DF21BB" w:rsidDel="007D7F2F">
          <w:rPr>
            <w:rFonts w:hint="eastAsia"/>
          </w:rPr>
          <w:delText xml:space="preserve"> </w:delText>
        </w:r>
      </w:del>
      <w:bookmarkStart w:id="1229" w:name="_Toc361079789"/>
      <w:ins w:id="1230" w:author="腹黒い茶" w:date="2013-07-08T20:41:00Z">
        <w:r w:rsidR="007D7F2F">
          <w:rPr>
            <w:rFonts w:hint="eastAsia"/>
          </w:rPr>
          <w:t>表</w:t>
        </w:r>
        <w:r w:rsidR="007D7F2F">
          <w:rPr>
            <w:rFonts w:hint="eastAsia"/>
          </w:rPr>
          <w:t xml:space="preserve"> </w:t>
        </w:r>
        <w:r w:rsidR="007D7F2F">
          <w:fldChar w:fldCharType="begin"/>
        </w:r>
        <w:r w:rsidR="007D7F2F">
          <w:instrText xml:space="preserve"> </w:instrText>
        </w:r>
        <w:r w:rsidR="007D7F2F">
          <w:rPr>
            <w:rFonts w:hint="eastAsia"/>
          </w:rPr>
          <w:instrText xml:space="preserve">SEQ </w:instrText>
        </w:r>
        <w:r w:rsidR="007D7F2F">
          <w:rPr>
            <w:rFonts w:hint="eastAsia"/>
          </w:rPr>
          <w:instrText>表</w:instrText>
        </w:r>
        <w:r w:rsidR="007D7F2F">
          <w:rPr>
            <w:rFonts w:hint="eastAsia"/>
          </w:rPr>
          <w:instrText xml:space="preserve"> \* ARABIC</w:instrText>
        </w:r>
        <w:r w:rsidR="007D7F2F">
          <w:instrText xml:space="preserve"> </w:instrText>
        </w:r>
      </w:ins>
      <w:r w:rsidR="007D7F2F">
        <w:fldChar w:fldCharType="separate"/>
      </w:r>
      <w:ins w:id="1231" w:author="腹黒い茶" w:date="2013-07-08T20:41:00Z">
        <w:r w:rsidR="007D7F2F">
          <w:rPr>
            <w:noProof/>
          </w:rPr>
          <w:t>1</w:t>
        </w:r>
        <w:r w:rsidR="007D7F2F">
          <w:fldChar w:fldCharType="end"/>
        </w:r>
        <w:r w:rsidR="007D7F2F">
          <w:t xml:space="preserve"> </w:t>
        </w:r>
      </w:ins>
      <w:r w:rsidRPr="00DF21BB">
        <w:t>電子病歷推動計劃補助款項及申請醫院家次統計</w:t>
      </w:r>
      <w:bookmarkEnd w:id="1227"/>
      <w:bookmarkEnd w:id="1229"/>
    </w:p>
    <w:tbl>
      <w:tblPr>
        <w:tblW w:w="0" w:type="auto"/>
        <w:jc w:val="center"/>
        <w:tblBorders>
          <w:top w:val="double" w:sz="4" w:space="0" w:color="auto"/>
          <w:left w:val="single" w:sz="4" w:space="0" w:color="auto"/>
          <w:bottom w:val="doub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Change w:id="1232" w:author="腹黒い茶" w:date="2013-07-08T12:02:00Z">
          <w:tblPr>
            <w:tblW w:w="0" w:type="auto"/>
            <w:jc w:val="center"/>
            <w:tblBorders>
              <w:top w:val="nil"/>
              <w:left w:val="nil"/>
              <w:right w:val="nil"/>
            </w:tblBorders>
            <w:tblLayout w:type="fixed"/>
            <w:tblLook w:val="0000" w:firstRow="0" w:lastRow="0" w:firstColumn="0" w:lastColumn="0" w:noHBand="0" w:noVBand="0"/>
          </w:tblPr>
        </w:tblPrChange>
      </w:tblPr>
      <w:tblGrid>
        <w:gridCol w:w="3016"/>
        <w:gridCol w:w="1546"/>
        <w:gridCol w:w="1243"/>
        <w:gridCol w:w="1406"/>
        <w:tblGridChange w:id="1233">
          <w:tblGrid>
            <w:gridCol w:w="2660"/>
            <w:gridCol w:w="1417"/>
            <w:gridCol w:w="1417"/>
            <w:gridCol w:w="1418"/>
          </w:tblGrid>
        </w:tblGridChange>
      </w:tblGrid>
      <w:tr w:rsidR="007B5CDA" w:rsidRPr="00DF21BB" w14:paraId="426C0949" w14:textId="77777777" w:rsidTr="001F4B8F">
        <w:trPr>
          <w:jc w:val="center"/>
          <w:trPrChange w:id="1234" w:author="腹黒い茶" w:date="2013-07-08T12:02:00Z">
            <w:trPr>
              <w:jc w:val="center"/>
            </w:trPr>
          </w:trPrChange>
        </w:trPr>
        <w:tc>
          <w:tcPr>
            <w:tcW w:w="3016" w:type="dxa"/>
            <w:shd w:val="clear" w:color="auto" w:fill="auto"/>
            <w:tcMar>
              <w:top w:w="260" w:type="nil"/>
              <w:left w:w="120" w:type="nil"/>
              <w:bottom w:w="120" w:type="nil"/>
              <w:right w:w="260" w:type="nil"/>
            </w:tcMar>
            <w:vAlign w:val="center"/>
            <w:tcPrChange w:id="1235" w:author="腹黒い茶" w:date="2013-07-08T12:02:00Z">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6D70B469"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項目</w:t>
            </w:r>
            <w:r w:rsidRPr="00DF21BB">
              <w:rPr>
                <w:rFonts w:cs="Helvetica" w:hint="eastAsia"/>
                <w:b/>
                <w:bCs/>
                <w:kern w:val="0"/>
              </w:rPr>
              <w:t>/</w:t>
            </w:r>
            <w:r w:rsidRPr="00DF21BB">
              <w:rPr>
                <w:rFonts w:cs="Helvetica" w:hint="eastAsia"/>
                <w:b/>
                <w:bCs/>
                <w:kern w:val="0"/>
              </w:rPr>
              <w:t>年度</w:t>
            </w:r>
          </w:p>
        </w:tc>
        <w:tc>
          <w:tcPr>
            <w:tcW w:w="1546" w:type="dxa"/>
            <w:shd w:val="clear" w:color="auto" w:fill="auto"/>
            <w:tcMar>
              <w:top w:w="260" w:type="nil"/>
              <w:left w:w="120" w:type="nil"/>
              <w:bottom w:w="120" w:type="nil"/>
              <w:right w:w="260" w:type="nil"/>
            </w:tcMar>
            <w:vAlign w:val="center"/>
            <w:tcPrChange w:id="1236" w:author="腹黒い茶" w:date="2013-07-08T12:02: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17C6149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99</w:t>
            </w:r>
            <w:r w:rsidRPr="00DF21BB">
              <w:rPr>
                <w:rFonts w:cs="Helvetica" w:hint="eastAsia"/>
                <w:b/>
                <w:bCs/>
                <w:kern w:val="0"/>
              </w:rPr>
              <w:t>年度</w:t>
            </w:r>
          </w:p>
        </w:tc>
        <w:tc>
          <w:tcPr>
            <w:tcW w:w="1243" w:type="dxa"/>
            <w:shd w:val="clear" w:color="auto" w:fill="auto"/>
            <w:tcMar>
              <w:top w:w="260" w:type="nil"/>
              <w:left w:w="120" w:type="nil"/>
              <w:bottom w:w="120" w:type="nil"/>
              <w:right w:w="260" w:type="nil"/>
            </w:tcMar>
            <w:vAlign w:val="center"/>
            <w:tcPrChange w:id="1237" w:author="腹黒い茶" w:date="2013-07-08T12:02: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25107C7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100</w:t>
            </w:r>
            <w:r w:rsidRPr="00DF21BB">
              <w:rPr>
                <w:rFonts w:cs="Helvetica" w:hint="eastAsia"/>
                <w:b/>
                <w:bCs/>
                <w:kern w:val="0"/>
              </w:rPr>
              <w:t>年度</w:t>
            </w:r>
          </w:p>
        </w:tc>
        <w:tc>
          <w:tcPr>
            <w:tcW w:w="1406" w:type="dxa"/>
            <w:shd w:val="clear" w:color="auto" w:fill="auto"/>
            <w:tcMar>
              <w:top w:w="260" w:type="nil"/>
              <w:left w:w="120" w:type="nil"/>
              <w:bottom w:w="120" w:type="nil"/>
              <w:right w:w="260" w:type="nil"/>
            </w:tcMar>
            <w:vAlign w:val="center"/>
            <w:tcPrChange w:id="1238" w:author="腹黒い茶" w:date="2013-07-08T12:02:00Z">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048376AA"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101</w:t>
            </w:r>
            <w:r w:rsidRPr="00DF21BB">
              <w:rPr>
                <w:rFonts w:cs="Helvetica" w:hint="eastAsia"/>
                <w:b/>
                <w:bCs/>
                <w:kern w:val="0"/>
              </w:rPr>
              <w:t>年度</w:t>
            </w:r>
          </w:p>
        </w:tc>
      </w:tr>
      <w:tr w:rsidR="007B5CDA" w:rsidRPr="00DF21BB" w14:paraId="38079FFC" w14:textId="77777777" w:rsidTr="001F4B8F">
        <w:tblPrEx>
          <w:tblPrExChange w:id="1239" w:author="腹黒い茶" w:date="2013-07-08T12:02:00Z">
            <w:tblPrEx>
              <w:tblBorders>
                <w:top w:val="none" w:sz="0" w:space="0" w:color="auto"/>
              </w:tblBorders>
            </w:tblPrEx>
          </w:tblPrExChange>
        </w:tblPrEx>
        <w:trPr>
          <w:jc w:val="center"/>
          <w:trPrChange w:id="1240" w:author="腹黒い茶" w:date="2013-07-08T12:02:00Z">
            <w:trPr>
              <w:jc w:val="center"/>
            </w:trPr>
          </w:trPrChange>
        </w:trPr>
        <w:tc>
          <w:tcPr>
            <w:tcW w:w="3016" w:type="dxa"/>
            <w:shd w:val="clear" w:color="auto" w:fill="auto"/>
            <w:tcMar>
              <w:top w:w="260" w:type="nil"/>
              <w:left w:w="120" w:type="nil"/>
              <w:bottom w:w="120" w:type="nil"/>
              <w:right w:w="260" w:type="nil"/>
            </w:tcMar>
            <w:vAlign w:val="center"/>
            <w:tcPrChange w:id="1241" w:author="腹黒い茶" w:date="2013-07-08T12:02:00Z">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45AD11D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補助預算</w:t>
            </w:r>
          </w:p>
        </w:tc>
        <w:tc>
          <w:tcPr>
            <w:tcW w:w="1546" w:type="dxa"/>
            <w:shd w:val="clear" w:color="auto" w:fill="auto"/>
            <w:tcMar>
              <w:top w:w="260" w:type="nil"/>
              <w:left w:w="120" w:type="nil"/>
              <w:bottom w:w="120" w:type="nil"/>
              <w:right w:w="260" w:type="nil"/>
            </w:tcMar>
            <w:vAlign w:val="center"/>
            <w:tcPrChange w:id="1242" w:author="腹黒い茶" w:date="2013-07-08T12:02: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1B91E9D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3.89</w:t>
            </w:r>
            <w:r w:rsidRPr="00DF21BB">
              <w:rPr>
                <w:rFonts w:cs="Helvetica" w:hint="eastAsia"/>
                <w:kern w:val="0"/>
              </w:rPr>
              <w:t>億元</w:t>
            </w:r>
          </w:p>
        </w:tc>
        <w:tc>
          <w:tcPr>
            <w:tcW w:w="1243" w:type="dxa"/>
            <w:shd w:val="clear" w:color="auto" w:fill="auto"/>
            <w:tcMar>
              <w:top w:w="260" w:type="nil"/>
              <w:left w:w="120" w:type="nil"/>
              <w:bottom w:w="120" w:type="nil"/>
              <w:right w:w="260" w:type="nil"/>
            </w:tcMar>
            <w:vAlign w:val="center"/>
            <w:tcPrChange w:id="1243" w:author="腹黒い茶" w:date="2013-07-08T12:02: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47C42E8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1406" w:type="dxa"/>
            <w:shd w:val="clear" w:color="auto" w:fill="auto"/>
            <w:tcMar>
              <w:top w:w="260" w:type="nil"/>
              <w:left w:w="120" w:type="nil"/>
              <w:bottom w:w="120" w:type="nil"/>
              <w:right w:w="260" w:type="nil"/>
            </w:tcMar>
            <w:vAlign w:val="center"/>
            <w:tcPrChange w:id="1244" w:author="腹黒い茶" w:date="2013-07-08T12:02:00Z">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4C38BF1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3E06D049" w14:textId="77777777" w:rsidTr="001F4B8F">
        <w:tblPrEx>
          <w:tblPrExChange w:id="1245" w:author="腹黒い茶" w:date="2013-07-08T12:02:00Z">
            <w:tblPrEx>
              <w:tblBorders>
                <w:top w:val="none" w:sz="0" w:space="0" w:color="auto"/>
              </w:tblBorders>
            </w:tblPrEx>
          </w:tblPrExChange>
        </w:tblPrEx>
        <w:trPr>
          <w:jc w:val="center"/>
          <w:trPrChange w:id="1246" w:author="腹黒い茶" w:date="2013-07-08T12:02:00Z">
            <w:trPr>
              <w:jc w:val="center"/>
            </w:trPr>
          </w:trPrChange>
        </w:trPr>
        <w:tc>
          <w:tcPr>
            <w:tcW w:w="3016" w:type="dxa"/>
            <w:shd w:val="clear" w:color="auto" w:fill="auto"/>
            <w:tcMar>
              <w:top w:w="260" w:type="nil"/>
              <w:left w:w="120" w:type="nil"/>
              <w:bottom w:w="120" w:type="nil"/>
              <w:right w:w="260" w:type="nil"/>
            </w:tcMar>
            <w:vAlign w:val="center"/>
            <w:tcPrChange w:id="1247" w:author="腹黒い茶" w:date="2013-07-08T12:02:00Z">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17915D18"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已申請之醫院家次</w:t>
            </w:r>
          </w:p>
        </w:tc>
        <w:tc>
          <w:tcPr>
            <w:tcW w:w="1546" w:type="dxa"/>
            <w:shd w:val="clear" w:color="auto" w:fill="auto"/>
            <w:tcMar>
              <w:top w:w="260" w:type="nil"/>
              <w:left w:w="120" w:type="nil"/>
              <w:bottom w:w="120" w:type="nil"/>
              <w:right w:w="260" w:type="nil"/>
            </w:tcMar>
            <w:vAlign w:val="center"/>
            <w:tcPrChange w:id="1248" w:author="腹黒い茶" w:date="2013-07-08T12:02: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3EAD0D5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164</w:t>
            </w:r>
            <w:r w:rsidRPr="00DF21BB">
              <w:rPr>
                <w:rFonts w:cs="Helvetica" w:hint="eastAsia"/>
                <w:kern w:val="0"/>
              </w:rPr>
              <w:t>家</w:t>
            </w:r>
          </w:p>
        </w:tc>
        <w:tc>
          <w:tcPr>
            <w:tcW w:w="1243" w:type="dxa"/>
            <w:shd w:val="clear" w:color="auto" w:fill="auto"/>
            <w:tcMar>
              <w:top w:w="260" w:type="nil"/>
              <w:left w:w="120" w:type="nil"/>
              <w:bottom w:w="120" w:type="nil"/>
              <w:right w:w="260" w:type="nil"/>
            </w:tcMar>
            <w:vAlign w:val="center"/>
            <w:tcPrChange w:id="1249" w:author="腹黒い茶" w:date="2013-07-08T12:02: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0FE51E6B"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06" w:type="dxa"/>
            <w:shd w:val="clear" w:color="auto" w:fill="auto"/>
            <w:tcMar>
              <w:top w:w="260" w:type="nil"/>
              <w:left w:w="120" w:type="nil"/>
              <w:bottom w:w="120" w:type="nil"/>
              <w:right w:w="260" w:type="nil"/>
            </w:tcMar>
            <w:vAlign w:val="center"/>
            <w:tcPrChange w:id="1250" w:author="腹黒い茶" w:date="2013-07-08T12:02:00Z">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63CCAC9C"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10F0819" w14:textId="77777777" w:rsidTr="001F4B8F">
        <w:tblPrEx>
          <w:tblPrExChange w:id="1251" w:author="腹黒い茶" w:date="2013-07-08T12:02:00Z">
            <w:tblPrEx>
              <w:tblBorders>
                <w:top w:val="none" w:sz="0" w:space="0" w:color="auto"/>
              </w:tblBorders>
            </w:tblPrEx>
          </w:tblPrExChange>
        </w:tblPrEx>
        <w:trPr>
          <w:jc w:val="center"/>
          <w:trPrChange w:id="1252" w:author="腹黒い茶" w:date="2013-07-08T12:02:00Z">
            <w:trPr>
              <w:jc w:val="center"/>
            </w:trPr>
          </w:trPrChange>
        </w:trPr>
        <w:tc>
          <w:tcPr>
            <w:tcW w:w="3016" w:type="dxa"/>
            <w:shd w:val="clear" w:color="auto" w:fill="auto"/>
            <w:tcMar>
              <w:top w:w="260" w:type="nil"/>
              <w:left w:w="120" w:type="nil"/>
              <w:bottom w:w="120" w:type="nil"/>
              <w:right w:w="260" w:type="nil"/>
            </w:tcMar>
            <w:vAlign w:val="center"/>
            <w:tcPrChange w:id="1253" w:author="腹黒い茶" w:date="2013-07-08T12:02:00Z">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267164C7"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已申請檢查之醫院家次</w:t>
            </w:r>
          </w:p>
        </w:tc>
        <w:tc>
          <w:tcPr>
            <w:tcW w:w="1546" w:type="dxa"/>
            <w:shd w:val="clear" w:color="auto" w:fill="auto"/>
            <w:tcMar>
              <w:top w:w="260" w:type="nil"/>
              <w:left w:w="120" w:type="nil"/>
              <w:bottom w:w="120" w:type="nil"/>
              <w:right w:w="260" w:type="nil"/>
            </w:tcMar>
            <w:vAlign w:val="center"/>
            <w:tcPrChange w:id="1254" w:author="腹黒い茶" w:date="2013-07-08T12:02: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6733DB1E"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243" w:type="dxa"/>
            <w:shd w:val="clear" w:color="auto" w:fill="auto"/>
            <w:tcMar>
              <w:top w:w="260" w:type="nil"/>
              <w:left w:w="120" w:type="nil"/>
              <w:bottom w:w="120" w:type="nil"/>
              <w:right w:w="260" w:type="nil"/>
            </w:tcMar>
            <w:vAlign w:val="center"/>
            <w:tcPrChange w:id="1255" w:author="腹黒い茶" w:date="2013-07-08T12:02: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4B69E9E9"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120</w:t>
            </w:r>
            <w:r w:rsidRPr="00DF21BB">
              <w:rPr>
                <w:rFonts w:cs="Helvetica" w:hint="eastAsia"/>
                <w:kern w:val="0"/>
              </w:rPr>
              <w:t>家</w:t>
            </w:r>
          </w:p>
        </w:tc>
        <w:tc>
          <w:tcPr>
            <w:tcW w:w="1406" w:type="dxa"/>
            <w:shd w:val="clear" w:color="auto" w:fill="auto"/>
            <w:tcMar>
              <w:top w:w="260" w:type="nil"/>
              <w:left w:w="120" w:type="nil"/>
              <w:bottom w:w="120" w:type="nil"/>
              <w:right w:w="260" w:type="nil"/>
            </w:tcMar>
            <w:vAlign w:val="center"/>
            <w:tcPrChange w:id="1256" w:author="腹黒い茶" w:date="2013-07-08T12:02:00Z">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393F6B95"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C6A19AE" w14:textId="77777777" w:rsidTr="001F4B8F">
        <w:tblPrEx>
          <w:tblPrExChange w:id="1257" w:author="腹黒い茶" w:date="2013-07-08T12:02:00Z">
            <w:tblPrEx>
              <w:tblBorders>
                <w:top w:val="none" w:sz="0" w:space="0" w:color="auto"/>
              </w:tblBorders>
            </w:tblPrEx>
          </w:tblPrExChange>
        </w:tblPrEx>
        <w:trPr>
          <w:jc w:val="center"/>
          <w:trPrChange w:id="1258" w:author="腹黒い茶" w:date="2013-07-08T12:02:00Z">
            <w:trPr>
              <w:jc w:val="center"/>
            </w:trPr>
          </w:trPrChange>
        </w:trPr>
        <w:tc>
          <w:tcPr>
            <w:tcW w:w="3016" w:type="dxa"/>
            <w:shd w:val="clear" w:color="auto" w:fill="auto"/>
            <w:tcMar>
              <w:top w:w="260" w:type="nil"/>
              <w:left w:w="120" w:type="nil"/>
              <w:bottom w:w="120" w:type="nil"/>
              <w:right w:w="260" w:type="nil"/>
            </w:tcMar>
            <w:vAlign w:val="center"/>
            <w:tcPrChange w:id="1259" w:author="腹黒い茶" w:date="2013-07-08T12:02:00Z">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48B6802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已申請查驗之醫院家次</w:t>
            </w:r>
          </w:p>
        </w:tc>
        <w:tc>
          <w:tcPr>
            <w:tcW w:w="1546" w:type="dxa"/>
            <w:shd w:val="clear" w:color="auto" w:fill="auto"/>
            <w:tcMar>
              <w:top w:w="260" w:type="nil"/>
              <w:left w:w="120" w:type="nil"/>
              <w:bottom w:w="120" w:type="nil"/>
              <w:right w:w="260" w:type="nil"/>
            </w:tcMar>
            <w:vAlign w:val="center"/>
            <w:tcPrChange w:id="1260" w:author="腹黒い茶" w:date="2013-07-08T12:02: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1C5FF0B4"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243" w:type="dxa"/>
            <w:shd w:val="clear" w:color="auto" w:fill="auto"/>
            <w:tcMar>
              <w:top w:w="260" w:type="nil"/>
              <w:left w:w="120" w:type="nil"/>
              <w:bottom w:w="120" w:type="nil"/>
              <w:right w:w="260" w:type="nil"/>
            </w:tcMar>
            <w:vAlign w:val="center"/>
            <w:tcPrChange w:id="1261" w:author="腹黒い茶" w:date="2013-07-08T12:02: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27A1DF4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57</w:t>
            </w:r>
            <w:r w:rsidRPr="00DF21BB">
              <w:rPr>
                <w:rFonts w:cs="Helvetica" w:hint="eastAsia"/>
                <w:kern w:val="0"/>
              </w:rPr>
              <w:t>家</w:t>
            </w:r>
          </w:p>
        </w:tc>
        <w:tc>
          <w:tcPr>
            <w:tcW w:w="1406" w:type="dxa"/>
            <w:shd w:val="clear" w:color="auto" w:fill="auto"/>
            <w:tcMar>
              <w:top w:w="260" w:type="nil"/>
              <w:left w:w="120" w:type="nil"/>
              <w:bottom w:w="120" w:type="nil"/>
              <w:right w:w="260" w:type="nil"/>
            </w:tcMar>
            <w:vAlign w:val="center"/>
            <w:tcPrChange w:id="1262" w:author="腹黒い茶" w:date="2013-07-08T12:02:00Z">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07FEFE3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&gt;170</w:t>
            </w:r>
            <w:r w:rsidRPr="00DF21BB">
              <w:rPr>
                <w:rFonts w:cs="Helvetica" w:hint="eastAsia"/>
                <w:kern w:val="0"/>
              </w:rPr>
              <w:t>家</w:t>
            </w:r>
          </w:p>
        </w:tc>
      </w:tr>
      <w:tr w:rsidR="007B5CDA" w:rsidRPr="00DF21BB" w14:paraId="5A9BD532" w14:textId="77777777" w:rsidTr="001F4B8F">
        <w:tblPrEx>
          <w:tblPrExChange w:id="1263" w:author="腹黒い茶" w:date="2013-07-08T12:02:00Z">
            <w:tblPrEx>
              <w:tblBorders>
                <w:top w:val="none" w:sz="0" w:space="0" w:color="auto"/>
              </w:tblBorders>
            </w:tblPrEx>
          </w:tblPrExChange>
        </w:tblPrEx>
        <w:trPr>
          <w:jc w:val="center"/>
          <w:trPrChange w:id="1264" w:author="腹黒い茶" w:date="2013-07-08T12:02:00Z">
            <w:trPr>
              <w:jc w:val="center"/>
            </w:trPr>
          </w:trPrChange>
        </w:trPr>
        <w:tc>
          <w:tcPr>
            <w:tcW w:w="3016" w:type="dxa"/>
            <w:shd w:val="clear" w:color="auto" w:fill="auto"/>
            <w:tcMar>
              <w:top w:w="260" w:type="nil"/>
              <w:left w:w="120" w:type="nil"/>
              <w:bottom w:w="120" w:type="nil"/>
              <w:right w:w="260" w:type="nil"/>
            </w:tcMar>
            <w:vAlign w:val="center"/>
            <w:tcPrChange w:id="1265" w:author="腹黒い茶" w:date="2013-07-08T12:02:00Z">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6D68026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已申請之補助金額</w:t>
            </w:r>
          </w:p>
        </w:tc>
        <w:tc>
          <w:tcPr>
            <w:tcW w:w="1546" w:type="dxa"/>
            <w:shd w:val="clear" w:color="auto" w:fill="auto"/>
            <w:tcMar>
              <w:top w:w="260" w:type="nil"/>
              <w:left w:w="120" w:type="nil"/>
              <w:bottom w:w="120" w:type="nil"/>
              <w:right w:w="260" w:type="nil"/>
            </w:tcMar>
            <w:vAlign w:val="center"/>
            <w:tcPrChange w:id="1266" w:author="腹黒い茶" w:date="2013-07-08T12:02: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4A31DDBF"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3.27</w:t>
            </w:r>
            <w:r w:rsidRPr="00DF21BB">
              <w:rPr>
                <w:rFonts w:cs="Helvetica" w:hint="eastAsia"/>
                <w:kern w:val="0"/>
              </w:rPr>
              <w:t>億元</w:t>
            </w:r>
          </w:p>
        </w:tc>
        <w:tc>
          <w:tcPr>
            <w:tcW w:w="1243" w:type="dxa"/>
            <w:shd w:val="clear" w:color="auto" w:fill="auto"/>
            <w:tcMar>
              <w:top w:w="260" w:type="nil"/>
              <w:left w:w="120" w:type="nil"/>
              <w:bottom w:w="120" w:type="nil"/>
              <w:right w:w="260" w:type="nil"/>
            </w:tcMar>
            <w:vAlign w:val="center"/>
            <w:tcPrChange w:id="1267" w:author="腹黒い茶" w:date="2013-07-08T12:02: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7614D39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1406" w:type="dxa"/>
            <w:shd w:val="clear" w:color="auto" w:fill="auto"/>
            <w:tcMar>
              <w:top w:w="260" w:type="nil"/>
              <w:left w:w="120" w:type="nil"/>
              <w:bottom w:w="120" w:type="nil"/>
              <w:right w:w="260" w:type="nil"/>
            </w:tcMar>
            <w:vAlign w:val="center"/>
            <w:tcPrChange w:id="1268" w:author="腹黒い茶" w:date="2013-07-08T12:02:00Z">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1806DEBE"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6F953E22" w14:textId="77777777" w:rsidTr="001F4B8F">
        <w:trPr>
          <w:jc w:val="center"/>
          <w:trPrChange w:id="1269" w:author="腹黒い茶" w:date="2013-07-08T12:02:00Z">
            <w:trPr>
              <w:jc w:val="center"/>
            </w:trPr>
          </w:trPrChange>
        </w:trPr>
        <w:tc>
          <w:tcPr>
            <w:tcW w:w="3016" w:type="dxa"/>
            <w:shd w:val="clear" w:color="auto" w:fill="auto"/>
            <w:tcMar>
              <w:top w:w="260" w:type="nil"/>
              <w:left w:w="120" w:type="nil"/>
              <w:bottom w:w="120" w:type="nil"/>
              <w:right w:w="260" w:type="nil"/>
            </w:tcMar>
            <w:vAlign w:val="center"/>
            <w:tcPrChange w:id="1270" w:author="腹黒い茶" w:date="2013-07-08T12:02:00Z">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274EC58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補助款餘額</w:t>
            </w:r>
          </w:p>
        </w:tc>
        <w:tc>
          <w:tcPr>
            <w:tcW w:w="1546" w:type="dxa"/>
            <w:shd w:val="clear" w:color="auto" w:fill="auto"/>
            <w:tcMar>
              <w:top w:w="260" w:type="nil"/>
              <w:left w:w="120" w:type="nil"/>
              <w:bottom w:w="120" w:type="nil"/>
              <w:right w:w="260" w:type="nil"/>
            </w:tcMar>
            <w:vAlign w:val="center"/>
            <w:tcPrChange w:id="1271" w:author="腹黒い茶" w:date="2013-07-08T12:02: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13FC3771"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6.17</w:t>
            </w:r>
            <w:r w:rsidRPr="00DF21BB">
              <w:rPr>
                <w:rFonts w:cs="Helvetica" w:hint="eastAsia"/>
                <w:kern w:val="0"/>
              </w:rPr>
              <w:t>千萬元</w:t>
            </w:r>
          </w:p>
        </w:tc>
        <w:tc>
          <w:tcPr>
            <w:tcW w:w="1243" w:type="dxa"/>
            <w:shd w:val="clear" w:color="auto" w:fill="auto"/>
            <w:tcMar>
              <w:top w:w="260" w:type="nil"/>
              <w:left w:w="120" w:type="nil"/>
              <w:bottom w:w="120" w:type="nil"/>
              <w:right w:w="260" w:type="nil"/>
            </w:tcMar>
            <w:vAlign w:val="center"/>
            <w:tcPrChange w:id="1272" w:author="腹黒い茶" w:date="2013-07-08T12:02: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4DE79F6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c>
          <w:tcPr>
            <w:tcW w:w="1406" w:type="dxa"/>
            <w:shd w:val="clear" w:color="auto" w:fill="auto"/>
            <w:tcMar>
              <w:top w:w="260" w:type="nil"/>
              <w:left w:w="120" w:type="nil"/>
              <w:bottom w:w="120" w:type="nil"/>
              <w:right w:w="260" w:type="nil"/>
            </w:tcMar>
            <w:vAlign w:val="center"/>
            <w:tcPrChange w:id="1273" w:author="腹黒い茶" w:date="2013-07-08T12:02:00Z">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49DAF27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r>
    </w:tbl>
    <w:p w14:paraId="4B7D9C4E" w14:textId="50075BE1" w:rsidR="007B5CDA" w:rsidRPr="009601F8" w:rsidRDefault="007B5CDA">
      <w:pPr>
        <w:pStyle w:val="aff2"/>
        <w:rPr>
          <w:rPrChange w:id="1274" w:author="Haraguroicha Hsu" w:date="2013-06-30T04:19:00Z">
            <w:rPr>
              <w:sz w:val="22"/>
            </w:rPr>
          </w:rPrChange>
        </w:rPr>
        <w:pPrChange w:id="1275" w:author="腹黒い茶" w:date="2013-07-08T12:00:00Z">
          <w:pPr>
            <w:ind w:leftChars="506" w:left="1417" w:rightChars="505" w:right="1414" w:firstLineChars="0" w:firstLine="0"/>
            <w:jc w:val="right"/>
          </w:pPr>
        </w:pPrChange>
      </w:pPr>
      <w:r w:rsidRPr="009601F8">
        <w:rPr>
          <w:rPrChange w:id="1276" w:author="Haraguroicha Hsu" w:date="2013-06-30T04:19:00Z">
            <w:rPr>
              <w:sz w:val="22"/>
            </w:rPr>
          </w:rPrChange>
        </w:rPr>
        <w:t>(</w:t>
      </w:r>
      <w:r w:rsidRPr="009601F8">
        <w:rPr>
          <w:rFonts w:hint="eastAsia"/>
          <w:rPrChange w:id="1277" w:author="Haraguroicha Hsu" w:date="2013-06-30T04:19:00Z">
            <w:rPr>
              <w:rFonts w:hint="eastAsia"/>
              <w:sz w:val="22"/>
            </w:rPr>
          </w:rPrChange>
        </w:rPr>
        <w:t>參考於衛生署網站</w:t>
      </w:r>
      <w:r w:rsidRPr="009601F8">
        <w:rPr>
          <w:rPrChange w:id="1278" w:author="Haraguroicha Hsu" w:date="2013-06-30T04:19:00Z">
            <w:rPr>
              <w:sz w:val="22"/>
            </w:rPr>
          </w:rPrChange>
        </w:rPr>
        <w:fldChar w:fldCharType="begin"/>
      </w:r>
      <w:r w:rsidR="005A3748" w:rsidRPr="009601F8">
        <w:rPr>
          <w:rPrChange w:id="1279" w:author="Haraguroicha Hsu" w:date="2013-06-30T04:19:00Z">
            <w:rPr>
              <w:sz w:val="22"/>
            </w:rPr>
          </w:rPrChange>
        </w:rPr>
        <w:instrText xml:space="preserve"> ADDIN EN.CITE &lt;EndNote&gt;&lt;Cite&gt;&lt;RecNum&gt;6645&lt;/RecNum&gt;&lt;DisplayText&gt;[2]&lt;/DisplayText&gt;&lt;record&gt;&lt;rec-number&gt;6645&lt;/rec-number&gt;&lt;foreign-keys&gt;&lt;key app="EN" db-id="0s5pvxfwiaw05jevw5cp9pal0rrefp5sa5fe"&gt;6645&lt;/key&gt;&lt;/foreign-keys&gt;&lt;ref-type name="Web Page"&gt;12&lt;/ref-type&gt;&lt;contributors&gt;&lt;authors&gt;&lt;author&gt;</w:instrText>
      </w:r>
      <w:r w:rsidR="005A3748" w:rsidRPr="009601F8">
        <w:rPr>
          <w:rFonts w:hint="eastAsia"/>
          <w:rPrChange w:id="1280" w:author="Haraguroicha Hsu" w:date="2013-06-30T04:19:00Z">
            <w:rPr>
              <w:rFonts w:hint="eastAsia"/>
              <w:sz w:val="22"/>
            </w:rPr>
          </w:rPrChange>
        </w:rPr>
        <w:instrText>行政院衛生署電子病歷推動專區</w:instrText>
      </w:r>
      <w:r w:rsidR="005A3748" w:rsidRPr="009601F8">
        <w:rPr>
          <w:rPrChange w:id="1281" w:author="Haraguroicha Hsu" w:date="2013-06-30T04:19:00Z">
            <w:rPr>
              <w:sz w:val="22"/>
            </w:rPr>
          </w:rPrChange>
        </w:rPr>
        <w:instrText>&lt;/author&gt;&lt;/authors&gt;&lt;/contributors&gt;&lt;titles&gt;&lt;title&gt;</w:instrText>
      </w:r>
      <w:r w:rsidR="005A3748" w:rsidRPr="009601F8">
        <w:rPr>
          <w:rFonts w:hint="eastAsia"/>
          <w:rPrChange w:id="1282" w:author="Haraguroicha Hsu" w:date="2013-06-30T04:19:00Z">
            <w:rPr>
              <w:rFonts w:hint="eastAsia"/>
              <w:sz w:val="22"/>
            </w:rPr>
          </w:rPrChange>
        </w:rPr>
        <w:instrText>歷年補助案</w:instrText>
      </w:r>
      <w:r w:rsidR="005A3748" w:rsidRPr="009601F8">
        <w:rPr>
          <w:rPrChange w:id="1283" w:author="Haraguroicha Hsu" w:date="2013-06-30T04:19:00Z">
            <w:rPr>
              <w:sz w:val="22"/>
            </w:rPr>
          </w:rPrChange>
        </w:rPr>
        <w:instrText>&lt;/title&gt;&lt;secondary-title&gt;</w:instrText>
      </w:r>
      <w:r w:rsidR="005A3748" w:rsidRPr="009601F8">
        <w:rPr>
          <w:rFonts w:hint="eastAsia"/>
          <w:rPrChange w:id="1284" w:author="Haraguroicha Hsu" w:date="2013-06-30T04:19:00Z">
            <w:rPr>
              <w:rFonts w:hint="eastAsia"/>
              <w:sz w:val="22"/>
            </w:rPr>
          </w:rPrChange>
        </w:rPr>
        <w:instrText>行政院衛生署電子病歷推動專區</w:instrText>
      </w:r>
      <w:r w:rsidR="005A3748" w:rsidRPr="009601F8">
        <w:rPr>
          <w:rPrChange w:id="1285" w:author="Haraguroicha Hsu" w:date="2013-06-30T04:19:00Z">
            <w:rPr>
              <w:sz w:val="22"/>
            </w:rPr>
          </w:rPrChange>
        </w:rPr>
        <w:instrText>&lt;/secondary-title&gt;&lt;/titles&gt;&lt;periodical&gt;&lt;full-title&gt;</w:instrText>
      </w:r>
      <w:r w:rsidR="005A3748" w:rsidRPr="009601F8">
        <w:rPr>
          <w:rFonts w:hint="eastAsia"/>
          <w:rPrChange w:id="1286" w:author="Haraguroicha Hsu" w:date="2013-06-30T04:19:00Z">
            <w:rPr>
              <w:rFonts w:hint="eastAsia"/>
              <w:sz w:val="22"/>
            </w:rPr>
          </w:rPrChange>
        </w:rPr>
        <w:instrText>行政院衛生署電子病歷推動專區</w:instrText>
      </w:r>
      <w:r w:rsidR="005A3748" w:rsidRPr="009601F8">
        <w:rPr>
          <w:rPrChange w:id="1287" w:author="Haraguroicha Hsu" w:date="2013-06-30T04:19:00Z">
            <w:rPr>
              <w:sz w:val="22"/>
            </w:rPr>
          </w:rPrChange>
        </w:rPr>
        <w:instrText>&lt;/full-title&gt;&lt;/periodical&gt;&lt;volume&gt;&lt;style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9601F8">
        <w:rPr>
          <w:rPrChange w:id="1288" w:author="Haraguroicha Hsu" w:date="2013-06-30T04:19:00Z">
            <w:rPr>
              <w:sz w:val="22"/>
            </w:rPr>
          </w:rPrChange>
        </w:rPr>
        <w:fldChar w:fldCharType="separate"/>
      </w:r>
      <w:r w:rsidR="00084924" w:rsidRPr="009601F8">
        <w:rPr>
          <w:rPrChange w:id="1289" w:author="Haraguroicha Hsu" w:date="2013-06-30T04:19:00Z">
            <w:rPr>
              <w:noProof/>
              <w:sz w:val="22"/>
            </w:rPr>
          </w:rPrChange>
        </w:rPr>
        <w:t>[</w:t>
      </w:r>
      <w:r w:rsidR="007D7F2F">
        <w:fldChar w:fldCharType="begin"/>
      </w:r>
      <w:r w:rsidR="007D7F2F">
        <w:instrText xml:space="preserve"> HYPERLINK \l "_ENREF_2" \o "</w:instrText>
      </w:r>
      <w:r w:rsidR="007D7F2F">
        <w:instrText>行政院衛生署電子病歷推動專區</w:instrText>
      </w:r>
      <w:r w:rsidR="007D7F2F">
        <w:instrText xml:space="preserve">, 2010 #6645" </w:instrText>
      </w:r>
      <w:r w:rsidR="007D7F2F">
        <w:fldChar w:fldCharType="separate"/>
      </w:r>
      <w:r w:rsidR="007D7F2F" w:rsidRPr="009601F8">
        <w:rPr>
          <w:rPrChange w:id="1290" w:author="Haraguroicha Hsu" w:date="2013-06-30T04:19:00Z">
            <w:rPr>
              <w:noProof/>
              <w:sz w:val="22"/>
            </w:rPr>
          </w:rPrChange>
        </w:rPr>
        <w:t>2</w:t>
      </w:r>
      <w:r w:rsidR="007D7F2F">
        <w:fldChar w:fldCharType="end"/>
      </w:r>
      <w:r w:rsidR="00084924" w:rsidRPr="009601F8">
        <w:rPr>
          <w:rPrChange w:id="1291" w:author="Haraguroicha Hsu" w:date="2013-06-30T04:19:00Z">
            <w:rPr>
              <w:noProof/>
              <w:sz w:val="22"/>
            </w:rPr>
          </w:rPrChange>
        </w:rPr>
        <w:t>]</w:t>
      </w:r>
      <w:r w:rsidRPr="009601F8">
        <w:rPr>
          <w:rPrChange w:id="1292" w:author="Haraguroicha Hsu" w:date="2013-06-30T04:19:00Z">
            <w:rPr>
              <w:sz w:val="22"/>
            </w:rPr>
          </w:rPrChange>
        </w:rPr>
        <w:fldChar w:fldCharType="end"/>
      </w:r>
      <w:r w:rsidRPr="009601F8">
        <w:rPr>
          <w:rPrChange w:id="1293" w:author="Haraguroicha Hsu" w:date="2013-06-30T04:19:00Z">
            <w:rPr>
              <w:sz w:val="22"/>
            </w:rPr>
          </w:rPrChange>
        </w:rPr>
        <w:t>)</w:t>
      </w:r>
    </w:p>
    <w:p w14:paraId="02DBB429" w14:textId="77777777" w:rsidR="00DC4F25" w:rsidRPr="00DF21BB" w:rsidRDefault="00DC4F25" w:rsidP="003A0BF2">
      <w:pPr>
        <w:pStyle w:val="2"/>
      </w:pPr>
      <w:bookmarkStart w:id="1294" w:name="_Toc352873092"/>
      <w:bookmarkStart w:id="1295" w:name="_Toc357866724"/>
      <w:bookmarkStart w:id="1296" w:name="_Toc361079384"/>
      <w:r w:rsidRPr="00DF21BB">
        <w:rPr>
          <w:rFonts w:hint="eastAsia"/>
        </w:rPr>
        <w:t>研究動機</w:t>
      </w:r>
      <w:bookmarkEnd w:id="1294"/>
      <w:bookmarkEnd w:id="1295"/>
      <w:bookmarkEnd w:id="1296"/>
    </w:p>
    <w:p w14:paraId="15E9B1CB" w14:textId="195E71CE" w:rsidR="0022241E" w:rsidRPr="00DF21BB" w:rsidRDefault="000E52F4" w:rsidP="004E4C6B">
      <w:pPr>
        <w:ind w:firstLine="560"/>
      </w:pPr>
      <w:r w:rsidRPr="00DF21BB">
        <w:rPr>
          <w:rFonts w:hint="eastAsia"/>
        </w:rPr>
        <w:t>在國際上，雲端服務與雲端醫療的爭相競爭之下</w:t>
      </w:r>
      <w:r w:rsidR="005757A5">
        <w:rPr>
          <w:rFonts w:hint="eastAsia"/>
        </w:rPr>
        <w:t>，以及有不少學者已經開始著手使用雲端運算技術</w: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EN.CITE.DATA </w:instrText>
      </w:r>
      <w:r w:rsidR="003C0309">
        <w:fldChar w:fldCharType="end"/>
      </w:r>
      <w:r w:rsidR="003C0309">
        <w:fldChar w:fldCharType="separate"/>
      </w:r>
      <w:r w:rsidR="003C0309">
        <w:rPr>
          <w:noProof/>
        </w:rPr>
        <w:t>[</w:t>
      </w:r>
      <w:hyperlink w:anchor="_ENREF_3" w:tooltip="Vilaplana, 2013 #6798" w:history="1">
        <w:r w:rsidR="007D7F2F">
          <w:rPr>
            <w:noProof/>
          </w:rPr>
          <w:t>3-10</w:t>
        </w:r>
      </w:hyperlink>
      <w:r w:rsidR="003C0309">
        <w:rPr>
          <w:noProof/>
        </w:rPr>
        <w:t>]</w:t>
      </w:r>
      <w:r w:rsidR="003C0309">
        <w:fldChar w:fldCharType="end"/>
      </w:r>
      <w:r w:rsidR="005757A5">
        <w:rPr>
          <w:rFonts w:hint="eastAsia"/>
        </w:rPr>
        <w:t>、</w:t>
      </w:r>
      <w:r w:rsidR="005757A5">
        <w:rPr>
          <w:rFonts w:hint="eastAsia"/>
        </w:rPr>
        <w:t>Web 3.0</w: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 </w:instrTex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EN.CITE.DATA </w:instrText>
      </w:r>
      <w:r w:rsidR="003C0309">
        <w:fldChar w:fldCharType="end"/>
      </w:r>
      <w:r w:rsidR="003C0309">
        <w:fldChar w:fldCharType="separate"/>
      </w:r>
      <w:r w:rsidR="003C0309">
        <w:rPr>
          <w:noProof/>
        </w:rPr>
        <w:t>[</w:t>
      </w:r>
      <w:hyperlink w:anchor="_ENREF_11" w:tooltip="Cho, 2008 #6961" w:history="1">
        <w:r w:rsidR="007D7F2F">
          <w:rPr>
            <w:noProof/>
          </w:rPr>
          <w:t>11-13</w:t>
        </w:r>
      </w:hyperlink>
      <w:r w:rsidR="003C0309">
        <w:rPr>
          <w:noProof/>
        </w:rPr>
        <w:t>]</w:t>
      </w:r>
      <w:r w:rsidR="003C0309">
        <w:fldChar w:fldCharType="end"/>
      </w:r>
      <w:r w:rsidR="005757A5">
        <w:rPr>
          <w:rFonts w:hint="eastAsia"/>
        </w:rPr>
        <w:t>與</w:t>
      </w:r>
      <w:r w:rsidR="005757A5">
        <w:rPr>
          <w:rFonts w:hint="eastAsia"/>
        </w:rPr>
        <w:t>HTML5</w:t>
      </w:r>
      <w:r w:rsidR="003C0309">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rsidR="003C0309">
        <w:fldChar w:fldCharType="separate"/>
      </w:r>
      <w:r w:rsidR="003C0309">
        <w:rPr>
          <w:noProof/>
        </w:rPr>
        <w:t>[</w:t>
      </w:r>
      <w:hyperlink w:anchor="_ENREF_14" w:tooltip="Liwei, 2012 #6957" w:history="1">
        <w:r w:rsidR="007D7F2F">
          <w:rPr>
            <w:noProof/>
          </w:rPr>
          <w:t>14</w:t>
        </w:r>
      </w:hyperlink>
      <w:r w:rsidR="003C0309">
        <w:rPr>
          <w:noProof/>
        </w:rPr>
        <w:t>]</w:t>
      </w:r>
      <w:r w:rsidR="003C0309">
        <w:fldChar w:fldCharType="end"/>
      </w:r>
      <w:r w:rsidR="005757A5">
        <w:rPr>
          <w:rFonts w:hint="eastAsia"/>
        </w:rPr>
        <w:t>等新技術應用至醫療領域的研究</w:t>
      </w:r>
      <w:r w:rsidRPr="00DF21BB">
        <w:rPr>
          <w:rFonts w:hint="eastAsia"/>
        </w:rPr>
        <w:t>，</w:t>
      </w:r>
      <w:r w:rsidR="00014EBC">
        <w:rPr>
          <w:rFonts w:hint="eastAsia"/>
        </w:rPr>
        <w:t>因此</w:t>
      </w:r>
      <w:r w:rsidRPr="00DF21BB">
        <w:rPr>
          <w:rFonts w:hint="eastAsia"/>
        </w:rPr>
        <w:t>病歷資料的交換互通與即時處理顯示已經成為了未來的趨勢。尤其是國內的電子病歷交換之後，將</w:t>
      </w:r>
      <w:r w:rsidR="00834F43">
        <w:rPr>
          <w:rFonts w:hint="eastAsia"/>
        </w:rPr>
        <w:t>會面臨到的是系統是否能夠直接呈現出電子病歷中所包含的資料，而不</w:t>
      </w:r>
      <w:r w:rsidRPr="00DF21BB">
        <w:rPr>
          <w:rFonts w:hint="eastAsia"/>
        </w:rPr>
        <w:t>需要經由</w:t>
      </w:r>
      <w:r w:rsidRPr="00DF21BB">
        <w:rPr>
          <w:rFonts w:hint="eastAsia"/>
        </w:rPr>
        <w:t>HIS</w:t>
      </w:r>
      <w:r w:rsidR="00834F43">
        <w:rPr>
          <w:rFonts w:hint="eastAsia"/>
        </w:rPr>
        <w:t>系統去套用表單來呈現資料，並且能夠即時</w:t>
      </w:r>
      <w:r w:rsidRPr="00DF21BB">
        <w:rPr>
          <w:rFonts w:hint="eastAsia"/>
        </w:rPr>
        <w:t>將同一份電子病歷迅速的轉換成不同的樣貌來顯示各種包含在內的病歷資料。</w:t>
      </w:r>
    </w:p>
    <w:p w14:paraId="52E5F5E0" w14:textId="66772EE7" w:rsidR="00FF022B" w:rsidRPr="00DF21BB" w:rsidRDefault="000E52F4" w:rsidP="004E4C6B">
      <w:pPr>
        <w:ind w:firstLine="560"/>
        <w:rPr>
          <w:rFonts w:cs="Adobe 明體 Std L"/>
        </w:rPr>
      </w:pPr>
      <w:r w:rsidRPr="00DF21BB">
        <w:rPr>
          <w:rFonts w:hint="eastAsia"/>
        </w:rPr>
        <w:t>在目前國內政府力推全民健康雲</w:t>
      </w:r>
      <w:r w:rsidRPr="00DF21BB">
        <w:fldChar w:fldCharType="begin"/>
      </w:r>
      <w:r w:rsidR="003C0309">
        <w:rPr>
          <w:rFonts w:hint="eastAsia"/>
        </w:rPr>
        <w:instrText xml:space="preserve"> ADDIN EN.CITE &lt;EndNote&gt;&lt;Cite&gt;&lt;Author&gt;</w:instrText>
      </w:r>
      <w:r w:rsidR="003C0309">
        <w:rPr>
          <w:rFonts w:hint="eastAsia"/>
        </w:rPr>
        <w:instrText>高彬原</w:instrText>
      </w:r>
      <w:r w:rsidR="003C0309">
        <w:rPr>
          <w:rFonts w:hint="eastAsia"/>
        </w:rPr>
        <w:instrText>&lt;/Author&gt;&lt;RecNum&gt;6666&lt;/RecNum&gt;&lt;DisplayText&gt;[15, 16]&lt;/DisplayText&gt;&lt;record&gt;&lt;rec-number&gt;6666&lt;/rec-number&gt;&lt;foreign-keys&gt;&lt;key app="EN" db-id="0s5pvxfwiaw05jevw5cp9pal0rrefp5sa5fe"&gt;6666&lt;/key&gt;&lt;/foreign-keys&gt;&lt;ref-type name="Web Page"&gt;12&lt;/ref-type&gt;&lt;contributors&gt;&lt;authors&gt;&lt;author&gt;</w:instrText>
      </w:r>
      <w:r w:rsidR="003C0309">
        <w:rPr>
          <w:rFonts w:hint="eastAsia"/>
        </w:rPr>
        <w:instrText>高彬原</w:instrText>
      </w:r>
      <w:r w:rsidR="003C0309">
        <w:rPr>
          <w:rFonts w:hint="eastAsia"/>
        </w:rPr>
        <w:instrText>&lt;/author&gt;&lt;/authors&gt;&lt;/contributors&gt;&lt;titles&gt;&lt;title&gt;</w:instrText>
      </w:r>
      <w:r w:rsidR="003C0309">
        <w:rPr>
          <w:rFonts w:hint="eastAsia"/>
        </w:rPr>
        <w:instrText>全民健康雲啟動</w:instrText>
      </w:r>
      <w:r w:rsidR="003C0309">
        <w:rPr>
          <w:rFonts w:hint="eastAsia"/>
        </w:rPr>
        <w:instrText xml:space="preserve"> </w:instrText>
      </w:r>
      <w:r w:rsidR="003C0309">
        <w:rPr>
          <w:rFonts w:hint="eastAsia"/>
        </w:rPr>
        <w:instrText>整合個人健康履歷</w:instrText>
      </w:r>
      <w:r w:rsidR="003C0309">
        <w:rPr>
          <w:rFonts w:hint="eastAsia"/>
        </w:rPr>
        <w:instrText>&lt;/title&gt;&lt;secondary-title&gt;</w:instrText>
      </w:r>
      <w:r w:rsidR="003C0309">
        <w:rPr>
          <w:rFonts w:hint="eastAsia"/>
        </w:rPr>
        <w:instrText>聯合報系</w:instrText>
      </w:r>
      <w:r w:rsidR="003C0309">
        <w:rPr>
          <w:rFonts w:hint="eastAsia"/>
        </w:rPr>
        <w:instrText>&lt;/secondary-title&gt;&lt;/titles&gt;&lt;volume&gt;&lt;style face="normal" font="default" charset="136" size="100%"&gt;2013&lt;/style&gt;&lt;/volume&gt;&lt;number&gt;&lt;style face="normal" font="default" charset="136" size="100%"&gt;6/3&lt;/style&gt;&lt;/number&gt;&lt;dates&gt;&lt;year&gt;&lt;style face="normal" font="default" charset="136" size="100%"&gt;2012&lt;/style&gt;&lt;/year&gt;&lt;/dates&gt;&lt;publisher&gt;</w:instrText>
      </w:r>
      <w:r w:rsidR="003C0309">
        <w:rPr>
          <w:rFonts w:hint="eastAsia"/>
        </w:rPr>
        <w:instrText>聯合報系</w:instrText>
      </w:r>
      <w:r w:rsidR="003C0309">
        <w:rPr>
          <w:rFonts w:hint="eastAsia"/>
        </w:rPr>
        <w:instrText>&lt;/publisher&gt;&lt;urls&gt;&lt;related-urls&gt;&lt;url&gt;http://video.udn.com/video/Item/ItemPage.do?sno=324-233-2B3-2F3-2B3d4-233-2B3d3d3b34324-2334&lt;/url&gt;&lt;/related-urls&gt;&lt;/urls&gt;&lt;/record&gt;&lt;/Cite&gt;&lt;Cite&gt;&lt;Author&gt;</w:instrText>
      </w:r>
      <w:r w:rsidR="003C0309">
        <w:rPr>
          <w:rFonts w:hint="eastAsia"/>
        </w:rPr>
        <w:instrText>莊沛穎</w:instrText>
      </w:r>
      <w:r w:rsidR="003C0309">
        <w:rPr>
          <w:rFonts w:hint="eastAsia"/>
        </w:rPr>
        <w:instrText>&lt;/Author&gt;&lt;RecNum&gt;6673&lt;/RecNum&gt;&lt;record&gt;&lt;rec-number&gt;6673&lt;/rec-number&gt;&lt;foreign-keys&gt;&lt;key app="EN" db-id="0s5pvxfwiaw05jevw5cp9pal0rrefp5sa5fe"&gt;6673&lt;/key&gt;&lt;/foreign-keys&gt;&lt;ref-type name="Web Page"&gt;12&lt;/ref-type&gt;&lt;contributors&gt;&lt;authors&gt;&lt;author&gt;&lt;style face="normal" font="default" charset="136" size="100%"&gt;</w:instrText>
      </w:r>
      <w:r w:rsidR="003C0309">
        <w:rPr>
          <w:rFonts w:hint="eastAsia"/>
        </w:rPr>
        <w:instrText>莊沛穎</w:instrText>
      </w:r>
      <w:r w:rsidR="003C0309">
        <w:rPr>
          <w:rFonts w:hint="eastAsia"/>
        </w:rPr>
        <w:instrText>&lt;/style&gt;&lt;/author&gt;&lt;/authors&gt;&lt;/contributors&gt;&lt;titles&gt;&lt;title&gt;&lt;style face="normal" font="default" charset="136" size="100%"&gt;</w:instrText>
      </w:r>
      <w:r w:rsidR="003C0309">
        <w:rPr>
          <w:rFonts w:hint="eastAsia"/>
        </w:rPr>
        <w:instrText>全民健康雲</w:instrText>
      </w:r>
      <w:r w:rsidR="003C0309">
        <w:rPr>
          <w:rFonts w:hint="eastAsia"/>
        </w:rPr>
        <w:instrText>&lt;/style&gt;&lt;/title&gt;&lt;secondary-title&gt;DIGITIMES&lt;/secondary-title&gt;&lt;/titles&gt;&lt;volume&gt;&lt;style face="normal" font="default" charset="136" size="100%"&gt;2013&lt;/style&gt;&lt;/volume&gt;&lt;number&gt;&lt;style face="no</w:instrText>
      </w:r>
      <w:r w:rsidR="003C0309">
        <w:instrText>rmal" font="default" charset="136" size="100%"&gt;6/3&lt;/style&gt;&lt;/number&gt;&lt;dates&gt;&lt;year&gt;&lt;style face="normal" font="default" charset="136" size="100%"&gt;2012&lt;/style&gt;&lt;/year&gt;&lt;/dates&gt;&lt;urls&gt;&lt;related-urls&gt;&lt;url&gt;http://www.digitimes.com.tw/tw/dt/n/shwnws.asp?CnlID=10&amp;amp;Cat=35&amp;amp;id=303217&lt;/url&gt;&lt;/related-urls&gt;&lt;/urls&gt;&lt;/record&gt;&lt;/Cite&gt;&lt;/EndNote&gt;</w:instrText>
      </w:r>
      <w:r w:rsidRPr="00DF21BB">
        <w:fldChar w:fldCharType="separate"/>
      </w:r>
      <w:r w:rsidR="003C0309">
        <w:rPr>
          <w:noProof/>
        </w:rPr>
        <w:t>[</w:t>
      </w:r>
      <w:hyperlink w:anchor="_ENREF_15" w:tooltip="高彬原, 2012 #6666" w:history="1">
        <w:r w:rsidR="007D7F2F">
          <w:rPr>
            <w:noProof/>
          </w:rPr>
          <w:t>15</w:t>
        </w:r>
      </w:hyperlink>
      <w:r w:rsidR="003C0309">
        <w:rPr>
          <w:noProof/>
        </w:rPr>
        <w:t xml:space="preserve">, </w:t>
      </w:r>
      <w:hyperlink w:anchor="_ENREF_16" w:tooltip="莊沛穎, 2012 #6673" w:history="1">
        <w:r w:rsidR="007D7F2F">
          <w:rPr>
            <w:noProof/>
          </w:rPr>
          <w:t>16</w:t>
        </w:r>
      </w:hyperlink>
      <w:r w:rsidR="003C0309">
        <w:rPr>
          <w:noProof/>
        </w:rPr>
        <w:t>]</w:t>
      </w:r>
      <w:r w:rsidRPr="00DF21BB">
        <w:fldChar w:fldCharType="end"/>
      </w:r>
      <w:r w:rsidRPr="00DF21BB">
        <w:rPr>
          <w:rFonts w:hint="eastAsia"/>
        </w:rPr>
        <w:t xml:space="preserve"> </w:t>
      </w:r>
      <w:r w:rsidRPr="00DF21BB">
        <w:rPr>
          <w:rFonts w:hint="eastAsia"/>
        </w:rPr>
        <w:t>，電子病歷的交換與使用是不可或缺的，而衛生署在為了推行電子病歷，並提出了推動補助款，加速國內電子病歷的普及率</w:t>
      </w:r>
      <w:r w:rsidRPr="00DF21BB">
        <w:fldChar w:fldCharType="begin"/>
      </w:r>
      <w:r w:rsidR="005A3748">
        <w:rPr>
          <w:rFonts w:hint="eastAsia"/>
        </w:rPr>
        <w:instrText xml:space="preserve"> ADDIN EN.CITE &lt;EndNote&gt;&lt;Cite&gt;&lt;Author&gt;</w:instrText>
      </w:r>
      <w:r w:rsidR="005A3748">
        <w:rPr>
          <w:rFonts w:hint="eastAsia"/>
        </w:rPr>
        <w:instrText>行政院衛生署電子病歷推動專區</w:instrText>
      </w:r>
      <w:r w:rsidR="005A3748">
        <w:rPr>
          <w:rFonts w:hint="eastAsia"/>
        </w:rPr>
        <w:instrText>&lt;/Author&gt;&lt;RecNum&gt;6645&lt;/RecNum&gt;&lt;DisplayText&gt;[2]&lt;/DisplayText&gt;&lt;record&gt;&lt;rec-number&gt;6645&lt;/rec-number&gt;&lt;foreign-keys&gt;&lt;key app="EN" db-id="0s5pvxfwiaw05jevw5cp9pal0rrefp5sa5fe"&gt;6645&lt;/key&gt;&lt;/foreign-keys&gt;&lt;ref-type name="Web Page"&gt;12&lt;/ref-type&gt;&lt;contributors&gt;&lt;authors&gt;&lt;author&gt;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歷年補助案</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w:instrText>
      </w:r>
      <w:r w:rsidR="005A3748">
        <w:instrText>ical&gt;&lt;volume&gt;&lt;style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084924">
        <w:rPr>
          <w:noProof/>
        </w:rPr>
        <w:t>[</w:t>
      </w:r>
      <w:hyperlink w:anchor="_ENREF_2" w:tooltip="行政院衛生署電子病歷推動專區, 2010 #6645" w:history="1">
        <w:r w:rsidR="007D7F2F">
          <w:rPr>
            <w:noProof/>
          </w:rPr>
          <w:t>2</w:t>
        </w:r>
      </w:hyperlink>
      <w:r w:rsidR="00084924">
        <w:rPr>
          <w:noProof/>
        </w:rPr>
        <w:t>]</w:t>
      </w:r>
      <w:r w:rsidRPr="00DF21BB">
        <w:fldChar w:fldCharType="end"/>
      </w:r>
      <w:r w:rsidRPr="00DF21BB">
        <w:rPr>
          <w:rFonts w:hint="eastAsia"/>
        </w:rPr>
        <w:t>。</w:t>
      </w:r>
    </w:p>
    <w:p w14:paraId="0E92C051" w14:textId="77777777" w:rsidR="009601F8" w:rsidRDefault="009601F8">
      <w:pPr>
        <w:widowControl/>
        <w:ind w:firstLineChars="0" w:firstLine="0"/>
        <w:jc w:val="left"/>
        <w:rPr>
          <w:ins w:id="1297" w:author="Haraguroicha Hsu" w:date="2013-06-30T04:22:00Z"/>
          <w:rFonts w:asciiTheme="majorHAnsi" w:eastAsiaTheme="majorEastAsia" w:hAnsiTheme="majorHAnsi"/>
          <w:b/>
          <w:bCs/>
          <w:kern w:val="52"/>
          <w:sz w:val="32"/>
          <w:szCs w:val="48"/>
          <w:lang w:val="x-none"/>
        </w:rPr>
      </w:pPr>
      <w:bookmarkStart w:id="1298" w:name="_Toc352873093"/>
      <w:bookmarkStart w:id="1299" w:name="_Toc357866725"/>
      <w:ins w:id="1300" w:author="Haraguroicha Hsu" w:date="2013-06-30T04:22:00Z">
        <w:r>
          <w:br w:type="page"/>
        </w:r>
      </w:ins>
    </w:p>
    <w:p w14:paraId="41F4A914" w14:textId="2611A925" w:rsidR="00DC4F25" w:rsidRPr="00DF21BB" w:rsidRDefault="00DC4F25" w:rsidP="003A0BF2">
      <w:pPr>
        <w:pStyle w:val="2"/>
      </w:pPr>
      <w:bookmarkStart w:id="1301" w:name="_Toc361079385"/>
      <w:r w:rsidRPr="00DF21BB">
        <w:rPr>
          <w:rFonts w:hint="eastAsia"/>
        </w:rPr>
        <w:lastRenderedPageBreak/>
        <w:t>研究目的</w:t>
      </w:r>
      <w:bookmarkEnd w:id="1298"/>
      <w:bookmarkEnd w:id="1299"/>
      <w:bookmarkEnd w:id="1301"/>
    </w:p>
    <w:p w14:paraId="0CAC45F5" w14:textId="2EE8AF08" w:rsidR="008A0931" w:rsidRPr="00DF21BB" w:rsidDel="009601F8" w:rsidRDefault="00C50471" w:rsidP="004E4C6B">
      <w:pPr>
        <w:ind w:firstLine="560"/>
        <w:rPr>
          <w:del w:id="1302" w:author="Haraguroicha Hsu" w:date="2013-06-30T04:23:00Z"/>
        </w:rPr>
      </w:pPr>
      <w:r w:rsidRPr="00DF21BB">
        <w:rPr>
          <w:rFonts w:hint="eastAsia"/>
        </w:rPr>
        <w:t>為了可以增加政府推行電子病歷的成效，以現有技術考量，建置能使各家醫療院所產出的電子病歷能夠互通檢視的雲端檢視器平台，以及能夠提供一個讓各醫療院所自行客制化的表單格式互通至其他醫療院所使用。若在使用遠距照護等能產出符合</w:t>
      </w:r>
      <w:r w:rsidRPr="00DF21BB">
        <w:rPr>
          <w:rFonts w:hint="eastAsia"/>
        </w:rPr>
        <w:t>CDA R2</w:t>
      </w:r>
      <w:r w:rsidRPr="00DF21BB">
        <w:rPr>
          <w:rFonts w:hint="eastAsia"/>
        </w:rPr>
        <w:t>規範檔案的系統時，則也可使用此一檢視器平台來協助病患自行檢視資料，迅速瞭解自己的遠距照護內容。</w:t>
      </w:r>
    </w:p>
    <w:p w14:paraId="6DDADDE1" w14:textId="663790CC" w:rsidR="008E5E60" w:rsidRPr="00DF21BB" w:rsidRDefault="00C50471" w:rsidP="004E4C6B">
      <w:pPr>
        <w:ind w:firstLine="560"/>
      </w:pPr>
      <w:r w:rsidRPr="00DF21BB">
        <w:rPr>
          <w:rFonts w:hint="eastAsia"/>
        </w:rPr>
        <w:t>本系統提供給醫療院所、醫事人員及擁有個人電子病歷的病患使用，並具有下列所述之目的：</w:t>
      </w:r>
    </w:p>
    <w:p w14:paraId="0542268B" w14:textId="77777777" w:rsidR="009601F8" w:rsidRDefault="009601F8" w:rsidP="009601F8">
      <w:pPr>
        <w:pStyle w:val="ae"/>
        <w:numPr>
          <w:ilvl w:val="0"/>
          <w:numId w:val="4"/>
        </w:numPr>
        <w:ind w:leftChars="0" w:left="426" w:hangingChars="152" w:hanging="426"/>
        <w:rPr>
          <w:ins w:id="1303" w:author="Haraguroicha Hsu" w:date="2013-06-30T04:23:00Z"/>
        </w:rPr>
      </w:pPr>
      <w:ins w:id="1304" w:author="Haraguroicha Hsu" w:date="2013-06-30T04:23:00Z">
        <w:r>
          <w:t>分析</w:t>
        </w:r>
        <w:r>
          <w:rPr>
            <w:rFonts w:hint="eastAsia"/>
          </w:rPr>
          <w:t>探討現有的網頁設計、電子病歷及雲端等相關系統的技術</w:t>
        </w:r>
      </w:ins>
    </w:p>
    <w:p w14:paraId="4B5C9DB0" w14:textId="77777777" w:rsidR="00C50471" w:rsidRPr="00DF21BB" w:rsidRDefault="00C50471" w:rsidP="004E4C6B">
      <w:pPr>
        <w:pStyle w:val="ae"/>
        <w:numPr>
          <w:ilvl w:val="0"/>
          <w:numId w:val="4"/>
        </w:numPr>
        <w:ind w:leftChars="0" w:left="426" w:hangingChars="152" w:hanging="426"/>
      </w:pPr>
      <w:r w:rsidRPr="00DF21BB">
        <w:rPr>
          <w:rFonts w:hint="eastAsia"/>
        </w:rPr>
        <w:t>提供各家醫院能夠自行設計客制化的樣板檔來顯示各種電子病歷單張，並且不會因為資料交換而導致顯示不同</w:t>
      </w:r>
    </w:p>
    <w:p w14:paraId="3B1A4A6B" w14:textId="41CC9E9A" w:rsidR="00C50471" w:rsidRPr="00DF21BB" w:rsidDel="009601F8" w:rsidRDefault="00C50471" w:rsidP="004E4C6B">
      <w:pPr>
        <w:pStyle w:val="ae"/>
        <w:numPr>
          <w:ilvl w:val="0"/>
          <w:numId w:val="4"/>
        </w:numPr>
        <w:ind w:leftChars="0" w:left="426" w:hangingChars="152" w:hanging="426"/>
        <w:rPr>
          <w:del w:id="1305" w:author="Haraguroicha Hsu" w:date="2013-06-30T04:23:00Z"/>
        </w:rPr>
      </w:pPr>
      <w:del w:id="1306" w:author="Haraguroicha Hsu" w:date="2013-06-30T04:23:00Z">
        <w:r w:rsidRPr="00DF21BB" w:rsidDel="009601F8">
          <w:rPr>
            <w:rFonts w:hint="eastAsia"/>
          </w:rPr>
          <w:delText>提供上述各醫療院所設計的電子病歷單張樣板檔能夠上傳至雲端平台共用的功能</w:delText>
        </w:r>
      </w:del>
    </w:p>
    <w:p w14:paraId="7AA5D0C5" w14:textId="3F7512EA" w:rsidR="00C50471" w:rsidRPr="00DF21BB" w:rsidRDefault="00C50471" w:rsidP="004E4C6B">
      <w:pPr>
        <w:pStyle w:val="ae"/>
        <w:numPr>
          <w:ilvl w:val="0"/>
          <w:numId w:val="4"/>
        </w:numPr>
        <w:ind w:leftChars="0" w:left="426" w:hangingChars="152" w:hanging="426"/>
      </w:pPr>
      <w:r w:rsidRPr="00DF21BB">
        <w:rPr>
          <w:rFonts w:hint="eastAsia"/>
        </w:rPr>
        <w:t>能夠在有電子病歷檔案的時候</w:t>
      </w:r>
      <w:ins w:id="1307" w:author="Haraguroicha Hsu" w:date="2013-06-30T04:24:00Z">
        <w:r w:rsidR="00ED5D53">
          <w:rPr>
            <w:rFonts w:hint="eastAsia"/>
          </w:rPr>
          <w:t>在</w:t>
        </w:r>
      </w:ins>
      <w:r w:rsidRPr="00DF21BB">
        <w:rPr>
          <w:rFonts w:hint="eastAsia"/>
        </w:rPr>
        <w:t>任何地方使用，不需要依賴</w:t>
      </w:r>
      <w:ins w:id="1308" w:author="Haraguroicha Hsu" w:date="2013-06-30T04:23:00Z">
        <w:r w:rsidR="009601F8">
          <w:rPr>
            <w:rFonts w:hint="eastAsia"/>
          </w:rPr>
          <w:t>其他系統</w:t>
        </w:r>
      </w:ins>
      <w:del w:id="1309" w:author="Haraguroicha Hsu" w:date="2013-06-30T04:23:00Z">
        <w:r w:rsidRPr="00DF21BB" w:rsidDel="009601F8">
          <w:rPr>
            <w:rFonts w:hint="eastAsia"/>
          </w:rPr>
          <w:delText>HIS</w:delText>
        </w:r>
      </w:del>
      <w:r w:rsidRPr="00DF21BB">
        <w:rPr>
          <w:rFonts w:hint="eastAsia"/>
        </w:rPr>
        <w:t>的</w:t>
      </w:r>
      <w:ins w:id="1310" w:author="Haraguroicha Hsu" w:date="2013-06-30T04:24:00Z">
        <w:r w:rsidR="00ED5D53">
          <w:rPr>
            <w:rFonts w:hint="eastAsia"/>
          </w:rPr>
          <w:t>資料</w:t>
        </w:r>
      </w:ins>
      <w:r w:rsidRPr="00DF21BB">
        <w:rPr>
          <w:rFonts w:hint="eastAsia"/>
        </w:rPr>
        <w:t>處理即可顯示病歷資料</w:t>
      </w:r>
    </w:p>
    <w:p w14:paraId="464716F8" w14:textId="09636FC1" w:rsidR="00C50471" w:rsidRPr="00DF21BB" w:rsidDel="00ED5D53" w:rsidRDefault="00C50471">
      <w:pPr>
        <w:pStyle w:val="ae"/>
        <w:numPr>
          <w:ilvl w:val="0"/>
          <w:numId w:val="4"/>
        </w:numPr>
        <w:ind w:leftChars="0" w:left="426" w:hangingChars="152" w:hanging="426"/>
        <w:rPr>
          <w:del w:id="1311" w:author="Haraguroicha Hsu" w:date="2013-06-30T04:24:00Z"/>
        </w:rPr>
      </w:pPr>
      <w:r w:rsidRPr="00DF21BB">
        <w:rPr>
          <w:rFonts w:hint="eastAsia"/>
        </w:rPr>
        <w:t>提供產生其他格式的</w:t>
      </w:r>
      <w:r w:rsidRPr="00DF21BB">
        <w:rPr>
          <w:rFonts w:hint="eastAsia"/>
        </w:rPr>
        <w:t>XML</w:t>
      </w:r>
      <w:r w:rsidRPr="00DF21BB">
        <w:rPr>
          <w:rFonts w:hint="eastAsia"/>
        </w:rPr>
        <w:t>文件以增加電子病歷的多用途與可用性</w:t>
      </w:r>
    </w:p>
    <w:p w14:paraId="1B0933CD" w14:textId="42625FB0" w:rsidR="00FF022B" w:rsidRPr="00DF21BB" w:rsidRDefault="00C50471">
      <w:pPr>
        <w:pStyle w:val="ae"/>
        <w:numPr>
          <w:ilvl w:val="0"/>
          <w:numId w:val="4"/>
        </w:numPr>
        <w:ind w:leftChars="0" w:left="426" w:hangingChars="152" w:hanging="426"/>
      </w:pPr>
      <w:del w:id="1312" w:author="Haraguroicha Hsu" w:date="2013-06-30T04:24:00Z">
        <w:r w:rsidRPr="00DF21BB" w:rsidDel="00ED5D53">
          <w:rPr>
            <w:rFonts w:hint="eastAsia"/>
          </w:rPr>
          <w:delText>能夠符合資訊系統共享及永續經營理念，提供醫療院所可以直接使用本檢視器平台，降低資訊系統重新造輪的狀況</w:delText>
        </w:r>
      </w:del>
    </w:p>
    <w:p w14:paraId="69A77F49" w14:textId="77777777" w:rsidR="00ED5D53" w:rsidRDefault="00ED5D53" w:rsidP="00ED5D53">
      <w:pPr>
        <w:pStyle w:val="2"/>
        <w:spacing w:beforeLines="0" w:before="180"/>
        <w:rPr>
          <w:ins w:id="1313" w:author="Haraguroicha Hsu" w:date="2013-06-30T04:24:00Z"/>
        </w:rPr>
      </w:pPr>
      <w:bookmarkStart w:id="1314" w:name="_Toc360323406"/>
      <w:bookmarkStart w:id="1315" w:name="_Toc361079386"/>
      <w:ins w:id="1316" w:author="Haraguroicha Hsu" w:date="2013-06-30T04:24:00Z">
        <w:r>
          <w:rPr>
            <w:rFonts w:hint="eastAsia"/>
          </w:rPr>
          <w:t>論文架構</w:t>
        </w:r>
        <w:bookmarkEnd w:id="1314"/>
        <w:bookmarkEnd w:id="1315"/>
      </w:ins>
    </w:p>
    <w:p w14:paraId="2984DB75" w14:textId="59CAF66C" w:rsidR="008C422C" w:rsidRPr="00DF21BB" w:rsidRDefault="00ED5D53">
      <w:pPr>
        <w:ind w:firstLine="560"/>
        <w:pPrChange w:id="1317" w:author="Haraguroicha Hsu" w:date="2013-06-30T04:25:00Z">
          <w:pPr>
            <w:ind w:firstLineChars="0" w:firstLine="0"/>
          </w:pPr>
        </w:pPrChange>
      </w:pPr>
      <w:ins w:id="1318" w:author="Haraguroicha Hsu" w:date="2013-06-30T04:24:00Z">
        <w:r>
          <w:t>在本論文中，第壹章描述與本研究論文所相關的背景現況，以及發起本研究的起因</w:t>
        </w:r>
        <w:r>
          <w:rPr>
            <w:rFonts w:hint="eastAsia"/>
          </w:rPr>
          <w:t>及</w:t>
        </w:r>
        <w:r>
          <w:t>本研究目的。第貳章依照研究目的來探討電子病歷及國內的</w:t>
        </w:r>
        <w:r>
          <w:rPr>
            <w:rFonts w:hint="eastAsia"/>
          </w:rPr>
          <w:t>資料</w:t>
        </w:r>
        <w:r>
          <w:t>交換方式，並探討相關文獻與本研究使用的技術等。第參章針對本研究所開發之系統，提出系統需求與功能等架構，並且說明每個系統模組中的流程。第肆章將會針對每個系統模組的流程依序展示系統的結果及討論本研究的成果及限制。第伍章會描述本研究的結論與未來努力方向，提供後續學者可以繼續研究。</w:t>
        </w:r>
      </w:ins>
    </w:p>
    <w:p w14:paraId="74A1B677" w14:textId="77777777" w:rsidR="00C50471" w:rsidRPr="00DF21BB" w:rsidRDefault="00C50471">
      <w:pPr>
        <w:ind w:firstLine="560"/>
        <w:sectPr w:rsidR="00C50471" w:rsidRPr="00DF21BB" w:rsidSect="001E48D4">
          <w:headerReference w:type="default" r:id="rId21"/>
          <w:footerReference w:type="default" r:id="rId22"/>
          <w:pgSz w:w="11906" w:h="16838"/>
          <w:pgMar w:top="1134" w:right="1134" w:bottom="1134" w:left="1134" w:header="851" w:footer="992" w:gutter="0"/>
          <w:pgNumType w:start="1"/>
          <w:cols w:space="425"/>
          <w:docGrid w:type="lines" w:linePitch="360"/>
        </w:sectPr>
        <w:pPrChange w:id="1319" w:author="Haraguroicha Hsu" w:date="2013-06-30T04:25:00Z">
          <w:pPr>
            <w:ind w:firstLineChars="0" w:firstLine="0"/>
          </w:pPr>
        </w:pPrChange>
      </w:pPr>
    </w:p>
    <w:p w14:paraId="01385A5E" w14:textId="77777777" w:rsidR="00DC4F25" w:rsidRPr="00DF21BB" w:rsidRDefault="00DC4F25" w:rsidP="003A0BF2">
      <w:pPr>
        <w:pStyle w:val="1"/>
      </w:pPr>
      <w:bookmarkStart w:id="1320" w:name="_Toc352873094"/>
      <w:bookmarkStart w:id="1321" w:name="_Toc357866726"/>
      <w:bookmarkStart w:id="1322" w:name="_Toc361079387"/>
      <w:r w:rsidRPr="00DF21BB">
        <w:rPr>
          <w:rFonts w:hint="eastAsia"/>
        </w:rPr>
        <w:lastRenderedPageBreak/>
        <w:t>文獻探討</w:t>
      </w:r>
      <w:bookmarkEnd w:id="1320"/>
      <w:bookmarkEnd w:id="1321"/>
      <w:bookmarkEnd w:id="1322"/>
    </w:p>
    <w:p w14:paraId="69EF7AA6" w14:textId="05A12F5F" w:rsidR="00BB2751" w:rsidRPr="00DF21BB" w:rsidRDefault="00C50471" w:rsidP="004E4C6B">
      <w:pPr>
        <w:ind w:firstLine="560"/>
        <w:rPr>
          <w:rFonts w:cs="Adobe 明體 Std L"/>
        </w:rPr>
      </w:pPr>
      <w:r w:rsidRPr="00DF21BB">
        <w:rPr>
          <w:rFonts w:hint="eastAsia"/>
        </w:rPr>
        <w:t>本章節依照研究目的，首先探討電子病歷的歷史與規格及國內交換的方式，並且依序探討資訊技術與服務概念，以及探討建置電子病歷檢視器平台所使用的技術等。</w:t>
      </w:r>
    </w:p>
    <w:p w14:paraId="23411C7B" w14:textId="77777777" w:rsidR="00DC4F25" w:rsidRPr="00DF21BB" w:rsidRDefault="00DC4F25" w:rsidP="003A0BF2">
      <w:pPr>
        <w:pStyle w:val="2"/>
      </w:pPr>
      <w:bookmarkStart w:id="1323" w:name="_Toc352873095"/>
      <w:bookmarkStart w:id="1324" w:name="_Toc357866727"/>
      <w:bookmarkStart w:id="1325" w:name="_Toc361079388"/>
      <w:r w:rsidRPr="00DF21BB">
        <w:rPr>
          <w:rFonts w:hint="eastAsia"/>
        </w:rPr>
        <w:t>電子病歷</w:t>
      </w:r>
      <w:bookmarkEnd w:id="1323"/>
      <w:bookmarkEnd w:id="1324"/>
      <w:bookmarkEnd w:id="1325"/>
    </w:p>
    <w:p w14:paraId="0C8B822B" w14:textId="081FA669" w:rsidR="00E47158" w:rsidRPr="00DF21BB" w:rsidRDefault="00FF022B" w:rsidP="004E4C6B">
      <w:pPr>
        <w:ind w:firstLine="560"/>
      </w:pPr>
      <w:r w:rsidRPr="00DF21BB">
        <w:rPr>
          <w:rFonts w:hint="eastAsia"/>
        </w:rPr>
        <w:t>電子病歷</w:t>
      </w:r>
      <w:r w:rsidRPr="00DF21BB">
        <w:rPr>
          <w:rFonts w:hint="eastAsia"/>
        </w:rPr>
        <w:t>(Electronic Medical Record, EMR)</w:t>
      </w:r>
      <w:r w:rsidRPr="00DF21BB">
        <w:rPr>
          <w:rFonts w:hint="eastAsia"/>
        </w:rPr>
        <w:t>是一種由電子化方式擷取、傳送、儲存、取回、連結與處理的多媒體資料，電子病歷主要的用途為協助醫療或其相關服務。其資料內容包括病患的個人資料、問題、</w:t>
      </w:r>
      <w:r w:rsidRPr="00DF21BB">
        <w:rPr>
          <w:rFonts w:hint="eastAsia"/>
        </w:rPr>
        <w:t xml:space="preserve">SOAP(Subjective, </w:t>
      </w:r>
      <w:r w:rsidRPr="00DF21BB">
        <w:rPr>
          <w:rFonts w:hint="eastAsia"/>
        </w:rPr>
        <w:t>主觀陳訴</w:t>
      </w:r>
      <w:r w:rsidR="00834F43">
        <w:rPr>
          <w:rFonts w:hint="eastAsia"/>
        </w:rPr>
        <w:t>;</w:t>
      </w:r>
      <w:r w:rsidRPr="00DF21BB">
        <w:rPr>
          <w:rFonts w:hint="eastAsia"/>
        </w:rPr>
        <w:t xml:space="preserve"> Objective, </w:t>
      </w:r>
      <w:r w:rsidRPr="00DF21BB">
        <w:rPr>
          <w:rFonts w:hint="eastAsia"/>
        </w:rPr>
        <w:t>客觀陳訴</w:t>
      </w:r>
      <w:r w:rsidR="00834F43">
        <w:rPr>
          <w:rFonts w:hint="eastAsia"/>
        </w:rPr>
        <w:t>;</w:t>
      </w:r>
      <w:r w:rsidRPr="00DF21BB">
        <w:rPr>
          <w:rFonts w:hint="eastAsia"/>
        </w:rPr>
        <w:t xml:space="preserve"> Assessment, </w:t>
      </w:r>
      <w:r w:rsidRPr="00DF21BB">
        <w:rPr>
          <w:rFonts w:hint="eastAsia"/>
        </w:rPr>
        <w:t>評估</w:t>
      </w:r>
      <w:r w:rsidR="00834F43">
        <w:rPr>
          <w:rFonts w:hint="eastAsia"/>
        </w:rPr>
        <w:t>;</w:t>
      </w:r>
      <w:r w:rsidRPr="00DF21BB">
        <w:rPr>
          <w:rFonts w:hint="eastAsia"/>
        </w:rPr>
        <w:t xml:space="preserve"> Plan, </w:t>
      </w:r>
      <w:r w:rsidRPr="00DF21BB">
        <w:rPr>
          <w:rFonts w:hint="eastAsia"/>
        </w:rPr>
        <w:t>計畫</w:t>
      </w:r>
      <w:r w:rsidRPr="00DF21BB">
        <w:rPr>
          <w:rFonts w:hint="eastAsia"/>
        </w:rPr>
        <w:t>)</w:t>
      </w:r>
      <w:r w:rsidRPr="00DF21BB">
        <w:rPr>
          <w:rFonts w:hint="eastAsia"/>
        </w:rPr>
        <w:t>、病程紀錄、護理計畫、護理記錄、生命徵象記錄、藥物使用記錄、過去病史、家族病史、預防接種記錄，與其相關的醫療實驗室的檢驗資料與報告，和相關的檢查資料與報告，凡是相關病情必要之資訊，如相對於疫情的旅遊史，則亦可成為電子病歷的一環而成為電子病歷的資料內容</w:t>
      </w:r>
      <w:r w:rsidR="009F4F58" w:rsidRPr="00DF21BB">
        <w:fldChar w:fldCharType="begin"/>
      </w:r>
      <w:r w:rsidR="003C0309">
        <w:instrText xml:space="preserve"> ADDIN EN.CITE &lt;EndNote&gt;&lt;Cite&gt;&lt;RecNum&gt;6643&lt;/RecNum&gt;&lt;DisplayText&gt;[17]&lt;/DisplayText&gt;&lt;record&gt;&lt;rec-number&gt;6643&lt;/rec-number&gt;&lt;foreign-keys&gt;&lt;key app="EN" db-id="0s5pvxfwiaw05jevw5cp9pal0rrefp5sa5fe"&gt;6643&lt;/key&gt;&lt;/foreign-keys&gt;&lt;ref-type name="Web Page"&gt;12&lt;/ref-type</w:instrText>
      </w:r>
      <w:r w:rsidR="003C0309">
        <w:rPr>
          <w:rFonts w:hint="eastAsia"/>
        </w:rPr>
        <w:instrText>&gt;&lt;contributors&gt;&lt;authors&gt;&lt;author&gt;Wikipedia&lt;/author&gt;&lt;/authors&gt;&lt;/contributors&gt;&lt;titles&gt;&lt;title&gt;</w:instrText>
      </w:r>
      <w:r w:rsidR="003C0309">
        <w:rPr>
          <w:rFonts w:hint="eastAsia"/>
        </w:rPr>
        <w:instrText>電子病歷</w:instrText>
      </w:r>
      <w:r w:rsidR="003C0309">
        <w:rPr>
          <w:rFonts w:hint="eastAsia"/>
        </w:rPr>
        <w:instrText>&lt;/title&gt;&lt;secondary-title&gt;Wikipedia&lt;/secondary-title&gt;&lt;/titles&gt;&lt;periodical&gt;&lt;full-title&gt;Wikipedia&lt;/full-title&gt;&lt;/periodical&gt;&lt;volume&gt;2013&lt;/volume&gt;&lt;number&gt;6/3&lt;/number&gt;</w:instrText>
      </w:r>
      <w:r w:rsidR="003C0309">
        <w:instrText>&lt;dates&gt;&lt;/dates&gt;&lt;urls&gt;&lt;related-urls&gt;&lt;url&gt;http://zh.wikipedia.org/zh-tw/%E7%94%B5%E5%AD%90%E7%97%85%E5%8E%86&lt;/url&gt;&lt;/related-urls&gt;&lt;/urls&gt;&lt;/record&gt;&lt;/Cite&gt;&lt;/EndNote&gt;</w:instrText>
      </w:r>
      <w:r w:rsidR="009F4F58" w:rsidRPr="00DF21BB">
        <w:fldChar w:fldCharType="separate"/>
      </w:r>
      <w:r w:rsidR="003C0309">
        <w:rPr>
          <w:noProof/>
        </w:rPr>
        <w:t>[</w:t>
      </w:r>
      <w:hyperlink w:anchor="_ENREF_17" w:tooltip="Wikipedia,  #6643" w:history="1">
        <w:r w:rsidR="007D7F2F">
          <w:rPr>
            <w:noProof/>
          </w:rPr>
          <w:t>17</w:t>
        </w:r>
      </w:hyperlink>
      <w:r w:rsidR="003C0309">
        <w:rPr>
          <w:noProof/>
        </w:rPr>
        <w:t>]</w:t>
      </w:r>
      <w:r w:rsidR="009F4F58" w:rsidRPr="00DF21BB">
        <w:fldChar w:fldCharType="end"/>
      </w:r>
      <w:r w:rsidR="00396C0A" w:rsidRPr="00DF21BB">
        <w:rPr>
          <w:rFonts w:hint="eastAsia"/>
        </w:rPr>
        <w:t>。</w:t>
      </w:r>
      <w:bookmarkStart w:id="1326" w:name="_Toc352873096"/>
    </w:p>
    <w:bookmarkEnd w:id="1326"/>
    <w:p w14:paraId="1F79CCB5" w14:textId="453324A1" w:rsidR="00396C0A" w:rsidRPr="00DF21BB" w:rsidRDefault="00FF022B" w:rsidP="004E4C6B">
      <w:pPr>
        <w:ind w:firstLine="560"/>
      </w:pPr>
      <w:r w:rsidRPr="00DF21BB">
        <w:rPr>
          <w:rFonts w:hint="eastAsia"/>
        </w:rPr>
        <w:t>目前在國內的電子病歷則是使用</w:t>
      </w:r>
      <w:r w:rsidR="00C50471" w:rsidRPr="00DF21BB">
        <w:t>HL</w:t>
      </w:r>
      <w:r w:rsidR="000E61C1">
        <w:t>7</w:t>
      </w:r>
      <w:r w:rsidR="000E61C1">
        <w:rPr>
          <w:rFonts w:hint="eastAsia"/>
        </w:rPr>
        <w:t>的</w:t>
      </w:r>
      <w:r w:rsidR="00C50471" w:rsidRPr="00DF21BB">
        <w:t>CDA R2</w:t>
      </w:r>
      <w:r w:rsidRPr="00DF21BB">
        <w:rPr>
          <w:rFonts w:hint="eastAsia"/>
        </w:rPr>
        <w:t>的規格所制定的</w:t>
      </w:r>
      <w:r w:rsidR="000E61C1">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 </w:instrText>
      </w:r>
      <w:r w:rsidR="003C0309">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EN.CITE.DATA </w:instrText>
      </w:r>
      <w:r w:rsidR="003C0309">
        <w:fldChar w:fldCharType="end"/>
      </w:r>
      <w:r w:rsidR="000E61C1">
        <w:fldChar w:fldCharType="separate"/>
      </w:r>
      <w:r w:rsidR="003C0309">
        <w:rPr>
          <w:noProof/>
        </w:rPr>
        <w:t>[</w:t>
      </w:r>
      <w:hyperlink w:anchor="_ENREF_18" w:tooltip="Boone, 2011 #6646" w:history="1">
        <w:r w:rsidR="007D7F2F">
          <w:rPr>
            <w:noProof/>
          </w:rPr>
          <w:t>18-20</w:t>
        </w:r>
      </w:hyperlink>
      <w:r w:rsidR="003C0309">
        <w:rPr>
          <w:noProof/>
        </w:rPr>
        <w:t>]</w:t>
      </w:r>
      <w:r w:rsidR="000E61C1">
        <w:fldChar w:fldCharType="end"/>
      </w:r>
      <w:r w:rsidRPr="00DF21BB">
        <w:rPr>
          <w:rFonts w:hint="eastAsia"/>
        </w:rPr>
        <w:t>，在資料交換時，必須經由健保局提供的</w:t>
      </w:r>
      <w:r w:rsidRPr="00DF21BB">
        <w:rPr>
          <w:rFonts w:hint="eastAsia"/>
        </w:rPr>
        <w:t>VPN</w:t>
      </w:r>
      <w:r w:rsidRPr="00DF21BB">
        <w:rPr>
          <w:rFonts w:hint="eastAsia"/>
        </w:rPr>
        <w:t>網路，透過電子病歷交換中心閘道器</w:t>
      </w:r>
      <w:r w:rsidRPr="00DF21BB">
        <w:rPr>
          <w:rFonts w:hint="eastAsia"/>
        </w:rPr>
        <w:t>(EEC Gateway, Electronic Medical Record Exchange Center Gateway)</w:t>
      </w:r>
      <w:r w:rsidRPr="00DF21BB">
        <w:rPr>
          <w:rFonts w:hint="eastAsia"/>
        </w:rPr>
        <w:t>交換資料</w:t>
      </w:r>
      <w:r w:rsidR="002844DC">
        <w:fldChar w:fldCharType="begin"/>
      </w:r>
      <w:r w:rsidR="003C0309">
        <w:rPr>
          <w:rFonts w:hint="eastAsia"/>
        </w:rPr>
        <w:instrText xml:space="preserve"> ADDIN EN.CITE &lt;EndNote&gt;&lt;Cite&gt;&lt;Author&gt;</w:instrText>
      </w:r>
      <w:r w:rsidR="003C0309">
        <w:rPr>
          <w:rFonts w:hint="eastAsia"/>
        </w:rPr>
        <w:instrText>行政院衛生署</w:instrText>
      </w:r>
      <w:r w:rsidR="003C0309">
        <w:rPr>
          <w:rFonts w:hint="eastAsia"/>
        </w:rPr>
        <w:instrText>&lt;/Author&gt;&lt;Year&gt;2011&lt;/Year&gt;&lt;RecNum&gt;6968&lt;/RecNum&gt;&lt;DisplayText&gt;[21]&lt;/DisplayText&gt;&lt;record&gt;&lt;rec-number&gt;6968&lt;/rec-number&gt;&lt;foreign-keys&gt;&lt;key app="EN" db-id="0s5pvxfwiaw05jevw5cp9pal0rrefp5sa5fe"&gt;6968&lt;/key&gt;&lt;/foreign-keys&gt;&lt;ref-type name="Web Page"&gt;12&lt;/ref-type&gt;&lt;contributors&gt;&lt;authors&gt;&lt;author&gt;</w:instrText>
      </w:r>
      <w:r w:rsidR="003C0309">
        <w:rPr>
          <w:rFonts w:hint="eastAsia"/>
        </w:rPr>
        <w:instrText>行政院衛生署</w:instrText>
      </w:r>
      <w:r w:rsidR="003C0309">
        <w:rPr>
          <w:rFonts w:hint="eastAsia"/>
        </w:rPr>
        <w:instrText>&lt;/author&gt;&lt;/authors&gt;&lt;/contributors&gt;&lt;titles&gt;&lt;title&gt;</w:instrText>
      </w:r>
      <w:r w:rsidR="003C0309">
        <w:rPr>
          <w:rFonts w:hint="eastAsia"/>
        </w:rPr>
        <w:instrText>電子病歷交換中心</w:instrText>
      </w:r>
      <w:r w:rsidR="003C0309">
        <w:rPr>
          <w:rFonts w:hint="eastAsia"/>
        </w:rPr>
        <w:instrText xml:space="preserve">(EEC) </w:instrText>
      </w:r>
      <w:r w:rsidR="003C0309">
        <w:rPr>
          <w:rFonts w:hint="eastAsia"/>
        </w:rPr>
        <w:instrText>推廣說明會講義</w:instrText>
      </w:r>
      <w:r w:rsidR="003C0309">
        <w:rPr>
          <w:rFonts w:hint="eastAsia"/>
        </w:rPr>
        <w:instrText>&lt;/title&gt;&lt;secondary-title&gt;</w:instrText>
      </w:r>
      <w:r w:rsidR="003C0309">
        <w:rPr>
          <w:rFonts w:hint="eastAsia"/>
        </w:rPr>
        <w:instrText>電子病歷交換中心</w:instrText>
      </w:r>
      <w:r w:rsidR="003C0309">
        <w:rPr>
          <w:rFonts w:hint="eastAsia"/>
        </w:rPr>
        <w:instrText xml:space="preserve">(EEC) </w:instrText>
      </w:r>
      <w:r w:rsidR="003C0309">
        <w:rPr>
          <w:rFonts w:hint="eastAsia"/>
        </w:rPr>
        <w:instrText>推廣說明會講義</w:instrText>
      </w:r>
      <w:r w:rsidR="003C0309">
        <w:rPr>
          <w:rFonts w:hint="eastAsia"/>
        </w:rPr>
        <w:instrText>&lt;/secondary-title&gt;&lt;/titles&gt;&lt;volume&gt;2013&lt;/volume&gt;&lt;number&gt;6/3&lt;/</w:instrText>
      </w:r>
      <w:r w:rsidR="003C0309">
        <w:instrText>number&gt;&lt;dates&gt;&lt;year&gt;2011&lt;/year&gt;&lt;/dates&gt;&lt;urls&gt;&lt;related-urls&gt;&lt;url&gt;http://eec.doh.gov.tw/EEC_handouts.pdf&lt;/url&gt;&lt;/related-urls&gt;&lt;/urls&gt;&lt;/record&gt;&lt;/Cite&gt;&lt;/EndNote&gt;</w:instrText>
      </w:r>
      <w:r w:rsidR="002844DC">
        <w:fldChar w:fldCharType="separate"/>
      </w:r>
      <w:r w:rsidR="003C0309">
        <w:rPr>
          <w:noProof/>
        </w:rPr>
        <w:t>[</w:t>
      </w:r>
      <w:hyperlink w:anchor="_ENREF_21" w:tooltip="行政院衛生署, 2011 #6968" w:history="1">
        <w:r w:rsidR="007D7F2F">
          <w:rPr>
            <w:noProof/>
          </w:rPr>
          <w:t>21</w:t>
        </w:r>
      </w:hyperlink>
      <w:r w:rsidR="003C0309">
        <w:rPr>
          <w:noProof/>
        </w:rPr>
        <w:t>]</w:t>
      </w:r>
      <w:r w:rsidR="002844DC">
        <w:fldChar w:fldCharType="end"/>
      </w:r>
      <w:r w:rsidRPr="00DF21BB">
        <w:rPr>
          <w:rFonts w:hint="eastAsia"/>
        </w:rPr>
        <w:t>。</w:t>
      </w:r>
      <w:r w:rsidRPr="00DF21BB">
        <w:rPr>
          <w:rFonts w:hint="eastAsia"/>
        </w:rPr>
        <w:t>EEC Gateway</w:t>
      </w:r>
      <w:r w:rsidRPr="00DF21BB">
        <w:rPr>
          <w:rFonts w:hint="eastAsia"/>
        </w:rPr>
        <w:t>是一個必須在各個醫院設立的閘道器主機，目的在於</w:t>
      </w:r>
      <w:r w:rsidRPr="00DF21BB">
        <w:rPr>
          <w:rFonts w:hint="eastAsia"/>
        </w:rPr>
        <w:t>EEC</w:t>
      </w:r>
      <w:r w:rsidRPr="00DF21BB">
        <w:rPr>
          <w:rFonts w:hint="eastAsia"/>
        </w:rPr>
        <w:t>平台可以透過此一閘道器作為一個中繼點，使用健保局提供的</w:t>
      </w:r>
      <w:r w:rsidRPr="00DF21BB">
        <w:rPr>
          <w:rFonts w:hint="eastAsia"/>
        </w:rPr>
        <w:t>VPN</w:t>
      </w:r>
      <w:r w:rsidRPr="00DF21BB">
        <w:rPr>
          <w:rFonts w:hint="eastAsia"/>
        </w:rPr>
        <w:t>當作管道，平時醫院可以將需</w:t>
      </w:r>
      <w:r w:rsidR="003C6809">
        <w:rPr>
          <w:rFonts w:hint="eastAsia"/>
        </w:rPr>
        <w:t>要上傳的資料先儲存於該主機</w:t>
      </w:r>
      <w:r w:rsidRPr="00DF21BB">
        <w:rPr>
          <w:rFonts w:hint="eastAsia"/>
        </w:rPr>
        <w:t>，</w:t>
      </w:r>
      <w:r w:rsidR="003C6809" w:rsidRPr="003C6809">
        <w:rPr>
          <w:rFonts w:hint="eastAsia"/>
        </w:rPr>
        <w:t>並等待</w:t>
      </w:r>
      <w:r w:rsidR="003C6809" w:rsidRPr="003C6809">
        <w:rPr>
          <w:rFonts w:hint="eastAsia"/>
        </w:rPr>
        <w:t>EEC</w:t>
      </w:r>
      <w:r w:rsidR="003C6809" w:rsidRPr="003C6809">
        <w:rPr>
          <w:rFonts w:hint="eastAsia"/>
        </w:rPr>
        <w:t>平台定期的抓取上傳的資料</w:t>
      </w:r>
      <w:r w:rsidRPr="00DF21BB">
        <w:rPr>
          <w:rFonts w:hint="eastAsia"/>
        </w:rPr>
        <w:t>。若是作為資料調閱時，可以透過</w:t>
      </w:r>
      <w:r w:rsidRPr="00DF21BB">
        <w:rPr>
          <w:rFonts w:hint="eastAsia"/>
        </w:rPr>
        <w:t>EEC</w:t>
      </w:r>
      <w:r w:rsidRPr="00DF21BB">
        <w:rPr>
          <w:rFonts w:hint="eastAsia"/>
        </w:rPr>
        <w:t>平台查詢資料索引，並且通</w:t>
      </w:r>
      <w:r w:rsidRPr="00DF21BB">
        <w:rPr>
          <w:rFonts w:hint="eastAsia"/>
        </w:rPr>
        <w:lastRenderedPageBreak/>
        <w:t>知存有資料的</w:t>
      </w:r>
      <w:r w:rsidRPr="00DF21BB">
        <w:rPr>
          <w:rFonts w:hint="eastAsia"/>
        </w:rPr>
        <w:t>EEC Gateway</w:t>
      </w:r>
      <w:r w:rsidRPr="00DF21BB">
        <w:rPr>
          <w:rFonts w:hint="eastAsia"/>
        </w:rPr>
        <w:t>將完整資料回傳至</w:t>
      </w:r>
      <w:r w:rsidRPr="00DF21BB">
        <w:rPr>
          <w:rFonts w:hint="eastAsia"/>
        </w:rPr>
        <w:t>EEC</w:t>
      </w:r>
      <w:r w:rsidRPr="00DF21BB">
        <w:rPr>
          <w:rFonts w:hint="eastAsia"/>
        </w:rPr>
        <w:t>提供調閱，並隨後轉送至需要該調閱資料的單位的</w:t>
      </w:r>
      <w:r w:rsidRPr="00DF21BB">
        <w:rPr>
          <w:rFonts w:hint="eastAsia"/>
        </w:rPr>
        <w:t>EEC Gateway</w:t>
      </w:r>
      <w:r w:rsidRPr="00DF21BB">
        <w:rPr>
          <w:rFonts w:hint="eastAsia"/>
        </w:rPr>
        <w:t>內，</w:t>
      </w:r>
      <w:r w:rsidRPr="00DF21BB">
        <w:rPr>
          <w:rFonts w:hint="eastAsia"/>
        </w:rPr>
        <w:t>HIS</w:t>
      </w:r>
      <w:r w:rsidRPr="00DF21BB">
        <w:rPr>
          <w:rFonts w:hint="eastAsia"/>
        </w:rPr>
        <w:t>取得該資料後才能將資料轉換並呈現給醫事人員瀏覽。</w:t>
      </w:r>
    </w:p>
    <w:p w14:paraId="4105715F" w14:textId="1D3A86FA" w:rsidR="00DC4F25" w:rsidRPr="00DF21BB" w:rsidRDefault="00E47158" w:rsidP="003A0BF2">
      <w:pPr>
        <w:pStyle w:val="2"/>
      </w:pPr>
      <w:bookmarkStart w:id="1327" w:name="_Toc357866728"/>
      <w:bookmarkStart w:id="1328" w:name="_Toc361079389"/>
      <w:r w:rsidRPr="00DF21BB">
        <w:t>資訊技術與服務</w:t>
      </w:r>
      <w:bookmarkEnd w:id="1327"/>
      <w:bookmarkEnd w:id="1328"/>
    </w:p>
    <w:p w14:paraId="27E19A80" w14:textId="17089DC4" w:rsidR="00E47158" w:rsidRPr="00DF21BB" w:rsidRDefault="00FF022B" w:rsidP="00E47158">
      <w:pPr>
        <w:ind w:firstLineChars="0" w:firstLine="560"/>
      </w:pPr>
      <w:r w:rsidRPr="00DF21BB">
        <w:rPr>
          <w:rFonts w:hint="eastAsia"/>
        </w:rPr>
        <w:t>ITIL(Information Technology Infrastructure Library)</w:t>
      </w:r>
      <w:r w:rsidRPr="00DF21BB">
        <w:rPr>
          <w:rFonts w:hint="eastAsia"/>
        </w:rPr>
        <w:t>針對的是使用者的感受，強調終端與終端的服務，與本研究開發之系統的關聯在於本研究強調於使用者可以自行設計樣本檔並且提供給其他使用者使用。</w:t>
      </w:r>
    </w:p>
    <w:p w14:paraId="7EB599B4" w14:textId="77777777" w:rsidR="00E47158" w:rsidRPr="00DF21BB" w:rsidRDefault="00E47158" w:rsidP="003A0BF2">
      <w:pPr>
        <w:pStyle w:val="3"/>
      </w:pPr>
      <w:bookmarkStart w:id="1329" w:name="_Toc357866729"/>
      <w:bookmarkStart w:id="1330" w:name="_Toc361079390"/>
      <w:r w:rsidRPr="00DF21BB">
        <w:t>基礎構想</w:t>
      </w:r>
      <w:bookmarkEnd w:id="1329"/>
      <w:bookmarkEnd w:id="1330"/>
    </w:p>
    <w:p w14:paraId="4990401F" w14:textId="35918585" w:rsidR="00E47158" w:rsidRPr="00DF21BB" w:rsidRDefault="00FF022B" w:rsidP="00E47158">
      <w:pPr>
        <w:ind w:firstLineChars="0" w:firstLine="560"/>
      </w:pPr>
      <w:r w:rsidRPr="00DF21BB">
        <w:rPr>
          <w:rFonts w:hint="eastAsia"/>
        </w:rPr>
        <w:t>資訊科技基礎構想</w:t>
      </w:r>
      <w:r w:rsidRPr="00DF21BB">
        <w:rPr>
          <w:rFonts w:hint="eastAsia"/>
        </w:rPr>
        <w:t>(ITIL)</w:t>
      </w:r>
      <w:r w:rsidRPr="00DF21BB">
        <w:rPr>
          <w:rFonts w:hint="eastAsia"/>
        </w:rPr>
        <w:t>源起於</w:t>
      </w:r>
      <w:r w:rsidRPr="00DF21BB">
        <w:rPr>
          <w:rFonts w:hint="eastAsia"/>
        </w:rPr>
        <w:t>1980</w:t>
      </w:r>
      <w:r w:rsidRPr="00DF21BB">
        <w:rPr>
          <w:rFonts w:hint="eastAsia"/>
        </w:rPr>
        <w:t>年代的英國政府商務部</w:t>
      </w:r>
      <w:r w:rsidRPr="00DF21BB">
        <w:rPr>
          <w:rFonts w:hint="eastAsia"/>
        </w:rPr>
        <w:t>(OGC, Office of Government Commerce)</w:t>
      </w:r>
      <w:r w:rsidRPr="00DF21BB">
        <w:rPr>
          <w:rFonts w:hint="eastAsia"/>
        </w:rPr>
        <w:t>的前身組織</w:t>
      </w:r>
      <w:r w:rsidRPr="00DF21BB">
        <w:rPr>
          <w:rFonts w:hint="eastAsia"/>
        </w:rPr>
        <w:t xml:space="preserve"> -- </w:t>
      </w:r>
      <w:r w:rsidRPr="00DF21BB">
        <w:rPr>
          <w:rFonts w:hint="eastAsia"/>
        </w:rPr>
        <w:t>顧客信用貿易協會</w:t>
      </w:r>
      <w:r w:rsidRPr="00DF21BB">
        <w:rPr>
          <w:rFonts w:hint="eastAsia"/>
        </w:rPr>
        <w:t>(CCTA, Consumer Credit Trade Association)</w:t>
      </w:r>
      <w:r w:rsidRPr="00DF21BB">
        <w:rPr>
          <w:rFonts w:hint="eastAsia"/>
        </w:rPr>
        <w:t>所主導進行的「如何提升政府資訊科技與管理」研究專案。又被稱為資訊服務管理的最佳實務</w:t>
      </w:r>
      <w:r w:rsidRPr="00DF21BB">
        <w:rPr>
          <w:rFonts w:hint="eastAsia"/>
        </w:rPr>
        <w:t>(Best Practice)</w:t>
      </w:r>
      <w:r w:rsidRPr="00DF21BB">
        <w:rPr>
          <w:rFonts w:hint="eastAsia"/>
        </w:rPr>
        <w:t>。資訊服務管理的</w:t>
      </w:r>
      <w:r w:rsidRPr="00DF21BB">
        <w:rPr>
          <w:rFonts w:hint="eastAsia"/>
        </w:rPr>
        <w:t>ISO</w:t>
      </w:r>
      <w:r w:rsidRPr="00DF21BB">
        <w:rPr>
          <w:rFonts w:hint="eastAsia"/>
        </w:rPr>
        <w:t>標準</w:t>
      </w:r>
      <w:r w:rsidRPr="00DF21BB">
        <w:rPr>
          <w:rFonts w:hint="eastAsia"/>
        </w:rPr>
        <w:t>(ISO/IEC 20000)</w:t>
      </w:r>
      <w:r w:rsidRPr="00DF21BB">
        <w:rPr>
          <w:rFonts w:hint="eastAsia"/>
        </w:rPr>
        <w:t>主要參考架構所發展制定</w:t>
      </w:r>
      <w:ins w:id="1331" w:author="Haraguroicha Hsu" w:date="2013-07-02T08:41:00Z">
        <w:r w:rsidR="0006307D">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06307D">
          <w:instrText xml:space="preserve"> ADDIN EN.CITE </w:instrText>
        </w:r>
        <w:r w:rsidR="0006307D">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06307D">
          <w:instrText xml:space="preserve"> ADDIN EN.CITE.DATA </w:instrText>
        </w:r>
        <w:r w:rsidR="0006307D">
          <w:fldChar w:fldCharType="end"/>
        </w:r>
        <w:r w:rsidR="0006307D">
          <w:fldChar w:fldCharType="separate"/>
        </w:r>
        <w:r w:rsidR="0006307D">
          <w:rPr>
            <w:noProof/>
          </w:rPr>
          <w:t>[</w:t>
        </w:r>
      </w:ins>
      <w:r w:rsidR="007D7F2F">
        <w:rPr>
          <w:noProof/>
        </w:rPr>
        <w:fldChar w:fldCharType="begin"/>
      </w:r>
      <w:r w:rsidR="007D7F2F">
        <w:rPr>
          <w:noProof/>
        </w:rPr>
        <w:instrText xml:space="preserve"> HYPERLINK \l "_ENREF_22" \o "Valiente, 2012 #6752" </w:instrText>
      </w:r>
      <w:r w:rsidR="007D7F2F">
        <w:rPr>
          <w:noProof/>
        </w:rPr>
      </w:r>
      <w:r w:rsidR="007D7F2F">
        <w:rPr>
          <w:noProof/>
        </w:rPr>
        <w:fldChar w:fldCharType="separate"/>
      </w:r>
      <w:ins w:id="1332" w:author="Haraguroicha Hsu" w:date="2013-07-02T08:41:00Z">
        <w:r w:rsidR="007D7F2F">
          <w:rPr>
            <w:noProof/>
          </w:rPr>
          <w:t>22</w:t>
        </w:r>
      </w:ins>
      <w:r w:rsidR="007D7F2F">
        <w:rPr>
          <w:noProof/>
        </w:rPr>
        <w:fldChar w:fldCharType="end"/>
      </w:r>
      <w:ins w:id="1333" w:author="Haraguroicha Hsu" w:date="2013-07-02T08:41:00Z">
        <w:r w:rsidR="0006307D">
          <w:rPr>
            <w:noProof/>
          </w:rPr>
          <w:t>]</w:t>
        </w:r>
        <w:r w:rsidR="0006307D">
          <w:fldChar w:fldCharType="end"/>
        </w:r>
      </w:ins>
      <w:r w:rsidRPr="00DF21BB">
        <w:rPr>
          <w:rFonts w:hint="eastAsia"/>
        </w:rPr>
        <w:t>。</w:t>
      </w:r>
      <w:del w:id="1334" w:author="Haraguroicha Hsu" w:date="2013-07-02T08:41:00Z">
        <w:r w:rsidR="005A3748" w:rsidDel="0006307D">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3C0309" w:rsidDel="0006307D">
          <w:delInstrText xml:space="preserve"> ADDIN EN.CITE </w:delInstrText>
        </w:r>
        <w:r w:rsidR="003C0309" w:rsidDel="0006307D">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3C0309" w:rsidDel="0006307D">
          <w:delInstrText xml:space="preserve"> ADDIN EN.CITE.DATA </w:delInstrText>
        </w:r>
        <w:r w:rsidR="003C0309" w:rsidDel="0006307D">
          <w:fldChar w:fldCharType="end"/>
        </w:r>
        <w:r w:rsidR="005A3748" w:rsidDel="0006307D">
          <w:fldChar w:fldCharType="separate"/>
        </w:r>
        <w:r w:rsidR="003C0309" w:rsidDel="0006307D">
          <w:rPr>
            <w:noProof/>
          </w:rPr>
          <w:delText>[</w:delText>
        </w:r>
        <w:r w:rsidR="00AB40E4" w:rsidDel="0006307D">
          <w:fldChar w:fldCharType="begin"/>
        </w:r>
        <w:r w:rsidR="00AB40E4" w:rsidDel="0006307D">
          <w:delInstrText xml:space="preserve"> HYPERLINK \l "_ENREF_22" \o "Valiente, 2012 #6752" </w:delInstrText>
        </w:r>
        <w:r w:rsidR="00AB40E4" w:rsidDel="0006307D">
          <w:fldChar w:fldCharType="separate"/>
        </w:r>
        <w:r w:rsidR="003C0309" w:rsidDel="0006307D">
          <w:rPr>
            <w:noProof/>
          </w:rPr>
          <w:delText>22</w:delText>
        </w:r>
        <w:r w:rsidR="00AB40E4" w:rsidDel="0006307D">
          <w:rPr>
            <w:noProof/>
          </w:rPr>
          <w:fldChar w:fldCharType="end"/>
        </w:r>
        <w:r w:rsidR="003C0309" w:rsidDel="0006307D">
          <w:rPr>
            <w:noProof/>
          </w:rPr>
          <w:delText>]</w:delText>
        </w:r>
        <w:r w:rsidR="005A3748" w:rsidDel="0006307D">
          <w:fldChar w:fldCharType="end"/>
        </w:r>
      </w:del>
    </w:p>
    <w:p w14:paraId="6288687C" w14:textId="77777777" w:rsidR="00E47158" w:rsidRPr="00DF21BB" w:rsidRDefault="00E47158" w:rsidP="00E47158">
      <w:pPr>
        <w:ind w:firstLineChars="0" w:firstLine="560"/>
      </w:pPr>
      <w:r w:rsidRPr="00DF21BB">
        <w:t>ITIL</w:t>
      </w:r>
      <w:r w:rsidRPr="00DF21BB">
        <w:t>之發展有三個階段：</w:t>
      </w:r>
    </w:p>
    <w:p w14:paraId="4C05F63C" w14:textId="4AAEDB6D" w:rsidR="00E47158" w:rsidRPr="00DF21BB" w:rsidRDefault="00E47158" w:rsidP="00DB7C26">
      <w:pPr>
        <w:pStyle w:val="ae"/>
        <w:numPr>
          <w:ilvl w:val="1"/>
          <w:numId w:val="15"/>
        </w:numPr>
        <w:ind w:leftChars="0" w:firstLineChars="0"/>
      </w:pPr>
      <w:r w:rsidRPr="00DF21BB">
        <w:t>針對</w:t>
      </w:r>
      <w:r w:rsidRPr="00DF21BB">
        <w:t>IT</w:t>
      </w:r>
      <w:r w:rsidRPr="00DF21BB">
        <w:t>技術提供者</w:t>
      </w:r>
      <w:r w:rsidRPr="00DF21BB">
        <w:t>(</w:t>
      </w:r>
      <w:r w:rsidRPr="00DF21BB">
        <w:t>功能基礎</w:t>
      </w:r>
      <w:r w:rsidRPr="00DF21BB">
        <w:t>)</w:t>
      </w:r>
    </w:p>
    <w:p w14:paraId="04499492" w14:textId="4751B7AF" w:rsidR="00E47158" w:rsidRPr="00DF21BB" w:rsidRDefault="00E47158" w:rsidP="00DB7C26">
      <w:pPr>
        <w:pStyle w:val="ae"/>
        <w:numPr>
          <w:ilvl w:val="1"/>
          <w:numId w:val="15"/>
        </w:numPr>
        <w:ind w:leftChars="0" w:firstLineChars="0"/>
      </w:pPr>
      <w:r w:rsidRPr="00DF21BB">
        <w:t>針對服務提供者</w:t>
      </w:r>
      <w:r w:rsidRPr="00DF21BB">
        <w:t>(</w:t>
      </w:r>
      <w:r w:rsidRPr="00DF21BB">
        <w:t>處理流程為導向</w:t>
      </w:r>
      <w:r w:rsidRPr="00DF21BB">
        <w:t>)</w:t>
      </w:r>
    </w:p>
    <w:p w14:paraId="57D5B5FD" w14:textId="7117396C" w:rsidR="00E47158" w:rsidRPr="00DF21BB" w:rsidRDefault="00E47158" w:rsidP="00DB7C26">
      <w:pPr>
        <w:pStyle w:val="ae"/>
        <w:numPr>
          <w:ilvl w:val="1"/>
          <w:numId w:val="15"/>
        </w:numPr>
        <w:ind w:leftChars="0" w:firstLineChars="0"/>
      </w:pPr>
      <w:r w:rsidRPr="00DF21BB">
        <w:t>針對策略夥伴</w:t>
      </w:r>
      <w:r w:rsidRPr="00DF21BB">
        <w:t>(</w:t>
      </w:r>
      <w:r w:rsidRPr="00DF21BB">
        <w:t>生命週期管理</w:t>
      </w:r>
      <w:r w:rsidRPr="00DF21BB">
        <w:t>)</w:t>
      </w:r>
    </w:p>
    <w:p w14:paraId="475E5265" w14:textId="5F188324" w:rsidR="00E47158" w:rsidRPr="00DF21BB" w:rsidRDefault="00C50471" w:rsidP="00E47158">
      <w:pPr>
        <w:ind w:firstLineChars="0" w:firstLine="560"/>
      </w:pPr>
      <w:r w:rsidRPr="00DF21BB">
        <w:t>ITIL</w:t>
      </w:r>
      <w:r w:rsidRPr="00DF21BB">
        <w:rPr>
          <w:rFonts w:hint="eastAsia"/>
        </w:rPr>
        <w:t>並不是個正式的標準，而是目前普遍執行於「事實」上的準則。而整個</w:t>
      </w:r>
      <w:r w:rsidRPr="00DF21BB">
        <w:t>ITIL</w:t>
      </w:r>
      <w:r w:rsidRPr="00DF21BB">
        <w:rPr>
          <w:rFonts w:hint="eastAsia"/>
        </w:rPr>
        <w:t>的核心重點在於人與處理流程的爭議必須第一個被提到，其次就是要有</w:t>
      </w:r>
      <w:r w:rsidRPr="00DF21BB">
        <w:rPr>
          <w:rFonts w:hint="eastAsia"/>
        </w:rPr>
        <w:lastRenderedPageBreak/>
        <w:t>質感的客戶服務，也就是必須無時無刻的去迎合客戶的需求和期望。</w:t>
      </w:r>
    </w:p>
    <w:p w14:paraId="3FF62CAF" w14:textId="77777777" w:rsidR="00E47158" w:rsidRPr="00DF21BB" w:rsidRDefault="00E47158" w:rsidP="00E47158">
      <w:pPr>
        <w:ind w:firstLineChars="0" w:firstLine="560"/>
      </w:pPr>
      <w:r w:rsidRPr="00DF21BB">
        <w:t>ITIL</w:t>
      </w:r>
      <w:r w:rsidRPr="00DF21BB">
        <w:t>第二階段以前，主要分成兩個部份：服務支援</w:t>
      </w:r>
      <w:r w:rsidRPr="00DF21BB">
        <w:t xml:space="preserve"> (Service Support) </w:t>
      </w:r>
      <w:r w:rsidRPr="00DF21BB">
        <w:t>與服務遞送</w:t>
      </w:r>
      <w:r w:rsidRPr="00DF21BB">
        <w:t xml:space="preserve"> (Service Delivery)</w:t>
      </w:r>
      <w:r w:rsidRPr="00DF21BB">
        <w:t>。</w:t>
      </w:r>
      <w:r w:rsidRPr="00DF21BB">
        <w:t xml:space="preserve">ITIL </w:t>
      </w:r>
      <w:r w:rsidRPr="00DF21BB">
        <w:t>最新版本</w:t>
      </w:r>
      <w:r w:rsidRPr="00DF21BB">
        <w:t>(Version 3)</w:t>
      </w:r>
      <w:r w:rsidRPr="00DF21BB">
        <w:t>則將安全管理</w:t>
      </w:r>
      <w:r w:rsidRPr="00DF21BB">
        <w:t>(Security Management)</w:t>
      </w:r>
      <w:r w:rsidRPr="00DF21BB">
        <w:t>納入考量，所以</w:t>
      </w:r>
      <w:r w:rsidRPr="00DF21BB">
        <w:t>ITIL</w:t>
      </w:r>
      <w:r w:rsidRPr="00DF21BB">
        <w:t>包含七個模組：</w:t>
      </w:r>
    </w:p>
    <w:p w14:paraId="7F0DA0FF" w14:textId="37281CE2" w:rsidR="00E47158" w:rsidRPr="00DF21BB" w:rsidRDefault="00E47158" w:rsidP="00DB7C26">
      <w:pPr>
        <w:pStyle w:val="ae"/>
        <w:numPr>
          <w:ilvl w:val="0"/>
          <w:numId w:val="16"/>
        </w:numPr>
        <w:ind w:leftChars="0" w:firstLineChars="0"/>
      </w:pPr>
      <w:r w:rsidRPr="00DF21BB">
        <w:t>服務管理</w:t>
      </w:r>
      <w:r w:rsidRPr="00DF21BB">
        <w:t>(Service Management)</w:t>
      </w:r>
    </w:p>
    <w:p w14:paraId="74F340E7" w14:textId="33BF5DD6" w:rsidR="00E47158" w:rsidRPr="00DF21BB" w:rsidRDefault="00E47158" w:rsidP="00DB7C26">
      <w:pPr>
        <w:pStyle w:val="ae"/>
        <w:numPr>
          <w:ilvl w:val="0"/>
          <w:numId w:val="16"/>
        </w:numPr>
        <w:ind w:leftChars="0" w:firstLineChars="0"/>
      </w:pPr>
      <w:r w:rsidRPr="00DF21BB">
        <w:t>服務支援</w:t>
      </w:r>
      <w:r w:rsidRPr="00DF21BB">
        <w:t>(Service Support)</w:t>
      </w:r>
    </w:p>
    <w:p w14:paraId="1466157F" w14:textId="14A6D66E" w:rsidR="00E47158" w:rsidRPr="00DF21BB" w:rsidRDefault="00E47158" w:rsidP="00DB7C26">
      <w:pPr>
        <w:pStyle w:val="ae"/>
        <w:numPr>
          <w:ilvl w:val="0"/>
          <w:numId w:val="16"/>
        </w:numPr>
        <w:ind w:leftChars="0" w:firstLineChars="0"/>
      </w:pPr>
      <w:r w:rsidRPr="00DF21BB">
        <w:t>服務遞送</w:t>
      </w:r>
      <w:r w:rsidRPr="00DF21BB">
        <w:t>(Service Delivery)</w:t>
      </w:r>
    </w:p>
    <w:p w14:paraId="0FCB2D26" w14:textId="4F4DDA09" w:rsidR="00E47158" w:rsidRPr="00DF21BB" w:rsidRDefault="00E47158" w:rsidP="00DB7C26">
      <w:pPr>
        <w:pStyle w:val="ae"/>
        <w:numPr>
          <w:ilvl w:val="0"/>
          <w:numId w:val="16"/>
        </w:numPr>
        <w:ind w:leftChars="0" w:firstLineChars="0"/>
      </w:pPr>
      <w:r w:rsidRPr="00DF21BB">
        <w:t>ICT</w:t>
      </w:r>
      <w:r w:rsidRPr="00DF21BB">
        <w:t>基礎架構管理</w:t>
      </w:r>
      <w:r w:rsidRPr="00DF21BB">
        <w:t>(ICT Infrastructure Management)</w:t>
      </w:r>
    </w:p>
    <w:p w14:paraId="0141FE5C" w14:textId="3BED1A8F" w:rsidR="00E47158" w:rsidRPr="00DF21BB" w:rsidRDefault="00E47158" w:rsidP="00DB7C26">
      <w:pPr>
        <w:pStyle w:val="ae"/>
        <w:numPr>
          <w:ilvl w:val="0"/>
          <w:numId w:val="16"/>
        </w:numPr>
        <w:ind w:leftChars="0" w:firstLineChars="0"/>
      </w:pPr>
      <w:r w:rsidRPr="00DF21BB">
        <w:t>規劃到建置服務管理</w:t>
      </w:r>
      <w:r w:rsidRPr="00DF21BB">
        <w:t>(Planning to Implement Service Management)</w:t>
      </w:r>
    </w:p>
    <w:p w14:paraId="586A04E1" w14:textId="07F6EDDD" w:rsidR="00E47158" w:rsidRPr="00DF21BB" w:rsidRDefault="00E47158" w:rsidP="00DB7C26">
      <w:pPr>
        <w:pStyle w:val="ae"/>
        <w:numPr>
          <w:ilvl w:val="0"/>
          <w:numId w:val="16"/>
        </w:numPr>
        <w:ind w:leftChars="0" w:firstLineChars="0"/>
      </w:pPr>
      <w:r w:rsidRPr="00DF21BB">
        <w:t>應用管理</w:t>
      </w:r>
      <w:r w:rsidRPr="00DF21BB">
        <w:t>(Application Management)</w:t>
      </w:r>
    </w:p>
    <w:p w14:paraId="535A424E" w14:textId="72BEF756" w:rsidR="00E47158" w:rsidRPr="00DF21BB" w:rsidRDefault="00E47158" w:rsidP="00DB7C26">
      <w:pPr>
        <w:pStyle w:val="ae"/>
        <w:numPr>
          <w:ilvl w:val="0"/>
          <w:numId w:val="16"/>
        </w:numPr>
        <w:ind w:leftChars="0" w:firstLineChars="0"/>
      </w:pPr>
      <w:r w:rsidRPr="00DF21BB">
        <w:t>企業遠景</w:t>
      </w:r>
      <w:r w:rsidRPr="00DF21BB">
        <w:t>(The Business Perspective)</w:t>
      </w:r>
    </w:p>
    <w:p w14:paraId="700A3141" w14:textId="5826F1C3" w:rsidR="00E47158" w:rsidRPr="00DF21BB" w:rsidRDefault="00E47158" w:rsidP="00DB7C26">
      <w:pPr>
        <w:pStyle w:val="ae"/>
        <w:numPr>
          <w:ilvl w:val="0"/>
          <w:numId w:val="16"/>
        </w:numPr>
        <w:ind w:leftChars="0" w:firstLineChars="0"/>
      </w:pPr>
      <w:r w:rsidRPr="00DF21BB">
        <w:t>安全管理</w:t>
      </w:r>
      <w:r w:rsidRPr="00DF21BB">
        <w:t>(Security Management)</w:t>
      </w:r>
    </w:p>
    <w:p w14:paraId="099903C0" w14:textId="77777777" w:rsidR="00E47158" w:rsidRPr="00DF21BB" w:rsidRDefault="00E47158" w:rsidP="00E47158">
      <w:pPr>
        <w:ind w:firstLineChars="0" w:firstLine="560"/>
      </w:pPr>
      <w:r w:rsidRPr="00DF21BB">
        <w:t>因為雲端醫療的電子病歷的專業領域與一般</w:t>
      </w:r>
      <w:r w:rsidRPr="00DF21BB">
        <w:t>IT</w:t>
      </w:r>
      <w:r w:rsidRPr="00DF21BB">
        <w:t>有所不同，其服務的項目是各個醫療院所所使用的醫師，而不是一般使用者；所以服務內容是透過各個不同的醫療單位所提供的資訊，並不是固定內容的資訊系統。因此本研究僅針對</w:t>
      </w:r>
      <w:r w:rsidRPr="00DF21BB">
        <w:t>ITIL</w:t>
      </w:r>
      <w:r w:rsidRPr="00DF21BB">
        <w:t>的服務管理做探討，其他模組則不在本研究的範圍。</w:t>
      </w:r>
    </w:p>
    <w:p w14:paraId="78F93465" w14:textId="77777777" w:rsidR="00E47158" w:rsidRPr="00DF21BB" w:rsidRDefault="00E47158" w:rsidP="003A0BF2">
      <w:pPr>
        <w:pStyle w:val="3"/>
      </w:pPr>
      <w:bookmarkStart w:id="1335" w:name="_Toc357866730"/>
      <w:bookmarkStart w:id="1336" w:name="_Toc361079391"/>
      <w:r w:rsidRPr="00DF21BB">
        <w:t>服務管理</w:t>
      </w:r>
      <w:bookmarkEnd w:id="1335"/>
      <w:bookmarkEnd w:id="1336"/>
    </w:p>
    <w:p w14:paraId="5E7609D3" w14:textId="1A058FEE" w:rsidR="00E47158" w:rsidRPr="00DF21BB" w:rsidRDefault="00E47158" w:rsidP="00E47158">
      <w:pPr>
        <w:ind w:firstLineChars="0" w:firstLine="560"/>
      </w:pPr>
      <w:r w:rsidRPr="00DF21BB">
        <w:t>本研究僅使用到前面所述之</w:t>
      </w:r>
      <w:r w:rsidRPr="00DF21BB">
        <w:t>ITIL</w:t>
      </w:r>
      <w:r w:rsidRPr="00DF21BB">
        <w:t>的第一個模組服務管理</w:t>
      </w:r>
      <w:r w:rsidRPr="00DF21BB">
        <w:t>(ITSM, IT Service Management)</w:t>
      </w:r>
      <w:r w:rsidR="00ED11A4">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 </w:instrText>
      </w:r>
      <w:r w:rsidR="003C0309">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EN.CITE.DATA </w:instrText>
      </w:r>
      <w:r w:rsidR="003C0309">
        <w:fldChar w:fldCharType="end"/>
      </w:r>
      <w:r w:rsidR="00ED11A4">
        <w:fldChar w:fldCharType="separate"/>
      </w:r>
      <w:r w:rsidR="003C0309">
        <w:rPr>
          <w:noProof/>
        </w:rPr>
        <w:t>[</w:t>
      </w:r>
      <w:hyperlink w:anchor="_ENREF_23" w:tooltip="Valiente, 2012 #6753" w:history="1">
        <w:r w:rsidR="007D7F2F">
          <w:rPr>
            <w:noProof/>
          </w:rPr>
          <w:t>23</w:t>
        </w:r>
      </w:hyperlink>
      <w:r w:rsidR="003C0309">
        <w:rPr>
          <w:noProof/>
        </w:rPr>
        <w:t>]</w:t>
      </w:r>
      <w:r w:rsidR="00ED11A4">
        <w:fldChar w:fldCharType="end"/>
      </w:r>
      <w:r w:rsidRPr="00DF21BB">
        <w:t>內細分的服務支援</w:t>
      </w:r>
      <w:r w:rsidRPr="00DF21BB">
        <w:t>(Service Support)</w:t>
      </w:r>
      <w:r w:rsidRPr="00DF21BB">
        <w:t>及服務遞送</w:t>
      </w:r>
      <w:r w:rsidRPr="00DF21BB">
        <w:t xml:space="preserve">(Service </w:t>
      </w:r>
      <w:r w:rsidRPr="00DF21BB">
        <w:lastRenderedPageBreak/>
        <w:t>Delivery)</w:t>
      </w:r>
      <w:r w:rsidRPr="00DF21BB">
        <w:t>的服務傳遞部分，其詳細說明如下。</w:t>
      </w:r>
    </w:p>
    <w:p w14:paraId="3EA1C19D" w14:textId="77777777" w:rsidR="00E47158" w:rsidRPr="00DF21BB" w:rsidRDefault="00E47158" w:rsidP="00E47158">
      <w:pPr>
        <w:ind w:firstLineChars="0" w:firstLine="560"/>
      </w:pPr>
      <w:r w:rsidRPr="00DF21BB">
        <w:t>服務遞送有以下五種管理：容量管理</w:t>
      </w:r>
      <w:r w:rsidRPr="00DF21BB">
        <w:t>(Capacity Management)</w:t>
      </w:r>
      <w:r w:rsidRPr="00DF21BB">
        <w:t>、服務水準管理</w:t>
      </w:r>
      <w:r w:rsidRPr="00DF21BB">
        <w:t>(Service Level Management)</w:t>
      </w:r>
      <w:r w:rsidRPr="00DF21BB">
        <w:t>、可用性管理</w:t>
      </w:r>
      <w:r w:rsidRPr="00DF21BB">
        <w:t>(Availability Management)</w:t>
      </w:r>
      <w:r w:rsidRPr="00DF21BB">
        <w:t>、服務永續性管理</w:t>
      </w:r>
      <w:r w:rsidRPr="00DF21BB">
        <w:t>(Service Continuity Management)</w:t>
      </w:r>
      <w:r w:rsidRPr="00DF21BB">
        <w:t>、服務的財務管理</w:t>
      </w:r>
      <w:r w:rsidRPr="00DF21BB">
        <w:t>(Financial Management for Service)</w:t>
      </w:r>
      <w:r w:rsidRPr="00DF21BB">
        <w:t>。本研究中使用到可用性管理與服務永續性管理兩部分。</w:t>
      </w:r>
    </w:p>
    <w:p w14:paraId="1C8EEB60" w14:textId="77777777" w:rsidR="00E47158" w:rsidRPr="00DF21BB" w:rsidRDefault="00E47158" w:rsidP="00E47158">
      <w:pPr>
        <w:ind w:firstLineChars="0" w:firstLine="560"/>
      </w:pPr>
      <w:r w:rsidRPr="00DF21BB">
        <w:t>可用性管理</w:t>
      </w:r>
      <w:r w:rsidRPr="00DF21BB">
        <w:t>(Availability Management)</w:t>
      </w:r>
      <w:r w:rsidRPr="00DF21BB">
        <w:t>有兩個處理流程階段：</w:t>
      </w:r>
    </w:p>
    <w:p w14:paraId="50519EFF" w14:textId="2ED86C6A" w:rsidR="00E47158" w:rsidRPr="00DF21BB" w:rsidRDefault="00E47158" w:rsidP="00DB7C26">
      <w:pPr>
        <w:pStyle w:val="ae"/>
        <w:numPr>
          <w:ilvl w:val="0"/>
          <w:numId w:val="16"/>
        </w:numPr>
        <w:ind w:leftChars="0" w:firstLineChars="0"/>
      </w:pPr>
      <w:r w:rsidRPr="00DF21BB">
        <w:t>透過適當資源、方法和技術的部署，從而確保與顧客約定之服務應用</w:t>
      </w:r>
      <w:r w:rsidRPr="00DF21BB">
        <w:t>(SA)</w:t>
      </w:r>
      <w:r w:rsidRPr="00DF21BB">
        <w:t>可用性目標得以實現的流程。</w:t>
      </w:r>
    </w:p>
    <w:p w14:paraId="1B9C2DE5" w14:textId="05CF0DAD" w:rsidR="00E47158" w:rsidRPr="00DF21BB" w:rsidRDefault="00E47158" w:rsidP="00DB7C26">
      <w:pPr>
        <w:pStyle w:val="ae"/>
        <w:numPr>
          <w:ilvl w:val="0"/>
          <w:numId w:val="16"/>
        </w:numPr>
        <w:ind w:leftChars="0" w:firstLineChars="0"/>
      </w:pPr>
      <w:r w:rsidRPr="00DF21BB">
        <w:t>主要涉及維護活動的最佳化規劃，以及設計相關措施，將事件發生的次數降至最低。</w:t>
      </w:r>
    </w:p>
    <w:p w14:paraId="2A5358F6" w14:textId="77777777" w:rsidR="00E47158" w:rsidRPr="00DF21BB" w:rsidRDefault="00E47158" w:rsidP="00E47158">
      <w:pPr>
        <w:ind w:firstLineChars="0" w:firstLine="560"/>
      </w:pPr>
      <w:r w:rsidRPr="00DF21BB">
        <w:t>階段一：規劃</w:t>
      </w:r>
      <w:r w:rsidRPr="00DF21BB">
        <w:t>(Planning)</w:t>
      </w:r>
      <w:r w:rsidRPr="00DF21BB">
        <w:t>：由於此部分服務應用軟體</w:t>
      </w:r>
      <w:r w:rsidRPr="00DF21BB">
        <w:t>(</w:t>
      </w:r>
      <w:r w:rsidRPr="00DF21BB">
        <w:t>內製、委外、夥伴</w:t>
      </w:r>
      <w:r w:rsidRPr="00DF21BB">
        <w:t>)</w:t>
      </w:r>
      <w:r w:rsidRPr="00DF21BB">
        <w:t>及</w:t>
      </w:r>
      <w:r w:rsidRPr="00DF21BB">
        <w:t>IT</w:t>
      </w:r>
      <w:r w:rsidRPr="00DF21BB">
        <w:t>的規劃，所以服務經理必須參加三種不同特性的規劃，不僅反映客服需求，同時也要求各單位</w:t>
      </w:r>
      <w:r w:rsidRPr="00DF21BB">
        <w:t>(</w:t>
      </w:r>
      <w:r w:rsidRPr="00DF21BB">
        <w:t>包含內部、委外、夥伴</w:t>
      </w:r>
      <w:r w:rsidRPr="00DF21BB">
        <w:t>)</w:t>
      </w:r>
      <w:r w:rsidRPr="00DF21BB">
        <w:t>設計「可用性」及「復原」的監督績效評核準則，才有辦法制定客服管理方法。</w:t>
      </w:r>
    </w:p>
    <w:p w14:paraId="1A1740D5" w14:textId="2B1EF46A" w:rsidR="00E47158" w:rsidRPr="00DF21BB" w:rsidRDefault="00E47158" w:rsidP="00DB7C26">
      <w:pPr>
        <w:pStyle w:val="ae"/>
        <w:numPr>
          <w:ilvl w:val="0"/>
          <w:numId w:val="16"/>
        </w:numPr>
        <w:ind w:leftChars="0" w:firstLineChars="0"/>
      </w:pPr>
      <w:r w:rsidRPr="00DF21BB">
        <w:t>決定可用性需求</w:t>
      </w:r>
    </w:p>
    <w:p w14:paraId="326BEC80" w14:textId="252263D7" w:rsidR="00E47158" w:rsidRPr="00DF21BB" w:rsidRDefault="00E47158" w:rsidP="00DB7C26">
      <w:pPr>
        <w:pStyle w:val="ae"/>
        <w:numPr>
          <w:ilvl w:val="0"/>
          <w:numId w:val="16"/>
        </w:numPr>
        <w:ind w:leftChars="0" w:firstLineChars="0"/>
      </w:pPr>
      <w:r w:rsidRPr="00DF21BB">
        <w:t>可用性的設計</w:t>
      </w:r>
    </w:p>
    <w:p w14:paraId="02EFD8AC" w14:textId="58FC21DD" w:rsidR="00E47158" w:rsidRPr="00DF21BB" w:rsidRDefault="00E47158" w:rsidP="00DB7C26">
      <w:pPr>
        <w:pStyle w:val="ae"/>
        <w:numPr>
          <w:ilvl w:val="0"/>
          <w:numId w:val="16"/>
        </w:numPr>
        <w:ind w:leftChars="0" w:firstLineChars="0"/>
      </w:pPr>
      <w:r w:rsidRPr="00DF21BB">
        <w:t>復原的設計</w:t>
      </w:r>
    </w:p>
    <w:p w14:paraId="38E434AB" w14:textId="77777777" w:rsidR="00E47158" w:rsidRPr="00DF21BB" w:rsidRDefault="00E47158" w:rsidP="00E47158">
      <w:pPr>
        <w:ind w:firstLineChars="0" w:firstLine="560"/>
      </w:pPr>
      <w:r w:rsidRPr="00DF21BB">
        <w:t>階段二：監督</w:t>
      </w:r>
      <w:r w:rsidRPr="00DF21BB">
        <w:t>(Monitoring)</w:t>
      </w:r>
    </w:p>
    <w:p w14:paraId="773AC3A1" w14:textId="55129B81" w:rsidR="00E47158" w:rsidRPr="00DF21BB" w:rsidRDefault="00E47158" w:rsidP="00DB7C26">
      <w:pPr>
        <w:pStyle w:val="ae"/>
        <w:numPr>
          <w:ilvl w:val="0"/>
          <w:numId w:val="16"/>
        </w:numPr>
        <w:ind w:leftChars="0" w:firstLineChars="0"/>
      </w:pPr>
      <w:r w:rsidRPr="00DF21BB">
        <w:t>監督和趨勢分析</w:t>
      </w:r>
    </w:p>
    <w:p w14:paraId="5DAD93B7" w14:textId="14FD2D92" w:rsidR="00E47158" w:rsidRPr="00DF21BB" w:rsidRDefault="00E47158" w:rsidP="00DB7C26">
      <w:pPr>
        <w:pStyle w:val="ae"/>
        <w:numPr>
          <w:ilvl w:val="0"/>
          <w:numId w:val="16"/>
        </w:numPr>
        <w:ind w:leftChars="0" w:firstLineChars="0"/>
      </w:pPr>
      <w:r w:rsidRPr="00DF21BB">
        <w:t>檢閱服務</w:t>
      </w:r>
      <w:r w:rsidRPr="00DF21BB">
        <w:t>(</w:t>
      </w:r>
      <w:r w:rsidRPr="00DF21BB">
        <w:t>服務應用</w:t>
      </w:r>
      <w:r w:rsidRPr="00DF21BB">
        <w:t>/IT)</w:t>
      </w:r>
      <w:r w:rsidRPr="00DF21BB">
        <w:t>及設備的可用性</w:t>
      </w:r>
    </w:p>
    <w:p w14:paraId="1E658CD2" w14:textId="77777777" w:rsidR="00E47158" w:rsidRPr="00DF21BB" w:rsidRDefault="00E47158" w:rsidP="00E47158">
      <w:pPr>
        <w:ind w:firstLineChars="0" w:firstLine="560"/>
      </w:pPr>
      <w:r w:rsidRPr="00DF21BB">
        <w:lastRenderedPageBreak/>
        <w:t>服務永續管理</w:t>
      </w:r>
      <w:r w:rsidRPr="00DF21BB">
        <w:t>(Service Continuity Management)</w:t>
      </w:r>
      <w:r w:rsidRPr="00DF21BB">
        <w:t>：</w:t>
      </w:r>
    </w:p>
    <w:p w14:paraId="232BC68F" w14:textId="2F439855" w:rsidR="00E47158" w:rsidRPr="00DF21BB" w:rsidRDefault="00E47158" w:rsidP="00DB7C26">
      <w:pPr>
        <w:pStyle w:val="ae"/>
        <w:numPr>
          <w:ilvl w:val="0"/>
          <w:numId w:val="16"/>
        </w:numPr>
        <w:ind w:leftChars="0" w:firstLineChars="0"/>
      </w:pPr>
      <w:r w:rsidRPr="00DF21BB">
        <w:t>找出所需要的和協議的商業營運最低層級，以及系統、設備和服務需求所涵蓋的需求定義</w:t>
      </w:r>
    </w:p>
    <w:p w14:paraId="034B3E4A" w14:textId="0AAADEFE" w:rsidR="00E47158" w:rsidRPr="00DF21BB" w:rsidRDefault="00E47158" w:rsidP="00DB7C26">
      <w:pPr>
        <w:pStyle w:val="ae"/>
        <w:numPr>
          <w:ilvl w:val="0"/>
          <w:numId w:val="16"/>
        </w:numPr>
        <w:ind w:leftChars="0" w:firstLineChars="0"/>
      </w:pPr>
      <w:r w:rsidRPr="00DF21BB">
        <w:t>檢查對這些需求的風險及威脅</w:t>
      </w:r>
    </w:p>
    <w:p w14:paraId="111EF61F" w14:textId="7F801BB6" w:rsidR="00E47158" w:rsidRPr="00DF21BB" w:rsidRDefault="00E47158" w:rsidP="00DB7C26">
      <w:pPr>
        <w:pStyle w:val="ae"/>
        <w:numPr>
          <w:ilvl w:val="0"/>
          <w:numId w:val="16"/>
        </w:numPr>
        <w:ind w:leftChars="0" w:firstLineChars="0"/>
      </w:pPr>
      <w:r w:rsidRPr="00DF21BB">
        <w:t>開發新系統的風險降低或是減輕計劃</w:t>
      </w:r>
    </w:p>
    <w:p w14:paraId="09AC3232" w14:textId="77777777" w:rsidR="00E47158" w:rsidRPr="00DF21BB" w:rsidRDefault="00E47158" w:rsidP="00E47158">
      <w:pPr>
        <w:ind w:firstLineChars="0" w:firstLine="560"/>
      </w:pPr>
      <w:r w:rsidRPr="00DF21BB">
        <w:t>持續性管理之目標：</w:t>
      </w:r>
    </w:p>
    <w:p w14:paraId="3CA6C3B8" w14:textId="5E4611B9" w:rsidR="00E47158" w:rsidRPr="00DF21BB" w:rsidRDefault="00E47158" w:rsidP="00DB7C26">
      <w:pPr>
        <w:pStyle w:val="ae"/>
        <w:numPr>
          <w:ilvl w:val="0"/>
          <w:numId w:val="16"/>
        </w:numPr>
        <w:ind w:leftChars="0" w:firstLineChars="0"/>
      </w:pPr>
      <w:r w:rsidRPr="00DF21BB">
        <w:t>持續性管理之主題在於管理</w:t>
      </w:r>
      <w:r w:rsidRPr="00DF21BB">
        <w:t>"</w:t>
      </w:r>
      <w:r w:rsidRPr="00DF21BB">
        <w:t>風險</w:t>
      </w:r>
      <w:r w:rsidRPr="00DF21BB">
        <w:t>"</w:t>
      </w:r>
    </w:p>
    <w:p w14:paraId="33CBCDBF" w14:textId="77777777" w:rsidR="00260080" w:rsidRPr="00DF21BB" w:rsidRDefault="00E47158" w:rsidP="00DB7C26">
      <w:pPr>
        <w:pStyle w:val="ae"/>
        <w:numPr>
          <w:ilvl w:val="1"/>
          <w:numId w:val="16"/>
        </w:numPr>
        <w:ind w:leftChars="0" w:firstLineChars="0"/>
        <w:rPr>
          <w:color w:val="000000"/>
        </w:rPr>
      </w:pPr>
      <w:r w:rsidRPr="00DF21BB">
        <w:t>確保組織的服務應用軟體基礎架構，在發生不可能發生的事件或非預期的事件時可以繼續提供服務</w:t>
      </w:r>
    </w:p>
    <w:p w14:paraId="2C4A48A8" w14:textId="77777777" w:rsidR="00260080" w:rsidRPr="00DF21BB" w:rsidRDefault="00E47158" w:rsidP="00DB7C26">
      <w:pPr>
        <w:pStyle w:val="ae"/>
        <w:numPr>
          <w:ilvl w:val="1"/>
          <w:numId w:val="16"/>
        </w:numPr>
        <w:ind w:leftChars="0" w:firstLineChars="0"/>
        <w:rPr>
          <w:color w:val="000000"/>
        </w:rPr>
      </w:pPr>
      <w:r w:rsidRPr="00DF21BB">
        <w:t>即確保當發生正常可用性解決方案失敗的事件時，仍能夠提供價值給客戶</w:t>
      </w:r>
    </w:p>
    <w:p w14:paraId="5DCC1327" w14:textId="77777777" w:rsidR="00260080" w:rsidRPr="00DF21BB" w:rsidRDefault="00E47158" w:rsidP="00DB7C26">
      <w:pPr>
        <w:pStyle w:val="ae"/>
        <w:numPr>
          <w:ilvl w:val="0"/>
          <w:numId w:val="16"/>
        </w:numPr>
        <w:ind w:leftChars="0" w:firstLineChars="0"/>
        <w:rPr>
          <w:color w:val="000000"/>
        </w:rPr>
      </w:pPr>
      <w:r w:rsidRPr="00DF21BB">
        <w:t>透過商業處理程序的分析，對於服務應用軟體基礎架構弱點進行風險控管</w:t>
      </w:r>
    </w:p>
    <w:p w14:paraId="3AEEB4FD" w14:textId="7907AAFD" w:rsidR="007E0F2A" w:rsidRPr="00DF21BB" w:rsidRDefault="00E47158" w:rsidP="00DB7C26">
      <w:pPr>
        <w:pStyle w:val="ae"/>
        <w:numPr>
          <w:ilvl w:val="0"/>
          <w:numId w:val="16"/>
        </w:numPr>
        <w:ind w:leftChars="0" w:firstLineChars="0"/>
        <w:rPr>
          <w:color w:val="000000"/>
        </w:rPr>
      </w:pPr>
      <w:r w:rsidRPr="00DF21BB">
        <w:t>持續性管理應結合於企業整體永續經營計畫中</w:t>
      </w:r>
    </w:p>
    <w:p w14:paraId="724FD79D" w14:textId="77777777" w:rsidR="004A5749" w:rsidRPr="00DF21BB" w:rsidRDefault="00584F1F" w:rsidP="003A0BF2">
      <w:pPr>
        <w:pStyle w:val="2"/>
      </w:pPr>
      <w:bookmarkStart w:id="1337" w:name="_Toc352873098"/>
      <w:bookmarkStart w:id="1338" w:name="_Toc357866731"/>
      <w:bookmarkStart w:id="1339" w:name="_Toc361079392"/>
      <w:r w:rsidRPr="00DF21BB">
        <w:rPr>
          <w:rFonts w:hint="eastAsia"/>
        </w:rPr>
        <w:t>XML</w:t>
      </w:r>
      <w:bookmarkEnd w:id="1337"/>
      <w:bookmarkEnd w:id="1338"/>
      <w:bookmarkEnd w:id="1339"/>
    </w:p>
    <w:p w14:paraId="6BAECBF5" w14:textId="42AABE74" w:rsidR="00396C0A" w:rsidRPr="00DF21BB" w:rsidRDefault="00FF022B" w:rsidP="004E4C6B">
      <w:pPr>
        <w:ind w:firstLine="560"/>
      </w:pPr>
      <w:r w:rsidRPr="00DF21BB">
        <w:rPr>
          <w:rFonts w:hint="eastAsia"/>
        </w:rPr>
        <w:t>可延伸標記式語言</w:t>
      </w:r>
      <w:r w:rsidRPr="00DF21BB">
        <w:rPr>
          <w:rFonts w:hint="eastAsia"/>
        </w:rPr>
        <w:t>(XML, eXtensible Markup Language)</w:t>
      </w:r>
      <w:r w:rsidRPr="00DF21BB">
        <w:rPr>
          <w:rFonts w:hint="eastAsia"/>
        </w:rPr>
        <w:t>是一種標記式語言。標記指電腦所能理解的訊息符號，使用此種標記，電腦與電腦之間可以互相處理包含各種訊息的資料。</w:t>
      </w:r>
      <w:r w:rsidRPr="00DF21BB">
        <w:rPr>
          <w:rFonts w:hint="eastAsia"/>
        </w:rPr>
        <w:t>XML</w:t>
      </w:r>
      <w:r w:rsidRPr="00DF21BB">
        <w:rPr>
          <w:rFonts w:hint="eastAsia"/>
        </w:rPr>
        <w:t>是從標準通用標記式語言</w:t>
      </w:r>
      <w:r w:rsidRPr="00DF21BB">
        <w:rPr>
          <w:rFonts w:hint="eastAsia"/>
        </w:rPr>
        <w:t>(SGML, Standard Generalized Markup Language)</w:t>
      </w:r>
      <w:r w:rsidRPr="00DF21BB">
        <w:rPr>
          <w:rFonts w:hint="eastAsia"/>
        </w:rPr>
        <w:t>中簡化修改出來的</w:t>
      </w:r>
      <w:r w:rsidR="000E61C1">
        <w:fldChar w:fldCharType="begin"/>
      </w:r>
      <w:r w:rsidR="003C0309">
        <w:instrText xml:space="preserve"> ADDIN EN.CITE &lt;EndNote&gt;&lt;Cite&gt;&lt;Author&gt;Bray&lt;/Author&gt;&lt;Year&gt;1998&lt;/Year&gt;&lt;RecNum&gt;6650&lt;/RecNum&gt;&lt;DisplayText&gt;[24, 25]&lt;/DisplayText&gt;&lt;record&gt;&lt;rec-number&gt;6650&lt;/rec-number&gt;&lt;foreign-keys&gt;&lt;key app="EN" db-id="0s5pvxfwiaw05jevw5cp9pal0rrefp5sa5fe"&gt;6650&lt;/key&gt;&lt;/foreign-keys&gt;&lt;ref-type name="Standard"&gt;58&lt;/ref-type&gt;&lt;contributors&gt;&lt;authors&gt;&lt;author&gt;Tim Bray&lt;/author&gt;&lt;author&gt;Jean Paoli&lt;/author&gt;&lt;author&gt;C. M. Sperberg-McQueen&lt;/author&gt;&lt;/authors&gt;&lt;/contributors&gt;&lt;titles&gt;&lt;title&gt;Extensible Markup Language (XML) 1.0&lt;/title&gt;&lt;secondary-title&gt;W3C Recommendation&lt;/secondary-title&gt;&lt;/titles&gt;&lt;periodical&gt;&lt;full-title&gt;W3C Recommendation&lt;/full-title&gt;&lt;/periodical&gt;&lt;dates&gt;&lt;year&gt;1998&lt;/year&gt;&lt;/dates&gt;&lt;urls&gt;&lt;related-urls&gt;&lt;url&gt;http://www.w3.org/TR/1998/REC-xml-19980210&lt;/url&gt;&lt;/related-urls&gt;&lt;/urls&gt;&lt;access-date&gt;&lt;style face="normal" font="default" charset="136" size="100%"&gt;2013/6/3&lt;/style&gt;&lt;/access-date&gt;&lt;/record&gt;&lt;/Cite&gt;&lt;Cite&gt;&lt;Author&gt;Bray&lt;/Author&gt;&lt;Year&gt;2008&lt;/Year&gt;&lt;RecNum&gt;6651&lt;/RecNum&gt;&lt;record&gt;&lt;rec-number&gt;6651&lt;/rec-number&gt;&lt;foreign-keys&gt;&lt;key app="EN" db-id="0s5pvxfwiaw05jevw5cp9pal0rrefp5sa5fe"&gt;6651&lt;/key&gt;&lt;/foreign-keys&gt;&lt;ref-type name="Standard"&gt;58&lt;/ref-type&gt;&lt;contributors&gt;&lt;authors&gt;&lt;author&gt;Tim Bray&lt;/author&gt;&lt;author&gt;Jean Paoli&lt;/author&gt;&lt;author&gt;C. M. Sperberg-McQueen&lt;/author&gt;&lt;author&gt;Eve Maler&lt;/author&gt;&lt;author&gt;François Yergeau&lt;/author&gt;&lt;/authors&gt;&lt;/contributors&gt;&lt;titles&gt;&lt;title&gt;Extensible Markup Language (XML) 1.0 (Fifth Edition)&lt;/title&gt;&lt;secondary-title&gt;W3C Recommendation&lt;/secondary-title&gt;&lt;/titles&gt;&lt;periodical&gt;&lt;full-title&gt;W3C Recommendation&lt;/full-title&gt;&lt;/periodical&gt;&lt;dates&gt;&lt;year&gt;2008&lt;/year&gt;&lt;/dates&gt;&lt;urls&gt;&lt;related-urls&gt;&lt;url&gt;http://www.w3.org/TR/2008/REC-xml-20081126&lt;/url&gt;&lt;/related-urls&gt;&lt;/urls&gt;&lt;access-date&gt;2013/6/3&lt;/access-date&gt;&lt;/record&gt;&lt;/Cite&gt;&lt;/EndNote&gt;</w:instrText>
      </w:r>
      <w:r w:rsidR="000E61C1">
        <w:fldChar w:fldCharType="separate"/>
      </w:r>
      <w:r w:rsidR="003C0309">
        <w:rPr>
          <w:noProof/>
        </w:rPr>
        <w:t>[</w:t>
      </w:r>
      <w:hyperlink w:anchor="_ENREF_24" w:tooltip="Bray, 1998 #6650" w:history="1">
        <w:r w:rsidR="007D7F2F">
          <w:rPr>
            <w:noProof/>
          </w:rPr>
          <w:t>24</w:t>
        </w:r>
      </w:hyperlink>
      <w:r w:rsidR="003C0309">
        <w:rPr>
          <w:noProof/>
        </w:rPr>
        <w:t xml:space="preserve">, </w:t>
      </w:r>
      <w:hyperlink w:anchor="_ENREF_25" w:tooltip="Bray, 2008 #6651" w:history="1">
        <w:r w:rsidR="007D7F2F">
          <w:rPr>
            <w:noProof/>
          </w:rPr>
          <w:t>25</w:t>
        </w:r>
      </w:hyperlink>
      <w:r w:rsidR="003C0309">
        <w:rPr>
          <w:noProof/>
        </w:rPr>
        <w:t>]</w:t>
      </w:r>
      <w:r w:rsidR="000E61C1">
        <w:fldChar w:fldCharType="end"/>
      </w:r>
      <w:r w:rsidRPr="00DF21BB">
        <w:rPr>
          <w:rFonts w:hint="eastAsia"/>
        </w:rPr>
        <w:t>。它主要用到的有可延伸標記式語言、可延伸樣式語言</w:t>
      </w:r>
      <w:r w:rsidRPr="00DF21BB">
        <w:rPr>
          <w:rFonts w:hint="eastAsia"/>
        </w:rPr>
        <w:t>(XSL, eXtensible Stylesheet Language)</w:t>
      </w:r>
      <w:r w:rsidRPr="00DF21BB">
        <w:rPr>
          <w:rFonts w:hint="eastAsia"/>
        </w:rPr>
        <w:t>、可擴展商</w:t>
      </w:r>
      <w:r w:rsidRPr="00DF21BB">
        <w:rPr>
          <w:rFonts w:hint="eastAsia"/>
        </w:rPr>
        <w:lastRenderedPageBreak/>
        <w:t>業報告語言</w:t>
      </w:r>
      <w:r w:rsidRPr="00DF21BB">
        <w:rPr>
          <w:rFonts w:hint="eastAsia"/>
        </w:rPr>
        <w:t>(XBRL, eXtensible Business Reporting Language)</w:t>
      </w:r>
      <w:r w:rsidRPr="00DF21BB">
        <w:rPr>
          <w:rFonts w:hint="eastAsia"/>
        </w:rPr>
        <w:t>和</w:t>
      </w:r>
      <w:r w:rsidRPr="00DF21BB">
        <w:rPr>
          <w:rFonts w:hint="eastAsia"/>
        </w:rPr>
        <w:t>XML</w:t>
      </w:r>
      <w:r w:rsidRPr="00DF21BB">
        <w:rPr>
          <w:rFonts w:hint="eastAsia"/>
        </w:rPr>
        <w:t>路徑語言</w:t>
      </w:r>
      <w:r w:rsidRPr="00DF21BB">
        <w:rPr>
          <w:rFonts w:hint="eastAsia"/>
        </w:rPr>
        <w:t>(XPath, XML Path Language)</w:t>
      </w:r>
      <w:r w:rsidRPr="00DF21BB">
        <w:rPr>
          <w:rFonts w:hint="eastAsia"/>
        </w:rPr>
        <w:t>等</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7D7F2F">
          <w:rPr>
            <w:noProof/>
          </w:rPr>
          <w:t>26</w:t>
        </w:r>
      </w:hyperlink>
      <w:r w:rsidR="003C0309">
        <w:rPr>
          <w:noProof/>
        </w:rPr>
        <w:t>]</w:t>
      </w:r>
      <w:r w:rsidR="009F4F58" w:rsidRPr="00DF21BB">
        <w:fldChar w:fldCharType="end"/>
      </w:r>
      <w:r w:rsidR="00396C0A" w:rsidRPr="00DF21BB">
        <w:rPr>
          <w:rFonts w:hint="eastAsia"/>
        </w:rPr>
        <w:t>。</w:t>
      </w:r>
    </w:p>
    <w:p w14:paraId="2BD3705D" w14:textId="51D75DDF" w:rsidR="00396C0A" w:rsidRPr="00DF21BB" w:rsidRDefault="00FF022B" w:rsidP="004E4C6B">
      <w:pPr>
        <w:ind w:firstLine="560"/>
      </w:pPr>
      <w:r w:rsidRPr="00DF21BB">
        <w:rPr>
          <w:rFonts w:hint="eastAsia"/>
        </w:rPr>
        <w:t>XML</w:t>
      </w:r>
      <w:r w:rsidRPr="00DF21BB">
        <w:rPr>
          <w:rFonts w:hint="eastAsia"/>
        </w:rPr>
        <w:t>是設計用來傳輸及儲存資料資訊，不是用來顯示或呈現資料，相對的</w:t>
      </w:r>
      <w:r w:rsidRPr="00DF21BB">
        <w:rPr>
          <w:rFonts w:hint="eastAsia"/>
        </w:rPr>
        <w:t>HTML(Hyper-Text Markup Language)</w:t>
      </w:r>
      <w:r w:rsidRPr="00DF21BB">
        <w:rPr>
          <w:rFonts w:hint="eastAsia"/>
        </w:rPr>
        <w:t>則是用來呈現資料，所以</w:t>
      </w:r>
      <w:r w:rsidRPr="00DF21BB">
        <w:rPr>
          <w:rFonts w:hint="eastAsia"/>
        </w:rPr>
        <w:t>XML</w:t>
      </w:r>
      <w:r w:rsidRPr="00DF21BB">
        <w:rPr>
          <w:rFonts w:hint="eastAsia"/>
        </w:rPr>
        <w:t>的主要用途如下</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7D7F2F">
          <w:rPr>
            <w:noProof/>
          </w:rPr>
          <w:t>26</w:t>
        </w:r>
      </w:hyperlink>
      <w:r w:rsidR="003C0309">
        <w:rPr>
          <w:noProof/>
        </w:rPr>
        <w:t>]</w:t>
      </w:r>
      <w:r w:rsidR="009F4F58" w:rsidRPr="00DF21BB">
        <w:fldChar w:fldCharType="end"/>
      </w:r>
      <w:r w:rsidR="00396C0A" w:rsidRPr="00DF21BB">
        <w:rPr>
          <w:rFonts w:hint="eastAsia"/>
        </w:rPr>
        <w:t>：</w:t>
      </w:r>
    </w:p>
    <w:p w14:paraId="7E3B19E2" w14:textId="348C9F72" w:rsidR="00396C0A" w:rsidRPr="00DF21BB" w:rsidRDefault="005C310E" w:rsidP="005376B7">
      <w:pPr>
        <w:pStyle w:val="ae"/>
        <w:numPr>
          <w:ilvl w:val="0"/>
          <w:numId w:val="10"/>
        </w:numPr>
        <w:ind w:leftChars="0" w:firstLineChars="0"/>
      </w:pPr>
      <w:r w:rsidRPr="00DF21BB">
        <w:rPr>
          <w:rFonts w:hint="eastAsia"/>
        </w:rPr>
        <w:t>豐富文件</w:t>
      </w:r>
      <w:r w:rsidRPr="00DF21BB">
        <w:rPr>
          <w:rFonts w:hint="eastAsia"/>
        </w:rPr>
        <w:t>(Rich Documents)</w:t>
      </w:r>
      <w:r w:rsidRPr="00DF21BB">
        <w:rPr>
          <w:rFonts w:hint="eastAsia"/>
        </w:rPr>
        <w:t>自定義檔案的描述並使其具有更豐富的內容</w:t>
      </w:r>
    </w:p>
    <w:p w14:paraId="3C5CECB6" w14:textId="03FEA4D5" w:rsidR="00396C0A" w:rsidRPr="00DF21BB" w:rsidRDefault="005C310E" w:rsidP="005376B7">
      <w:pPr>
        <w:pStyle w:val="ae"/>
        <w:numPr>
          <w:ilvl w:val="1"/>
          <w:numId w:val="11"/>
        </w:numPr>
        <w:ind w:leftChars="0" w:left="1701" w:firstLineChars="0"/>
      </w:pPr>
      <w:r w:rsidRPr="00DF21BB">
        <w:rPr>
          <w:rFonts w:hint="eastAsia"/>
        </w:rPr>
        <w:t>屬於以檔案為主的應用</w:t>
      </w:r>
    </w:p>
    <w:p w14:paraId="53F1D476" w14:textId="08FA9799" w:rsidR="00396C0A" w:rsidRPr="00DF21BB" w:rsidRDefault="005C310E" w:rsidP="005376B7">
      <w:pPr>
        <w:pStyle w:val="ae"/>
        <w:numPr>
          <w:ilvl w:val="1"/>
          <w:numId w:val="11"/>
        </w:numPr>
        <w:ind w:leftChars="0" w:left="1701" w:firstLineChars="0"/>
      </w:pPr>
      <w:r w:rsidRPr="00DF21BB">
        <w:rPr>
          <w:rFonts w:hint="eastAsia"/>
        </w:rPr>
        <w:t>標記是用來定義資料應該如何呈現</w:t>
      </w:r>
    </w:p>
    <w:p w14:paraId="7F70A49B" w14:textId="5505BF9B" w:rsidR="00396C0A" w:rsidRPr="00DF21BB" w:rsidRDefault="005C310E" w:rsidP="005376B7">
      <w:pPr>
        <w:pStyle w:val="ae"/>
        <w:numPr>
          <w:ilvl w:val="0"/>
          <w:numId w:val="10"/>
        </w:numPr>
        <w:ind w:leftChars="0" w:firstLineChars="0"/>
      </w:pPr>
      <w:r w:rsidRPr="00DF21BB">
        <w:rPr>
          <w:rFonts w:hint="eastAsia"/>
        </w:rPr>
        <w:t>中繼資料</w:t>
      </w:r>
      <w:r w:rsidRPr="00DF21BB">
        <w:rPr>
          <w:rFonts w:hint="eastAsia"/>
        </w:rPr>
        <w:t>(Metadata)</w:t>
      </w:r>
      <w:r w:rsidRPr="00DF21BB">
        <w:rPr>
          <w:rFonts w:hint="eastAsia"/>
        </w:rPr>
        <w:t>描述其它檔案或網路資訊</w:t>
      </w:r>
    </w:p>
    <w:p w14:paraId="1F67C42C" w14:textId="45079225" w:rsidR="00396C0A" w:rsidRPr="00DF21BB" w:rsidRDefault="005C310E" w:rsidP="005376B7">
      <w:pPr>
        <w:pStyle w:val="ae"/>
        <w:numPr>
          <w:ilvl w:val="1"/>
          <w:numId w:val="11"/>
        </w:numPr>
        <w:ind w:leftChars="0" w:left="1701" w:firstLineChars="0"/>
      </w:pPr>
      <w:r w:rsidRPr="00DF21BB">
        <w:rPr>
          <w:rFonts w:hint="eastAsia"/>
        </w:rPr>
        <w:t>屬於以資料為主的應用</w:t>
      </w:r>
    </w:p>
    <w:p w14:paraId="6ADD9B2E" w14:textId="5B277A96" w:rsidR="00396C0A" w:rsidRPr="00DF21BB" w:rsidRDefault="005C310E" w:rsidP="005376B7">
      <w:pPr>
        <w:pStyle w:val="ae"/>
        <w:numPr>
          <w:ilvl w:val="1"/>
          <w:numId w:val="11"/>
        </w:numPr>
        <w:ind w:leftChars="0" w:left="1701" w:firstLineChars="0"/>
      </w:pPr>
      <w:r w:rsidRPr="00DF21BB">
        <w:rPr>
          <w:rFonts w:hint="eastAsia"/>
        </w:rPr>
        <w:t>標記是用來說明資料的意義</w:t>
      </w:r>
    </w:p>
    <w:p w14:paraId="7478DC3A" w14:textId="58371BBA" w:rsidR="00025C7A" w:rsidRPr="00DF21BB" w:rsidRDefault="005C310E" w:rsidP="005376B7">
      <w:pPr>
        <w:pStyle w:val="ae"/>
        <w:numPr>
          <w:ilvl w:val="0"/>
          <w:numId w:val="10"/>
        </w:numPr>
        <w:ind w:leftChars="0" w:firstLineChars="0"/>
      </w:pPr>
      <w:r w:rsidRPr="00DF21BB">
        <w:rPr>
          <w:rFonts w:hint="eastAsia"/>
        </w:rPr>
        <w:t>配置檔</w:t>
      </w:r>
      <w:r w:rsidRPr="00DF21BB">
        <w:rPr>
          <w:rFonts w:hint="eastAsia"/>
        </w:rPr>
        <w:t>(Configuration Files)</w:t>
      </w:r>
      <w:r w:rsidRPr="00DF21BB">
        <w:rPr>
          <w:rFonts w:hint="eastAsia"/>
        </w:rPr>
        <w:t>描述軟體設定的參數</w:t>
      </w:r>
    </w:p>
    <w:p w14:paraId="5D4BBFB3" w14:textId="4CEF379D" w:rsidR="00025C7A" w:rsidRPr="00DF21BB" w:rsidRDefault="005C310E" w:rsidP="005376B7">
      <w:pPr>
        <w:pStyle w:val="ae"/>
        <w:numPr>
          <w:ilvl w:val="1"/>
          <w:numId w:val="11"/>
        </w:numPr>
        <w:ind w:leftChars="0" w:left="1701" w:firstLineChars="0"/>
      </w:pPr>
      <w:r w:rsidRPr="00DF21BB">
        <w:rPr>
          <w:rFonts w:hint="eastAsia"/>
        </w:rPr>
        <w:t>屬於以屬性為主的應用</w:t>
      </w:r>
    </w:p>
    <w:p w14:paraId="61E732BA" w14:textId="44F08602" w:rsidR="00455EA4" w:rsidRPr="00DF21BB" w:rsidRDefault="005C310E" w:rsidP="005376B7">
      <w:pPr>
        <w:pStyle w:val="ae"/>
        <w:numPr>
          <w:ilvl w:val="1"/>
          <w:numId w:val="11"/>
        </w:numPr>
        <w:ind w:leftChars="0" w:left="1701" w:firstLineChars="0"/>
      </w:pPr>
      <w:r w:rsidRPr="00DF21BB">
        <w:rPr>
          <w:rFonts w:hint="eastAsia"/>
        </w:rPr>
        <w:t>標記是用來配置資料或應用程式的設定</w:t>
      </w:r>
    </w:p>
    <w:p w14:paraId="4A6BD2EB" w14:textId="54112CDE" w:rsidR="00C50471" w:rsidRPr="00DF21BB" w:rsidRDefault="00166C62" w:rsidP="003A0BF2">
      <w:pPr>
        <w:pStyle w:val="3"/>
      </w:pPr>
      <w:bookmarkStart w:id="1340" w:name="_Toc357866732"/>
      <w:bookmarkStart w:id="1341" w:name="_Toc361079393"/>
      <w:r w:rsidRPr="00DF21BB">
        <w:t>X</w:t>
      </w:r>
      <w:r w:rsidR="00650611">
        <w:rPr>
          <w:rFonts w:hint="eastAsia"/>
        </w:rPr>
        <w:t>P</w:t>
      </w:r>
      <w:r w:rsidRPr="00DF21BB">
        <w:t>ath</w:t>
      </w:r>
      <w:bookmarkEnd w:id="1340"/>
      <w:bookmarkEnd w:id="1341"/>
    </w:p>
    <w:p w14:paraId="629B5DE9" w14:textId="41FB33BC" w:rsidR="00166C62" w:rsidRPr="00DF21BB" w:rsidRDefault="00166C62" w:rsidP="004E4C6B">
      <w:pPr>
        <w:ind w:firstLine="560"/>
      </w:pPr>
      <w:r w:rsidRPr="00DF21BB">
        <w:rPr>
          <w:rFonts w:hint="eastAsia"/>
        </w:rPr>
        <w:t>XPath</w:t>
      </w:r>
      <w:r w:rsidRPr="00DF21BB">
        <w:rPr>
          <w:rFonts w:hint="eastAsia"/>
        </w:rPr>
        <w:t>即是表示資料或屬性在</w:t>
      </w:r>
      <w:r w:rsidRPr="00DF21BB">
        <w:rPr>
          <w:rFonts w:hint="eastAsia"/>
        </w:rPr>
        <w:t>XML</w:t>
      </w:r>
      <w:r w:rsidRPr="00DF21BB">
        <w:rPr>
          <w:rFonts w:hint="eastAsia"/>
        </w:rPr>
        <w:t>文件中所在的位置的一種表示方法。在使用</w:t>
      </w:r>
      <w:r w:rsidRPr="00DF21BB">
        <w:rPr>
          <w:rFonts w:hint="eastAsia"/>
        </w:rPr>
        <w:t>XPath</w:t>
      </w:r>
      <w:r w:rsidRPr="00DF21BB">
        <w:rPr>
          <w:rFonts w:hint="eastAsia"/>
        </w:rPr>
        <w:t>時，可以使用多種方式表示資料的查詢，或者使用不同的語義來過濾資料，例如可以在查詢中包含搜索的條件，或者是包含過濾的條件，甚至可</w:t>
      </w:r>
      <w:r w:rsidR="00A118D2">
        <w:rPr>
          <w:rFonts w:hint="eastAsia"/>
        </w:rPr>
        <w:t>用</w:t>
      </w:r>
      <w:r w:rsidRPr="00DF21BB">
        <w:rPr>
          <w:rFonts w:hint="eastAsia"/>
        </w:rPr>
        <w:t>這些條件找出與其相符合的相對元素。使用</w:t>
      </w:r>
      <w:r w:rsidRPr="00DF21BB">
        <w:rPr>
          <w:rFonts w:hint="eastAsia"/>
        </w:rPr>
        <w:t>XPath</w:t>
      </w:r>
      <w:r w:rsidRPr="00DF21BB">
        <w:rPr>
          <w:rFonts w:hint="eastAsia"/>
        </w:rPr>
        <w:t>時，主要有以下表示及搜索方式：</w:t>
      </w:r>
    </w:p>
    <w:p w14:paraId="127FB0FF" w14:textId="77777777" w:rsidR="00166C62" w:rsidRPr="00DF21BB" w:rsidRDefault="00166C62" w:rsidP="00166C62">
      <w:pPr>
        <w:pStyle w:val="ae"/>
        <w:numPr>
          <w:ilvl w:val="0"/>
          <w:numId w:val="25"/>
        </w:numPr>
        <w:ind w:leftChars="0" w:firstLineChars="0"/>
      </w:pPr>
      <w:r w:rsidRPr="00DF21BB">
        <w:rPr>
          <w:rFonts w:hint="eastAsia"/>
        </w:rPr>
        <w:lastRenderedPageBreak/>
        <w:t>使用任意搜索符號</w:t>
      </w:r>
      <w:r w:rsidRPr="00DF21BB">
        <w:rPr>
          <w:rFonts w:hint="eastAsia"/>
        </w:rPr>
        <w:t>"//node"</w:t>
      </w:r>
      <w:r w:rsidRPr="00DF21BB">
        <w:rPr>
          <w:rFonts w:hint="eastAsia"/>
        </w:rPr>
        <w:t>：即任何符合</w:t>
      </w:r>
      <w:r w:rsidRPr="00DF21BB">
        <w:rPr>
          <w:rFonts w:hint="eastAsia"/>
        </w:rPr>
        <w:t>"node"</w:t>
      </w:r>
      <w:r w:rsidRPr="00DF21BB">
        <w:rPr>
          <w:rFonts w:hint="eastAsia"/>
        </w:rPr>
        <w:t>的元素都會被選取</w:t>
      </w:r>
    </w:p>
    <w:p w14:paraId="47B5EF78" w14:textId="77777777" w:rsidR="00166C62" w:rsidRPr="00DF21BB" w:rsidRDefault="00166C62" w:rsidP="00166C62">
      <w:pPr>
        <w:pStyle w:val="ae"/>
        <w:numPr>
          <w:ilvl w:val="0"/>
          <w:numId w:val="25"/>
        </w:numPr>
        <w:ind w:leftChars="0" w:firstLineChars="0"/>
      </w:pPr>
      <w:r w:rsidRPr="00DF21BB">
        <w:rPr>
          <w:rFonts w:hint="eastAsia"/>
        </w:rPr>
        <w:t>使用絕對搜索</w:t>
      </w:r>
      <w:r w:rsidRPr="00DF21BB">
        <w:rPr>
          <w:rFonts w:hint="eastAsia"/>
        </w:rPr>
        <w:t>"/nodeA/nodeB"</w:t>
      </w:r>
      <w:r w:rsidRPr="00DF21BB">
        <w:rPr>
          <w:rFonts w:hint="eastAsia"/>
        </w:rPr>
        <w:t>：即是符合於根元素</w:t>
      </w:r>
      <w:r w:rsidRPr="00DF21BB">
        <w:rPr>
          <w:rFonts w:hint="eastAsia"/>
        </w:rPr>
        <w:t>nodeA</w:t>
      </w:r>
      <w:r w:rsidRPr="00DF21BB">
        <w:rPr>
          <w:rFonts w:hint="eastAsia"/>
        </w:rPr>
        <w:t>之下的</w:t>
      </w:r>
      <w:r w:rsidRPr="00DF21BB">
        <w:rPr>
          <w:rFonts w:hint="eastAsia"/>
        </w:rPr>
        <w:t>nodeB</w:t>
      </w:r>
      <w:r w:rsidRPr="00DF21BB">
        <w:rPr>
          <w:rFonts w:hint="eastAsia"/>
        </w:rPr>
        <w:t>將會被選取</w:t>
      </w:r>
    </w:p>
    <w:p w14:paraId="29B0975A" w14:textId="77777777" w:rsidR="00166C62" w:rsidRPr="00DF21BB" w:rsidRDefault="00166C62" w:rsidP="00166C62">
      <w:pPr>
        <w:pStyle w:val="ae"/>
        <w:numPr>
          <w:ilvl w:val="0"/>
          <w:numId w:val="25"/>
        </w:numPr>
        <w:ind w:leftChars="0" w:firstLineChars="0"/>
      </w:pPr>
      <w:r w:rsidRPr="00DF21BB">
        <w:rPr>
          <w:rFonts w:hint="eastAsia"/>
        </w:rPr>
        <w:t>使用模糊搜索</w:t>
      </w:r>
      <w:r w:rsidRPr="00DF21BB">
        <w:rPr>
          <w:rFonts w:hint="eastAsia"/>
        </w:rPr>
        <w:t>"nodeA/nodeB"</w:t>
      </w:r>
      <w:r w:rsidRPr="00DF21BB">
        <w:rPr>
          <w:rFonts w:hint="eastAsia"/>
        </w:rPr>
        <w:t>：即是符合</w:t>
      </w:r>
      <w:r w:rsidRPr="00DF21BB">
        <w:rPr>
          <w:rFonts w:hint="eastAsia"/>
        </w:rPr>
        <w:t>nodeA</w:t>
      </w:r>
      <w:r w:rsidRPr="00DF21BB">
        <w:rPr>
          <w:rFonts w:hint="eastAsia"/>
        </w:rPr>
        <w:t>元素之下的</w:t>
      </w:r>
      <w:r w:rsidRPr="00DF21BB">
        <w:rPr>
          <w:rFonts w:hint="eastAsia"/>
        </w:rPr>
        <w:t>nodeB</w:t>
      </w:r>
      <w:r w:rsidRPr="00DF21BB">
        <w:rPr>
          <w:rFonts w:hint="eastAsia"/>
        </w:rPr>
        <w:t>將會被選取</w:t>
      </w:r>
    </w:p>
    <w:p w14:paraId="76AB197B" w14:textId="77777777" w:rsidR="00166C62" w:rsidRPr="00DF21BB" w:rsidRDefault="00166C62" w:rsidP="00166C62">
      <w:pPr>
        <w:pStyle w:val="ae"/>
        <w:numPr>
          <w:ilvl w:val="0"/>
          <w:numId w:val="25"/>
        </w:numPr>
        <w:ind w:leftChars="0" w:firstLineChars="0"/>
      </w:pPr>
      <w:r w:rsidRPr="00DF21BB">
        <w:rPr>
          <w:rFonts w:hint="eastAsia"/>
        </w:rPr>
        <w:t>使用含有屬性搜索</w:t>
      </w:r>
      <w:r w:rsidRPr="00DF21BB">
        <w:rPr>
          <w:rFonts w:hint="eastAsia"/>
        </w:rPr>
        <w:t>"//node[@attribute]"</w:t>
      </w:r>
      <w:r w:rsidRPr="00DF21BB">
        <w:rPr>
          <w:rFonts w:hint="eastAsia"/>
        </w:rPr>
        <w:t>：即是符合</w:t>
      </w:r>
      <w:r w:rsidRPr="00DF21BB">
        <w:rPr>
          <w:rFonts w:hint="eastAsia"/>
        </w:rPr>
        <w:t>node</w:t>
      </w:r>
      <w:r w:rsidRPr="00DF21BB">
        <w:rPr>
          <w:rFonts w:hint="eastAsia"/>
        </w:rPr>
        <w:t>元素後，包含</w:t>
      </w:r>
      <w:r w:rsidRPr="00DF21BB">
        <w:rPr>
          <w:rFonts w:hint="eastAsia"/>
        </w:rPr>
        <w:t>attribute</w:t>
      </w:r>
      <w:r w:rsidRPr="00DF21BB">
        <w:rPr>
          <w:rFonts w:hint="eastAsia"/>
        </w:rPr>
        <w:t>屬性者，將會被選取</w:t>
      </w:r>
    </w:p>
    <w:p w14:paraId="2EEE0953" w14:textId="1CFD6FF5" w:rsidR="00166C62" w:rsidRPr="00DF21BB" w:rsidRDefault="00166C62" w:rsidP="00166C62">
      <w:pPr>
        <w:pStyle w:val="ae"/>
        <w:numPr>
          <w:ilvl w:val="0"/>
          <w:numId w:val="25"/>
        </w:numPr>
        <w:ind w:leftChars="0" w:firstLineChars="0"/>
      </w:pPr>
      <w:r w:rsidRPr="00DF21BB">
        <w:rPr>
          <w:rFonts w:hint="eastAsia"/>
        </w:rPr>
        <w:t>使用條件搜索</w:t>
      </w:r>
      <w:r w:rsidRPr="00DF21BB">
        <w:rPr>
          <w:rFonts w:hint="eastAsia"/>
        </w:rPr>
        <w:t>"nodeA/(* except self::nodeB)"</w:t>
      </w:r>
      <w:r w:rsidRPr="00DF21BB">
        <w:rPr>
          <w:rFonts w:hint="eastAsia"/>
        </w:rPr>
        <w:t>：即是符合</w:t>
      </w:r>
      <w:r w:rsidRPr="00DF21BB">
        <w:rPr>
          <w:rFonts w:hint="eastAsia"/>
        </w:rPr>
        <w:t>nodeA</w:t>
      </w:r>
      <w:r w:rsidRPr="00DF21BB">
        <w:rPr>
          <w:rFonts w:hint="eastAsia"/>
        </w:rPr>
        <w:t>元素之下的任意元素，但不包含</w:t>
      </w:r>
      <w:r w:rsidRPr="00DF21BB">
        <w:rPr>
          <w:rFonts w:hint="eastAsia"/>
        </w:rPr>
        <w:t>nodeB</w:t>
      </w:r>
      <w:r w:rsidRPr="00DF21BB">
        <w:rPr>
          <w:rFonts w:hint="eastAsia"/>
        </w:rPr>
        <w:t>的元素皆將會被選取</w:t>
      </w:r>
    </w:p>
    <w:p w14:paraId="30399DF9" w14:textId="13083FFE" w:rsidR="00975751" w:rsidRPr="00DF21BB" w:rsidRDefault="00944A36" w:rsidP="003A0BF2">
      <w:pPr>
        <w:pStyle w:val="2"/>
      </w:pPr>
      <w:bookmarkStart w:id="1342" w:name="_Toc357866733"/>
      <w:bookmarkStart w:id="1343" w:name="_Toc361079394"/>
      <w:r w:rsidRPr="00DF21BB">
        <w:t>Web 3.0</w:t>
      </w:r>
      <w:bookmarkEnd w:id="1342"/>
      <w:bookmarkEnd w:id="1343"/>
    </w:p>
    <w:p w14:paraId="72327E79" w14:textId="38AE8F47" w:rsidR="00E4229C" w:rsidRPr="00DF21BB" w:rsidRDefault="006638F9" w:rsidP="004E4C6B">
      <w:pPr>
        <w:ind w:firstLine="560"/>
      </w:pPr>
      <w:r w:rsidRPr="00DF21BB">
        <w:rPr>
          <w:rFonts w:hint="eastAsia"/>
        </w:rPr>
        <w:t>Web 3.0</w:t>
      </w:r>
      <w:r w:rsidRPr="00DF21BB">
        <w:rPr>
          <w:rFonts w:hint="eastAsia"/>
        </w:rPr>
        <w:t>是一個概念，他的定義在</w:t>
      </w:r>
      <w:r w:rsidRPr="00DF21BB">
        <w:rPr>
          <w:rFonts w:hint="eastAsia"/>
        </w:rPr>
        <w:t>2006</w:t>
      </w:r>
      <w:r w:rsidRPr="00DF21BB">
        <w:rPr>
          <w:rFonts w:hint="eastAsia"/>
        </w:rPr>
        <w:t>年</w:t>
      </w:r>
      <w:r w:rsidRPr="00DF21BB">
        <w:rPr>
          <w:rFonts w:hint="eastAsia"/>
        </w:rPr>
        <w:t>11</w:t>
      </w:r>
      <w:r w:rsidRPr="00DF21BB">
        <w:rPr>
          <w:rFonts w:hint="eastAsia"/>
        </w:rPr>
        <w:t>月的</w:t>
      </w:r>
      <w:r w:rsidRPr="00DF21BB">
        <w:rPr>
          <w:rFonts w:hint="eastAsia"/>
        </w:rPr>
        <w:t>Technet</w:t>
      </w:r>
      <w:r w:rsidRPr="00DF21BB">
        <w:rPr>
          <w:rFonts w:hint="eastAsia"/>
        </w:rPr>
        <w:t>峰會上首次被提出。</w:t>
      </w:r>
      <w:r w:rsidRPr="00DF21BB">
        <w:rPr>
          <w:rFonts w:hint="eastAsia"/>
        </w:rPr>
        <w:t>Netflix</w:t>
      </w:r>
      <w:r w:rsidRPr="00DF21BB">
        <w:rPr>
          <w:rFonts w:hint="eastAsia"/>
        </w:rPr>
        <w:t>創始人</w:t>
      </w:r>
      <w:r w:rsidRPr="00DF21BB">
        <w:rPr>
          <w:rFonts w:hint="eastAsia"/>
        </w:rPr>
        <w:t>Reed Hastings</w:t>
      </w:r>
      <w:r w:rsidRPr="00DF21BB">
        <w:rPr>
          <w:rFonts w:hint="eastAsia"/>
        </w:rPr>
        <w:t>認為「</w:t>
      </w:r>
      <w:r w:rsidRPr="00DF21BB">
        <w:rPr>
          <w:rFonts w:hint="eastAsia"/>
        </w:rPr>
        <w:t>Web 1.0</w:t>
      </w:r>
      <w:r w:rsidRPr="00DF21BB">
        <w:rPr>
          <w:rFonts w:hint="eastAsia"/>
        </w:rPr>
        <w:t>是撥號上網，</w:t>
      </w:r>
      <w:r w:rsidRPr="00DF21BB">
        <w:rPr>
          <w:rFonts w:hint="eastAsia"/>
        </w:rPr>
        <w:t>50K</w:t>
      </w:r>
      <w:r w:rsidRPr="00DF21BB">
        <w:rPr>
          <w:rFonts w:hint="eastAsia"/>
        </w:rPr>
        <w:t>平均頻寬，</w:t>
      </w:r>
      <w:r w:rsidRPr="00DF21BB">
        <w:rPr>
          <w:rFonts w:hint="eastAsia"/>
        </w:rPr>
        <w:t>Web 2.0</w:t>
      </w:r>
      <w:r w:rsidRPr="00DF21BB">
        <w:rPr>
          <w:rFonts w:hint="eastAsia"/>
        </w:rPr>
        <w:t>是</w:t>
      </w:r>
      <w:r w:rsidRPr="00DF21BB">
        <w:rPr>
          <w:rFonts w:hint="eastAsia"/>
        </w:rPr>
        <w:t>1M</w:t>
      </w:r>
      <w:r w:rsidRPr="00DF21BB">
        <w:rPr>
          <w:rFonts w:hint="eastAsia"/>
        </w:rPr>
        <w:t>平均頻寬，那</w:t>
      </w:r>
      <w:r w:rsidRPr="00DF21BB">
        <w:rPr>
          <w:rFonts w:hint="eastAsia"/>
        </w:rPr>
        <w:t>Web 3.0</w:t>
      </w:r>
      <w:r w:rsidRPr="00DF21BB">
        <w:rPr>
          <w:rFonts w:hint="eastAsia"/>
        </w:rPr>
        <w:t>就該是</w:t>
      </w:r>
      <w:r w:rsidRPr="00DF21BB">
        <w:rPr>
          <w:rFonts w:hint="eastAsia"/>
        </w:rPr>
        <w:t>10M</w:t>
      </w:r>
      <w:r w:rsidRPr="00DF21BB">
        <w:rPr>
          <w:rFonts w:hint="eastAsia"/>
        </w:rPr>
        <w:t>頻寬，全視頻的網路，這才感覺像</w:t>
      </w:r>
      <w:r w:rsidRPr="00DF21BB">
        <w:rPr>
          <w:rFonts w:hint="eastAsia"/>
        </w:rPr>
        <w:t>Web 3.0</w:t>
      </w:r>
      <w:r w:rsidRPr="00DF21BB">
        <w:rPr>
          <w:rFonts w:hint="eastAsia"/>
        </w:rPr>
        <w:t>。」</w:t>
      </w:r>
      <w:r w:rsidR="005E1030">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7D7F2F">
          <w:rPr>
            <w:noProof/>
          </w:rPr>
          <w:t>27</w:t>
        </w:r>
      </w:hyperlink>
      <w:r w:rsidR="003C0309">
        <w:rPr>
          <w:noProof/>
        </w:rPr>
        <w:t xml:space="preserve">, </w:t>
      </w:r>
      <w:hyperlink w:anchor="_ENREF_28" w:tooltip="Farber, 2006 #6842" w:history="1">
        <w:r w:rsidR="007D7F2F">
          <w:rPr>
            <w:noProof/>
          </w:rPr>
          <w:t>28</w:t>
        </w:r>
      </w:hyperlink>
      <w:r w:rsidR="003C0309">
        <w:rPr>
          <w:noProof/>
        </w:rPr>
        <w:t>]</w:t>
      </w:r>
      <w:r w:rsidR="005E1030">
        <w:fldChar w:fldCharType="end"/>
      </w:r>
      <w:r w:rsidRPr="00DF21BB">
        <w:rPr>
          <w:rFonts w:hint="eastAsia"/>
        </w:rPr>
        <w:t>，而隔年的</w:t>
      </w:r>
      <w:r w:rsidRPr="00DF21BB">
        <w:rPr>
          <w:rFonts w:hint="eastAsia"/>
        </w:rPr>
        <w:t>8</w:t>
      </w:r>
      <w:r w:rsidRPr="00DF21BB">
        <w:rPr>
          <w:rFonts w:hint="eastAsia"/>
        </w:rPr>
        <w:t>月</w:t>
      </w:r>
      <w:r w:rsidRPr="00DF21BB">
        <w:rPr>
          <w:rFonts w:hint="eastAsia"/>
        </w:rPr>
        <w:t>7</w:t>
      </w:r>
      <w:r w:rsidRPr="00DF21BB">
        <w:rPr>
          <w:rFonts w:hint="eastAsia"/>
        </w:rPr>
        <w:t>日，</w:t>
      </w:r>
      <w:r w:rsidRPr="00DF21BB">
        <w:rPr>
          <w:rFonts w:hint="eastAsia"/>
        </w:rPr>
        <w:t>Google</w:t>
      </w:r>
      <w:r w:rsidRPr="00DF21BB">
        <w:rPr>
          <w:rFonts w:hint="eastAsia"/>
        </w:rPr>
        <w:t>首席執行官埃里克•施密特出席首爾數字論壇認為「</w:t>
      </w:r>
      <w:r w:rsidRPr="00DF21BB">
        <w:rPr>
          <w:rFonts w:hint="eastAsia"/>
        </w:rPr>
        <w:t>Web 2.0</w:t>
      </w:r>
      <w:r w:rsidRPr="00DF21BB">
        <w:rPr>
          <w:rFonts w:hint="eastAsia"/>
        </w:rPr>
        <w:t>只是一個行銷術語，而你剛才正好發明了</w:t>
      </w:r>
      <w:r w:rsidRPr="00DF21BB">
        <w:rPr>
          <w:rFonts w:hint="eastAsia"/>
        </w:rPr>
        <w:t>Web 3.0</w:t>
      </w:r>
      <w:r w:rsidRPr="00DF21BB">
        <w:rPr>
          <w:rFonts w:hint="eastAsia"/>
        </w:rPr>
        <w:t>這個行銷術語。創建應用程序的方法將不同。到目前為止</w:t>
      </w:r>
      <w:r w:rsidRPr="00DF21BB">
        <w:rPr>
          <w:rFonts w:hint="eastAsia"/>
        </w:rPr>
        <w:t>Web 2.0</w:t>
      </w:r>
      <w:r w:rsidRPr="00DF21BB">
        <w:rPr>
          <w:rFonts w:hint="eastAsia"/>
        </w:rPr>
        <w:t>一詞的出現主要是回應某種叫做</w:t>
      </w:r>
      <w:r w:rsidRPr="00DF21BB">
        <w:rPr>
          <w:rFonts w:hint="eastAsia"/>
        </w:rPr>
        <w:t>AJAX</w:t>
      </w:r>
      <w:r w:rsidRPr="00DF21BB">
        <w:rPr>
          <w:rFonts w:hint="eastAsia"/>
        </w:rPr>
        <w:t>的概念，而對</w:t>
      </w:r>
      <w:r w:rsidRPr="00DF21BB">
        <w:rPr>
          <w:rFonts w:hint="eastAsia"/>
        </w:rPr>
        <w:t>Web 3.0</w:t>
      </w:r>
      <w:r w:rsidRPr="00DF21BB">
        <w:rPr>
          <w:rFonts w:hint="eastAsia"/>
        </w:rPr>
        <w:t>，我的預測將是拼湊在一起的應用程序」</w:t>
      </w:r>
      <w:r w:rsidR="005E1030">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7D7F2F">
          <w:rPr>
            <w:noProof/>
          </w:rPr>
          <w:t>27</w:t>
        </w:r>
      </w:hyperlink>
      <w:r w:rsidR="003C0309">
        <w:rPr>
          <w:noProof/>
        </w:rPr>
        <w:t xml:space="preserve">, </w:t>
      </w:r>
      <w:hyperlink w:anchor="_ENREF_29" w:tooltip="MacManus, 2007 #6843" w:history="1">
        <w:r w:rsidR="007D7F2F">
          <w:rPr>
            <w:noProof/>
          </w:rPr>
          <w:t>29</w:t>
        </w:r>
      </w:hyperlink>
      <w:r w:rsidR="003C0309">
        <w:rPr>
          <w:noProof/>
        </w:rPr>
        <w:t>]</w:t>
      </w:r>
      <w:r w:rsidR="005E1030">
        <w:fldChar w:fldCharType="end"/>
      </w:r>
      <w:r w:rsidRPr="00DF21BB">
        <w:rPr>
          <w:rFonts w:hint="eastAsia"/>
        </w:rPr>
        <w:t>，其中提出</w:t>
      </w:r>
      <w:r w:rsidRPr="00DF21BB">
        <w:rPr>
          <w:rFonts w:hint="eastAsia"/>
        </w:rPr>
        <w:t>Web 3.0</w:t>
      </w:r>
      <w:r w:rsidRPr="00DF21BB">
        <w:rPr>
          <w:rFonts w:hint="eastAsia"/>
        </w:rPr>
        <w:t>將會有一些主要特性：</w:t>
      </w:r>
    </w:p>
    <w:p w14:paraId="162ACB17" w14:textId="131DF1D7" w:rsidR="00E4229C" w:rsidRPr="00DF21BB" w:rsidRDefault="00E4229C" w:rsidP="005376B7">
      <w:pPr>
        <w:pStyle w:val="ae"/>
        <w:numPr>
          <w:ilvl w:val="0"/>
          <w:numId w:val="11"/>
        </w:numPr>
        <w:ind w:leftChars="0" w:firstLineChars="0"/>
      </w:pPr>
      <w:r w:rsidRPr="00DF21BB">
        <w:rPr>
          <w:rFonts w:hint="eastAsia"/>
        </w:rPr>
        <w:t>應用程式相對較小</w:t>
      </w:r>
    </w:p>
    <w:p w14:paraId="02BDF0D3" w14:textId="63A6AD0B" w:rsidR="00E4229C" w:rsidRPr="00DF21BB" w:rsidRDefault="00E4229C" w:rsidP="005376B7">
      <w:pPr>
        <w:pStyle w:val="ae"/>
        <w:numPr>
          <w:ilvl w:val="0"/>
          <w:numId w:val="11"/>
        </w:numPr>
        <w:ind w:leftChars="0" w:firstLineChars="0"/>
      </w:pPr>
      <w:r w:rsidRPr="00DF21BB">
        <w:rPr>
          <w:rFonts w:hint="eastAsia"/>
        </w:rPr>
        <w:t>資料處於</w:t>
      </w:r>
      <w:r w:rsidRPr="00DF21BB">
        <w:rPr>
          <w:rFonts w:hint="eastAsia"/>
        </w:rPr>
        <w:t>Cloud</w:t>
      </w:r>
      <w:r w:rsidRPr="00DF21BB">
        <w:rPr>
          <w:rFonts w:hint="eastAsia"/>
        </w:rPr>
        <w:t>中</w:t>
      </w:r>
    </w:p>
    <w:p w14:paraId="4BCC7C5C" w14:textId="21BFE159" w:rsidR="00E4229C" w:rsidRPr="00DF21BB" w:rsidRDefault="00E4229C" w:rsidP="005376B7">
      <w:pPr>
        <w:pStyle w:val="ae"/>
        <w:numPr>
          <w:ilvl w:val="0"/>
          <w:numId w:val="11"/>
        </w:numPr>
        <w:ind w:leftChars="0" w:firstLineChars="0"/>
      </w:pPr>
      <w:r w:rsidRPr="00DF21BB">
        <w:rPr>
          <w:rFonts w:hint="eastAsia"/>
        </w:rPr>
        <w:lastRenderedPageBreak/>
        <w:t>應用程式可以在任何設備上運行（電腦或者行動裝置）</w:t>
      </w:r>
    </w:p>
    <w:p w14:paraId="7ECBA79E" w14:textId="1604D209" w:rsidR="00E4229C" w:rsidRPr="00DF21BB" w:rsidRDefault="00E4229C" w:rsidP="005376B7">
      <w:pPr>
        <w:pStyle w:val="ae"/>
        <w:numPr>
          <w:ilvl w:val="0"/>
          <w:numId w:val="11"/>
        </w:numPr>
        <w:ind w:leftChars="0" w:firstLineChars="0"/>
      </w:pPr>
      <w:r w:rsidRPr="00DF21BB">
        <w:rPr>
          <w:rFonts w:hint="eastAsia"/>
        </w:rPr>
        <w:t>應用程式的速度非常快並能進行客製化</w:t>
      </w:r>
    </w:p>
    <w:p w14:paraId="65EA5334" w14:textId="77925820" w:rsidR="00E4229C" w:rsidRDefault="00E4229C" w:rsidP="005376B7">
      <w:pPr>
        <w:pStyle w:val="ae"/>
        <w:numPr>
          <w:ilvl w:val="0"/>
          <w:numId w:val="11"/>
        </w:numPr>
        <w:ind w:leftChars="0" w:firstLineChars="0"/>
      </w:pPr>
      <w:r w:rsidRPr="00DF21BB">
        <w:rPr>
          <w:rFonts w:hint="eastAsia"/>
        </w:rPr>
        <w:t>此外應用程式像病毒一樣地擴散（社交網路，電子郵件等）</w:t>
      </w:r>
    </w:p>
    <w:p w14:paraId="3EBF6B90" w14:textId="6772A9BA" w:rsidR="004744D2" w:rsidRDefault="004744D2" w:rsidP="004744D2">
      <w:pPr>
        <w:pStyle w:val="ae"/>
        <w:numPr>
          <w:ilvl w:val="0"/>
          <w:numId w:val="11"/>
        </w:numPr>
        <w:ind w:leftChars="0" w:firstLineChars="0"/>
      </w:pPr>
      <w:r>
        <w:rPr>
          <w:rFonts w:hint="eastAsia"/>
        </w:rPr>
        <w:t>包含了</w:t>
      </w:r>
      <w:r>
        <w:rPr>
          <w:rFonts w:hint="eastAsia"/>
        </w:rPr>
        <w:t>Web 2.0</w:t>
      </w:r>
      <w:r>
        <w:rPr>
          <w:rFonts w:hint="eastAsia"/>
        </w:rPr>
        <w:t>的</w:t>
      </w:r>
      <w:r w:rsidRPr="004744D2">
        <w:rPr>
          <w:rFonts w:hint="eastAsia"/>
        </w:rPr>
        <w:t>語義</w:t>
      </w:r>
      <w:r>
        <w:rPr>
          <w:rFonts w:hint="eastAsia"/>
        </w:rPr>
        <w:t>網路與鏈結資料</w:t>
      </w:r>
      <w:r>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 </w:instrText>
      </w:r>
      <w:r w:rsidR="003C0309">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EN.CITE.DATA </w:instrText>
      </w:r>
      <w:r w:rsidR="003C0309">
        <w:fldChar w:fldCharType="end"/>
      </w:r>
      <w:r>
        <w:fldChar w:fldCharType="separate"/>
      </w:r>
      <w:r w:rsidR="003C0309">
        <w:rPr>
          <w:noProof/>
        </w:rPr>
        <w:t>[</w:t>
      </w:r>
      <w:hyperlink w:anchor="_ENREF_9" w:tooltip="Kamel Boulos, 2007 #6946" w:history="1">
        <w:r w:rsidR="007D7F2F">
          <w:rPr>
            <w:noProof/>
          </w:rPr>
          <w:t>9</w:t>
        </w:r>
      </w:hyperlink>
      <w:r w:rsidR="003C0309">
        <w:rPr>
          <w:noProof/>
        </w:rPr>
        <w:t xml:space="preserve">, </w:t>
      </w:r>
      <w:hyperlink w:anchor="_ENREF_13" w:tooltip="Giustini, 2007 #6960" w:history="1">
        <w:r w:rsidR="007D7F2F">
          <w:rPr>
            <w:noProof/>
          </w:rPr>
          <w:t>13</w:t>
        </w:r>
      </w:hyperlink>
      <w:r w:rsidR="003C0309">
        <w:rPr>
          <w:noProof/>
        </w:rPr>
        <w:t xml:space="preserve">, </w:t>
      </w:r>
      <w:hyperlink w:anchor="_ENREF_30" w:tooltip="Hendler, 2009 #6965" w:history="1">
        <w:r w:rsidR="007D7F2F">
          <w:rPr>
            <w:noProof/>
          </w:rPr>
          <w:t>30-32</w:t>
        </w:r>
      </w:hyperlink>
      <w:r w:rsidR="003C0309">
        <w:rPr>
          <w:noProof/>
        </w:rPr>
        <w:t>]</w:t>
      </w:r>
      <w:r>
        <w:fldChar w:fldCharType="end"/>
      </w:r>
    </w:p>
    <w:p w14:paraId="3C3EB61E" w14:textId="45AF0F41" w:rsidR="00D33144" w:rsidRPr="00DF21BB" w:rsidRDefault="00D33144" w:rsidP="004744D2">
      <w:pPr>
        <w:pStyle w:val="ae"/>
        <w:numPr>
          <w:ilvl w:val="0"/>
          <w:numId w:val="11"/>
        </w:numPr>
        <w:ind w:leftChars="0" w:firstLineChars="0"/>
      </w:pPr>
      <w:r>
        <w:rPr>
          <w:rFonts w:hint="eastAsia"/>
        </w:rPr>
        <w:t>資料與技術的混搭應用</w:t>
      </w:r>
      <w:r>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 </w:instrText>
      </w:r>
      <w:r w:rsidR="003C0309">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EN.CITE.DATA </w:instrText>
      </w:r>
      <w:r w:rsidR="003C0309">
        <w:fldChar w:fldCharType="end"/>
      </w:r>
      <w:r>
        <w:fldChar w:fldCharType="separate"/>
      </w:r>
      <w:r w:rsidR="003C0309">
        <w:rPr>
          <w:noProof/>
        </w:rPr>
        <w:t>[</w:t>
      </w:r>
      <w:hyperlink w:anchor="_ENREF_12" w:tooltip="Cheung, 2008 #6945" w:history="1">
        <w:r w:rsidR="007D7F2F">
          <w:rPr>
            <w:noProof/>
          </w:rPr>
          <w:t>12</w:t>
        </w:r>
      </w:hyperlink>
      <w:r w:rsidR="003C0309">
        <w:rPr>
          <w:noProof/>
        </w:rPr>
        <w:t xml:space="preserve">, </w:t>
      </w:r>
      <w:hyperlink w:anchor="_ENREF_13" w:tooltip="Giustini, 2007 #6960" w:history="1">
        <w:r w:rsidR="007D7F2F">
          <w:rPr>
            <w:noProof/>
          </w:rPr>
          <w:t>13</w:t>
        </w:r>
      </w:hyperlink>
      <w:r w:rsidR="003C0309">
        <w:rPr>
          <w:noProof/>
        </w:rPr>
        <w:t xml:space="preserve">, </w:t>
      </w:r>
      <w:hyperlink w:anchor="_ENREF_31" w:tooltip="O'Reilly, 2013 #6949" w:history="1">
        <w:r w:rsidR="007D7F2F">
          <w:rPr>
            <w:noProof/>
          </w:rPr>
          <w:t>31</w:t>
        </w:r>
      </w:hyperlink>
      <w:r w:rsidR="003C0309">
        <w:rPr>
          <w:noProof/>
        </w:rPr>
        <w:t>]</w:t>
      </w:r>
      <w:r>
        <w:fldChar w:fldCharType="end"/>
      </w:r>
    </w:p>
    <w:p w14:paraId="73045DEF" w14:textId="3028BAAF" w:rsidR="00E4229C" w:rsidRPr="00DF21BB" w:rsidRDefault="006638F9" w:rsidP="004E4C6B">
      <w:pPr>
        <w:ind w:firstLine="560"/>
      </w:pPr>
      <w:r w:rsidRPr="00DF21BB">
        <w:rPr>
          <w:rFonts w:hint="eastAsia"/>
        </w:rPr>
        <w:t>而要如何達到</w:t>
      </w:r>
      <w:r w:rsidRPr="00DF21BB">
        <w:rPr>
          <w:rFonts w:hint="eastAsia"/>
        </w:rPr>
        <w:t>Web 3.0</w:t>
      </w:r>
      <w:r w:rsidRPr="00DF21BB">
        <w:rPr>
          <w:rFonts w:hint="eastAsia"/>
        </w:rPr>
        <w:t>的概念呢？其實我們只要替使用者提供更加豐富的相關使用者經驗</w:t>
      </w:r>
      <w:r w:rsidR="005E1030">
        <w:fldChar w:fldCharType="begin"/>
      </w:r>
      <w:r w:rsidR="003C0309">
        <w:instrText xml:space="preserve"> ADDIN EN.CITE &lt;EndNote&gt;&lt;Cite&gt;&lt;Author&gt;Cho&lt;/Author&gt;&lt;Year&gt;2008&lt;/Year&gt;&lt;RecNum&gt;6961&lt;/RecNum&gt;&lt;DisplayText&gt;[11]&lt;/DisplayText&gt;&lt;record&gt;&lt;rec-number&gt;6961&lt;/rec-number&gt;&lt;foreign-keys&gt;&lt;key app="EN" db-id="0s5pvxfwiaw05jevw5cp9pal0rrefp5sa5fe"&gt;6961&lt;/key&gt;&lt;/foreign-keys&gt;&lt;ref-type name="Journal Article"&gt;17&lt;/ref-type&gt;&lt;contributors&gt;&lt;authors&gt;&lt;author&gt;Cho, Allan&lt;/author&gt;&lt;author&gt;Giustini, Dean&lt;/author&gt;&lt;/authors&gt;&lt;/contributors&gt;&lt;titles&gt;&lt;title&gt;Web 3.0 and health librarians: an introduction&lt;/title&gt;&lt;secondary-title&gt;Journal of the Canadian Health Libraries Association&lt;/secondary-title&gt;&lt;/titles&gt;&lt;periodical&gt;&lt;full-title&gt;Journal of the Canadian Health Libraries Association&lt;/full-title&gt;&lt;/periodical&gt;&lt;pages&gt;13-18&lt;/pages&gt;&lt;volume&gt;29&lt;/volume&gt;&lt;number&gt;1&lt;/number&gt;&lt;dates&gt;&lt;year&gt;2008&lt;/year&gt;&lt;pub-dates&gt;&lt;date&gt;2008/03/01&lt;/date&gt;&lt;/pub-dates&gt;&lt;/dates&gt;&lt;publisher&gt;Canadian Health Libraries Association&lt;/publisher&gt;&lt;urls&gt;&lt;related-urls&gt;&lt;url&gt;http://dx.doi.org/10.5596/c07-035&lt;/url&gt;&lt;url&gt;http://pubs.chla-absc.ca/doi/pdf/10.5596/c07-035&lt;/url&gt;&lt;/related-urls&gt;&lt;/urls&gt;&lt;electronic-resource-num&gt;10.5596/c07-035&lt;/electronic-resource-num&gt;&lt;access-date&gt;2013/06/03&lt;/access-date&gt;&lt;/record&gt;&lt;/Cite&gt;&lt;/EndNote&gt;</w:instrText>
      </w:r>
      <w:r w:rsidR="005E1030">
        <w:fldChar w:fldCharType="separate"/>
      </w:r>
      <w:r w:rsidR="003C0309">
        <w:rPr>
          <w:noProof/>
        </w:rPr>
        <w:t>[</w:t>
      </w:r>
      <w:hyperlink w:anchor="_ENREF_11" w:tooltip="Cho, 2008 #6961" w:history="1">
        <w:r w:rsidR="007D7F2F">
          <w:rPr>
            <w:noProof/>
          </w:rPr>
          <w:t>11</w:t>
        </w:r>
      </w:hyperlink>
      <w:r w:rsidR="003C0309">
        <w:rPr>
          <w:noProof/>
        </w:rPr>
        <w:t>]</w:t>
      </w:r>
      <w:r w:rsidR="005E1030">
        <w:fldChar w:fldCharType="end"/>
      </w:r>
      <w:r w:rsidRPr="00DF21BB">
        <w:rPr>
          <w:rFonts w:hint="eastAsia"/>
        </w:rPr>
        <w:t>，並且讓每個使用者可以有獨特的網路使用模式，如此一來，這就達到了</w:t>
      </w:r>
      <w:r w:rsidRPr="00DF21BB">
        <w:rPr>
          <w:rFonts w:hint="eastAsia"/>
        </w:rPr>
        <w:t>Web 3.0</w:t>
      </w:r>
      <w:r w:rsidRPr="00DF21BB">
        <w:rPr>
          <w:rFonts w:hint="eastAsia"/>
        </w:rPr>
        <w:t>的概念。</w:t>
      </w:r>
    </w:p>
    <w:p w14:paraId="1780C21D" w14:textId="3429EE20" w:rsidR="00E4229C" w:rsidRPr="00DF21BB" w:rsidRDefault="00E4229C" w:rsidP="003A0BF2">
      <w:pPr>
        <w:pStyle w:val="3"/>
      </w:pPr>
      <w:bookmarkStart w:id="1344" w:name="_Toc357866734"/>
      <w:bookmarkStart w:id="1345" w:name="_Toc361079395"/>
      <w:r w:rsidRPr="00DF21BB">
        <w:rPr>
          <w:rFonts w:hint="eastAsia"/>
        </w:rPr>
        <w:t>H</w:t>
      </w:r>
      <w:r w:rsidRPr="00DF21BB">
        <w:t>TML5</w:t>
      </w:r>
      <w:bookmarkEnd w:id="1344"/>
      <w:bookmarkEnd w:id="1345"/>
    </w:p>
    <w:p w14:paraId="73684245" w14:textId="514AADD4" w:rsidR="00396C0A" w:rsidRPr="00DF21BB" w:rsidRDefault="00FF022B" w:rsidP="004E4C6B">
      <w:pPr>
        <w:ind w:firstLine="560"/>
      </w:pPr>
      <w:r w:rsidRPr="00DF21BB">
        <w:rPr>
          <w:rFonts w:hint="eastAsia"/>
        </w:rPr>
        <w:t>超文本標記語言第五版</w:t>
      </w:r>
      <w:r w:rsidRPr="00DF21BB">
        <w:rPr>
          <w:rFonts w:hint="eastAsia"/>
        </w:rPr>
        <w:t>(HTML5, Hyper-Text Markup Language 5)</w:t>
      </w:r>
      <w:r w:rsidRPr="00DF21BB">
        <w:rPr>
          <w:rFonts w:hint="eastAsia"/>
        </w:rPr>
        <w:t>草案的前身名為</w:t>
      </w:r>
      <w:r w:rsidRPr="00DF21BB">
        <w:rPr>
          <w:rFonts w:hint="eastAsia"/>
        </w:rPr>
        <w:t>Web Applications 1.0</w:t>
      </w:r>
      <w:r w:rsidRPr="00DF21BB">
        <w:rPr>
          <w:rFonts w:hint="eastAsia"/>
        </w:rPr>
        <w:t>，是在</w:t>
      </w:r>
      <w:r w:rsidRPr="00DF21BB">
        <w:rPr>
          <w:rFonts w:hint="eastAsia"/>
        </w:rPr>
        <w:t>2004</w:t>
      </w:r>
      <w:r w:rsidRPr="00DF21BB">
        <w:rPr>
          <w:rFonts w:hint="eastAsia"/>
        </w:rPr>
        <w:t>年由</w:t>
      </w:r>
      <w:r w:rsidRPr="00DF21BB">
        <w:rPr>
          <w:rFonts w:hint="eastAsia"/>
        </w:rPr>
        <w:t>WHATWG</w:t>
      </w:r>
      <w:r w:rsidRPr="00DF21BB">
        <w:rPr>
          <w:rFonts w:hint="eastAsia"/>
        </w:rPr>
        <w:t>提出</w:t>
      </w:r>
      <w:r w:rsidR="00ED11A4">
        <w:fldChar w:fldCharType="begin"/>
      </w:r>
      <w:r w:rsidR="003C0309">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fldChar w:fldCharType="separate"/>
      </w:r>
      <w:r w:rsidR="003C0309">
        <w:rPr>
          <w:noProof/>
        </w:rPr>
        <w:t>[</w:t>
      </w:r>
      <w:hyperlink w:anchor="_ENREF_33" w:tooltip="Hickson, 2013 #6657" w:history="1">
        <w:r w:rsidR="007D7F2F">
          <w:rPr>
            <w:noProof/>
          </w:rPr>
          <w:t>33</w:t>
        </w:r>
      </w:hyperlink>
      <w:r w:rsidR="003C0309">
        <w:rPr>
          <w:noProof/>
        </w:rPr>
        <w:t>]</w:t>
      </w:r>
      <w:r w:rsidR="00ED11A4">
        <w:fldChar w:fldCharType="end"/>
      </w:r>
      <w:r w:rsidRPr="00DF21BB">
        <w:rPr>
          <w:rFonts w:hint="eastAsia"/>
        </w:rPr>
        <w:t>，再於</w:t>
      </w:r>
      <w:r w:rsidRPr="00DF21BB">
        <w:rPr>
          <w:rFonts w:hint="eastAsia"/>
        </w:rPr>
        <w:t>2007</w:t>
      </w:r>
      <w:r w:rsidRPr="00DF21BB">
        <w:rPr>
          <w:rFonts w:hint="eastAsia"/>
        </w:rPr>
        <w:t>年獲</w:t>
      </w:r>
      <w:r w:rsidRPr="00DF21BB">
        <w:rPr>
          <w:rFonts w:hint="eastAsia"/>
        </w:rPr>
        <w:t>W3C</w:t>
      </w:r>
      <w:r w:rsidRPr="00DF21BB">
        <w:rPr>
          <w:rFonts w:hint="eastAsia"/>
        </w:rPr>
        <w:t>接納，並成立了新的</w:t>
      </w:r>
      <w:r w:rsidRPr="00DF21BB">
        <w:rPr>
          <w:rFonts w:hint="eastAsia"/>
        </w:rPr>
        <w:t>HTML</w:t>
      </w:r>
      <w:r w:rsidRPr="00DF21BB">
        <w:rPr>
          <w:rFonts w:hint="eastAsia"/>
        </w:rPr>
        <w:t>工作團隊。它是</w:t>
      </w:r>
      <w:r w:rsidRPr="00DF21BB">
        <w:rPr>
          <w:rFonts w:hint="eastAsia"/>
        </w:rPr>
        <w:t>HTML</w:t>
      </w:r>
      <w:r w:rsidRPr="00DF21BB">
        <w:rPr>
          <w:rFonts w:hint="eastAsia"/>
        </w:rPr>
        <w:t>下一個主要的版本，現在仍處於發展階段。目標是要取代</w:t>
      </w:r>
      <w:r w:rsidRPr="00DF21BB">
        <w:rPr>
          <w:rFonts w:hint="eastAsia"/>
        </w:rPr>
        <w:t>1999</w:t>
      </w:r>
      <w:r w:rsidRPr="00DF21BB">
        <w:rPr>
          <w:rFonts w:hint="eastAsia"/>
        </w:rPr>
        <w:t>年所制定的</w:t>
      </w:r>
      <w:r w:rsidRPr="00DF21BB">
        <w:rPr>
          <w:rFonts w:hint="eastAsia"/>
        </w:rPr>
        <w:t>HTML 4.01</w:t>
      </w:r>
      <w:r w:rsidRPr="00DF21BB">
        <w:rPr>
          <w:rFonts w:hint="eastAsia"/>
        </w:rPr>
        <w:t>和</w:t>
      </w:r>
      <w:r w:rsidRPr="00DF21BB">
        <w:rPr>
          <w:rFonts w:hint="eastAsia"/>
        </w:rPr>
        <w:t>XHTML 1.0</w:t>
      </w:r>
      <w:r w:rsidRPr="00DF21BB">
        <w:rPr>
          <w:rFonts w:hint="eastAsia"/>
        </w:rPr>
        <w:t>標準，以期望能在網際網路應用迅速發展的時候，使網路標準符合現代的網路需求。廣義的說</w:t>
      </w:r>
      <w:r w:rsidRPr="00DF21BB">
        <w:rPr>
          <w:rFonts w:hint="eastAsia"/>
        </w:rPr>
        <w:t>HTML5</w:t>
      </w:r>
      <w:r w:rsidRPr="00DF21BB">
        <w:rPr>
          <w:rFonts w:hint="eastAsia"/>
        </w:rPr>
        <w:t>，實際指的就是包括</w:t>
      </w:r>
      <w:r w:rsidRPr="00DF21BB">
        <w:rPr>
          <w:rFonts w:hint="eastAsia"/>
        </w:rPr>
        <w:t>HTML</w:t>
      </w:r>
      <w:r w:rsidRPr="00DF21BB">
        <w:rPr>
          <w:rFonts w:hint="eastAsia"/>
        </w:rPr>
        <w:t>、</w:t>
      </w:r>
      <w:r w:rsidRPr="00DF21BB">
        <w:rPr>
          <w:rFonts w:hint="eastAsia"/>
        </w:rPr>
        <w:t>CSS</w:t>
      </w:r>
      <w:r w:rsidRPr="00DF21BB">
        <w:rPr>
          <w:rFonts w:hint="eastAsia"/>
        </w:rPr>
        <w:t>和</w:t>
      </w:r>
      <w:r w:rsidRPr="00DF21BB">
        <w:rPr>
          <w:rFonts w:hint="eastAsia"/>
        </w:rPr>
        <w:t>JavaScript</w:t>
      </w:r>
      <w:r w:rsidRPr="00DF21BB">
        <w:rPr>
          <w:rFonts w:hint="eastAsia"/>
        </w:rPr>
        <w:t>在內的一套技術集合</w:t>
      </w:r>
      <w:r w:rsidR="005E1030">
        <w:fldChar w:fldCharType="begin"/>
      </w:r>
      <w:r w:rsidR="003C0309">
        <w:instrText xml:space="preserve"> ADDIN EN.CITE &lt;EndNote&gt;&lt;Cite&gt;&lt;Author&gt;Jobs&lt;/Author&gt;&lt;Year&gt;2010&lt;/Year&gt;&lt;RecNum&gt;6653&lt;/RecNum&gt;&lt;DisplayText&gt;[34]&lt;/DisplayText&gt;&lt;record&gt;&lt;rec-number&gt;6653&lt;/rec-number&gt;&lt;foreign-keys&gt;&lt;key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5E1030">
        <w:fldChar w:fldCharType="separate"/>
      </w:r>
      <w:r w:rsidR="003C0309">
        <w:rPr>
          <w:noProof/>
        </w:rPr>
        <w:t>[</w:t>
      </w:r>
      <w:hyperlink w:anchor="_ENREF_34" w:tooltip="Jobs, 2010 #6653" w:history="1">
        <w:r w:rsidR="007D7F2F">
          <w:rPr>
            <w:noProof/>
          </w:rPr>
          <w:t>34</w:t>
        </w:r>
      </w:hyperlink>
      <w:r w:rsidR="003C0309">
        <w:rPr>
          <w:noProof/>
        </w:rPr>
        <w:t>]</w:t>
      </w:r>
      <w:r w:rsidR="005E1030">
        <w:fldChar w:fldCharType="end"/>
      </w:r>
      <w:r w:rsidRPr="00DF21BB">
        <w:rPr>
          <w:rFonts w:hint="eastAsia"/>
        </w:rPr>
        <w:t>。它希望能夠減少瀏覽器需要外掛程式的豐富性網路應用服務</w:t>
      </w:r>
      <w:r w:rsidRPr="00DF21BB">
        <w:rPr>
          <w:rFonts w:hint="eastAsia"/>
        </w:rPr>
        <w:t>(RIA, plug-in-based Rich Internet Application)</w:t>
      </w:r>
      <w:r w:rsidRPr="00DF21BB">
        <w:rPr>
          <w:rFonts w:hint="eastAsia"/>
        </w:rPr>
        <w:t>，如</w:t>
      </w:r>
      <w:r w:rsidRPr="00DF21BB">
        <w:rPr>
          <w:rFonts w:hint="eastAsia"/>
        </w:rPr>
        <w:t>Adobe Flash</w:t>
      </w:r>
      <w:r w:rsidRPr="00DF21BB">
        <w:rPr>
          <w:rFonts w:hint="eastAsia"/>
        </w:rPr>
        <w:t>、</w:t>
      </w:r>
      <w:r w:rsidRPr="00DF21BB">
        <w:rPr>
          <w:rFonts w:hint="eastAsia"/>
        </w:rPr>
        <w:t>Microsoft Silverlight</w:t>
      </w:r>
      <w:r w:rsidRPr="00DF21BB">
        <w:rPr>
          <w:rFonts w:hint="eastAsia"/>
        </w:rPr>
        <w:t>，與</w:t>
      </w:r>
      <w:r w:rsidRPr="00DF21BB">
        <w:rPr>
          <w:rFonts w:hint="eastAsia"/>
        </w:rPr>
        <w:t>Oracle JavaFX</w:t>
      </w:r>
      <w:r w:rsidRPr="00DF21BB">
        <w:rPr>
          <w:rFonts w:hint="eastAsia"/>
        </w:rPr>
        <w:t>的需求，並且能夠提供更多有效增強網路應用的標準</w:t>
      </w:r>
      <w:r w:rsidR="009F4F58" w:rsidRPr="00DF21BB">
        <w:fldChar w:fldCharType="begin"/>
      </w:r>
      <w:r w:rsidR="003C0309">
        <w:instrText xml:space="preserve"> ADDIN EN.CITE &lt;EndNote&gt;&lt;Cite&gt;&lt;RecNum&gt;6652&lt;/RecNum&gt;&lt;DisplayText&gt;[34, 35]&lt;/DisplayText&gt;&lt;record&gt;&lt;rec-number&gt;6652&lt;/rec-number&gt;&lt;foreign-keys&gt;&lt;key app="EN" db-id="0s5pvxfwiaw05jevw5cp9pal0rrefp5sa5fe"&gt;6652&lt;/key&gt;&lt;/foreign-keys&gt;&lt;ref-type name="Web Page"&gt;12&lt;/ref-type&gt;&lt;contributors&gt;&lt;authors&gt;&lt;author&gt;Wikipedia&lt;/author&gt;&lt;/authors&gt;&lt;/contributors&gt;&lt;titles&gt;&lt;title&gt;HTML5&lt;/title&gt;&lt;secondary-title&gt;Wikipedia&lt;/secondary-title&gt;&lt;/titles&gt;&lt;periodical&gt;&lt;full-title&gt;Wikipedia&lt;/full-title&gt;&lt;/periodical&gt;&lt;volume&gt;2013&lt;/volume&gt;&lt;number&gt;6/3&lt;/number&gt;&lt;dates&gt;&lt;/dates&gt;&lt;urls&gt;&lt;related-urls&gt;&lt;url&gt;http://zh.wikipedia.org/wiki/HTML5&lt;/url&gt;&lt;/related-urls&gt;&lt;/urls&gt;&lt;/record&gt;&lt;/Cite&gt;&lt;Cite&gt;&lt;Author&gt;Jobs&lt;/Author&gt;&lt;Year&gt;2010&lt;/Year&gt;&lt;RecNum&gt;6653&lt;/RecNum&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9F4F58" w:rsidRPr="00DF21BB">
        <w:fldChar w:fldCharType="separate"/>
      </w:r>
      <w:r w:rsidR="003C0309">
        <w:rPr>
          <w:noProof/>
        </w:rPr>
        <w:t>[</w:t>
      </w:r>
      <w:hyperlink w:anchor="_ENREF_34" w:tooltip="Jobs, 2010 #6653" w:history="1">
        <w:r w:rsidR="007D7F2F">
          <w:rPr>
            <w:noProof/>
          </w:rPr>
          <w:t>34</w:t>
        </w:r>
      </w:hyperlink>
      <w:r w:rsidR="003C0309">
        <w:rPr>
          <w:noProof/>
        </w:rPr>
        <w:t xml:space="preserve">, </w:t>
      </w:r>
      <w:hyperlink w:anchor="_ENREF_35" w:tooltip="Wikipedia,  #6652" w:history="1">
        <w:r w:rsidR="007D7F2F">
          <w:rPr>
            <w:noProof/>
          </w:rPr>
          <w:t>35</w:t>
        </w:r>
      </w:hyperlink>
      <w:r w:rsidR="003C0309">
        <w:rPr>
          <w:noProof/>
        </w:rPr>
        <w:t>]</w:t>
      </w:r>
      <w:r w:rsidR="009F4F58" w:rsidRPr="00DF21BB">
        <w:fldChar w:fldCharType="end"/>
      </w:r>
      <w:r w:rsidR="00396C0A" w:rsidRPr="00DF21BB">
        <w:rPr>
          <w:rFonts w:hint="eastAsia"/>
        </w:rPr>
        <w:t>。</w:t>
      </w:r>
      <w:r w:rsidR="00E4229C" w:rsidRPr="00DF21BB">
        <w:t>以下是本研究中所使用到的</w:t>
      </w:r>
      <w:r w:rsidR="00E4229C" w:rsidRPr="00DF21BB">
        <w:t>HTML5</w:t>
      </w:r>
      <w:r w:rsidR="00E4229C" w:rsidRPr="00DF21BB">
        <w:t>的功能。</w:t>
      </w:r>
    </w:p>
    <w:p w14:paraId="50377D54" w14:textId="74C73095" w:rsidR="00396C0A" w:rsidRPr="00DF21BB" w:rsidRDefault="00396C0A" w:rsidP="005376B7">
      <w:pPr>
        <w:pStyle w:val="ae"/>
        <w:numPr>
          <w:ilvl w:val="0"/>
          <w:numId w:val="7"/>
        </w:numPr>
        <w:ind w:leftChars="0" w:firstLineChars="0"/>
      </w:pPr>
      <w:r w:rsidRPr="00DF21BB">
        <w:rPr>
          <w:rFonts w:hint="eastAsia"/>
        </w:rPr>
        <w:t>離線儲存資料庫</w:t>
      </w:r>
      <w:r w:rsidRPr="00DF21BB">
        <w:rPr>
          <w:rFonts w:hint="eastAsia"/>
        </w:rPr>
        <w:t>(</w:t>
      </w:r>
      <w:r w:rsidRPr="00DF21BB">
        <w:rPr>
          <w:rFonts w:hint="eastAsia"/>
        </w:rPr>
        <w:t>離線網路應用程式</w:t>
      </w:r>
      <w:r w:rsidRPr="00DF21BB">
        <w:rPr>
          <w:rFonts w:hint="eastAsia"/>
        </w:rPr>
        <w:t>)</w:t>
      </w:r>
      <w:r w:rsidR="00826B5C" w:rsidRPr="00DF21BB">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 </w:instrText>
      </w:r>
      <w:r w:rsidR="003C0309">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EN.CITE.DATA </w:instrText>
      </w:r>
      <w:r w:rsidR="003C0309">
        <w:fldChar w:fldCharType="end"/>
      </w:r>
      <w:r w:rsidR="00826B5C" w:rsidRPr="00DF21BB">
        <w:fldChar w:fldCharType="separate"/>
      </w:r>
      <w:r w:rsidR="003C0309">
        <w:rPr>
          <w:noProof/>
        </w:rPr>
        <w:t>[</w:t>
      </w:r>
      <w:hyperlink w:anchor="_ENREF_36" w:tooltip="Hickson, 2011 #6655" w:history="1">
        <w:r w:rsidR="007D7F2F">
          <w:rPr>
            <w:noProof/>
          </w:rPr>
          <w:t>36-38</w:t>
        </w:r>
      </w:hyperlink>
      <w:r w:rsidR="003C0309">
        <w:rPr>
          <w:noProof/>
        </w:rPr>
        <w:t>]</w:t>
      </w:r>
      <w:r w:rsidR="00826B5C" w:rsidRPr="00DF21BB">
        <w:fldChar w:fldCharType="end"/>
      </w:r>
      <w:r w:rsidRPr="00DF21BB">
        <w:rPr>
          <w:rFonts w:hint="eastAsia"/>
        </w:rPr>
        <w:t>：可以讓網頁不需要網路的</w:t>
      </w:r>
      <w:r w:rsidRPr="00DF21BB">
        <w:rPr>
          <w:rFonts w:hint="eastAsia"/>
        </w:rPr>
        <w:lastRenderedPageBreak/>
        <w:t>狀態下儲存資料或存取資料，等有網路的時候再依照設計的模型決定是否要與伺服器同步資料</w:t>
      </w:r>
    </w:p>
    <w:p w14:paraId="7BCFDD06" w14:textId="77777777" w:rsidR="00396C0A" w:rsidRPr="00DF21BB" w:rsidRDefault="00396C0A" w:rsidP="005376B7">
      <w:pPr>
        <w:pStyle w:val="ae"/>
        <w:numPr>
          <w:ilvl w:val="0"/>
          <w:numId w:val="7"/>
        </w:numPr>
        <w:ind w:leftChars="0" w:firstLineChars="0"/>
      </w:pPr>
      <w:r w:rsidRPr="00DF21BB">
        <w:rPr>
          <w:rFonts w:hint="eastAsia"/>
        </w:rPr>
        <w:t>編輯：讓網頁直接編輯，不再需要透過編輯器或所見即得編輯器</w:t>
      </w:r>
    </w:p>
    <w:p w14:paraId="705F2364" w14:textId="77777777" w:rsidR="00396C0A" w:rsidRPr="00DF21BB" w:rsidRDefault="00396C0A" w:rsidP="005376B7">
      <w:pPr>
        <w:pStyle w:val="ae"/>
        <w:numPr>
          <w:ilvl w:val="0"/>
          <w:numId w:val="7"/>
        </w:numPr>
        <w:ind w:leftChars="0" w:firstLineChars="0"/>
      </w:pPr>
      <w:r w:rsidRPr="00DF21BB">
        <w:rPr>
          <w:rFonts w:hint="eastAsia"/>
        </w:rPr>
        <w:t>拖放：使檔案的選擇不需要經由系統的對話視窗選擇即可使用拖放的方式將檔案放置在網頁中讓應用程式讀取資料</w:t>
      </w:r>
    </w:p>
    <w:p w14:paraId="696AE1D5" w14:textId="77777777" w:rsidR="00396C0A" w:rsidRPr="00DF21BB" w:rsidRDefault="00396C0A" w:rsidP="005376B7">
      <w:pPr>
        <w:pStyle w:val="ae"/>
        <w:numPr>
          <w:ilvl w:val="0"/>
          <w:numId w:val="7"/>
        </w:numPr>
        <w:ind w:leftChars="0" w:firstLineChars="0"/>
      </w:pPr>
      <w:r w:rsidRPr="00DF21BB">
        <w:rPr>
          <w:rFonts w:hint="eastAsia"/>
        </w:rPr>
        <w:t>瀏覽歷史管理</w:t>
      </w:r>
    </w:p>
    <w:p w14:paraId="2D184F8F" w14:textId="663A00D5" w:rsidR="00E4229C" w:rsidRPr="00DF21BB" w:rsidRDefault="00396C0A" w:rsidP="005376B7">
      <w:pPr>
        <w:pStyle w:val="ae"/>
        <w:numPr>
          <w:ilvl w:val="0"/>
          <w:numId w:val="7"/>
        </w:numPr>
        <w:ind w:leftChars="0" w:firstLineChars="0"/>
      </w:pPr>
      <w:r w:rsidRPr="00DF21BB">
        <w:rPr>
          <w:rFonts w:hint="eastAsia"/>
        </w:rPr>
        <w:t>MIME</w:t>
      </w:r>
      <w:r w:rsidRPr="00DF21BB">
        <w:rPr>
          <w:rFonts w:hint="eastAsia"/>
        </w:rPr>
        <w:t>和協議處理程式時表頭登記</w:t>
      </w:r>
    </w:p>
    <w:p w14:paraId="39F8D153" w14:textId="4DB33A18" w:rsidR="00396C0A" w:rsidRPr="00DF21BB" w:rsidRDefault="00396C0A" w:rsidP="005376B7">
      <w:pPr>
        <w:pStyle w:val="ae"/>
        <w:numPr>
          <w:ilvl w:val="0"/>
          <w:numId w:val="8"/>
        </w:numPr>
        <w:ind w:leftChars="0" w:firstLineChars="0"/>
      </w:pPr>
      <w:r w:rsidRPr="00DF21BB">
        <w:rPr>
          <w:rFonts w:hint="eastAsia"/>
        </w:rPr>
        <w:t>檔案</w:t>
      </w:r>
      <w:r w:rsidRPr="00DF21BB">
        <w:rPr>
          <w:rFonts w:hint="eastAsia"/>
        </w:rPr>
        <w:t>API</w:t>
      </w:r>
      <w:r w:rsidRPr="00DF21BB">
        <w:rPr>
          <w:rFonts w:hint="eastAsia"/>
        </w:rPr>
        <w:t>：處理檔案上傳和操縱檔案</w:t>
      </w:r>
      <w:r w:rsidR="00826B5C" w:rsidRPr="00DF21BB">
        <w:fldChar w:fldCharType="begin"/>
      </w:r>
      <w:r w:rsidR="003C0309">
        <w:instrText xml:space="preserve"> ADDIN EN.CITE &lt;EndNote&gt;&lt;Cite&gt;&lt;Author&gt;Ranganathan&lt;/Author&gt;&lt;Year&gt;2012&lt;/Year&gt;&lt;RecNum&gt;6659&lt;/RecNum&gt;&lt;DisplayText&gt;[38, 39]&lt;/DisplayText&gt;&lt;record&gt;&lt;rec-number&gt;6659&lt;/rec-number&gt;&lt;foreign-keys&gt;&lt;key app="EN" db-id="0s5pvxfwiaw05jevw5cp9pal0rrefp5sa5fe"&gt;6659&lt;/key&gt;&lt;/foreign-keys&gt;&lt;ref-type name="Standard"&gt;58&lt;/ref-type&gt;&lt;contributors&gt;&lt;authors&gt;&lt;author&gt;Arun Ranganathan&lt;/author&gt;&lt;author&gt;Jonas Sicking&lt;/author&gt;&lt;/authors&gt;&lt;/contributors&gt;&lt;titles&gt;&lt;title&gt;File API&lt;/title&gt;&lt;secondary-title&gt;W3C Working Draft&lt;/secondary-title&gt;&lt;/titles&gt;&lt;dates&gt;&lt;year&gt;2012&lt;/year&gt;&lt;/dates&gt;&lt;urls&gt;&lt;related-urls&gt;&lt;url&gt;http://www.w3.org/TR/2012/WD-FileAPI-20121025/&lt;/url&gt;&lt;/related-urls&gt;&lt;/urls&gt;&lt;access-date&gt;&lt;style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7D7F2F">
          <w:rPr>
            <w:noProof/>
          </w:rPr>
          <w:t>38</w:t>
        </w:r>
      </w:hyperlink>
      <w:r w:rsidR="003C0309">
        <w:rPr>
          <w:noProof/>
        </w:rPr>
        <w:t xml:space="preserve">, </w:t>
      </w:r>
      <w:hyperlink w:anchor="_ENREF_39" w:tooltip="Ranganathan, 2012 #6659" w:history="1">
        <w:r w:rsidR="007D7F2F">
          <w:rPr>
            <w:noProof/>
          </w:rPr>
          <w:t>39</w:t>
        </w:r>
      </w:hyperlink>
      <w:r w:rsidR="003C0309">
        <w:rPr>
          <w:noProof/>
        </w:rPr>
        <w:t>]</w:t>
      </w:r>
      <w:r w:rsidR="00826B5C" w:rsidRPr="00DF21BB">
        <w:fldChar w:fldCharType="end"/>
      </w:r>
    </w:p>
    <w:p w14:paraId="19832550" w14:textId="743FFC40" w:rsidR="00396C0A" w:rsidRPr="00DF21BB" w:rsidRDefault="00396C0A" w:rsidP="005376B7">
      <w:pPr>
        <w:pStyle w:val="ae"/>
        <w:numPr>
          <w:ilvl w:val="0"/>
          <w:numId w:val="8"/>
        </w:numPr>
        <w:ind w:leftChars="0" w:firstLineChars="0"/>
      </w:pPr>
      <w:r w:rsidRPr="00DF21BB">
        <w:rPr>
          <w:rFonts w:hint="eastAsia"/>
        </w:rPr>
        <w:t>目錄和檔案系統：這個</w:t>
      </w:r>
      <w:r w:rsidRPr="00DF21BB">
        <w:rPr>
          <w:rFonts w:hint="eastAsia"/>
        </w:rPr>
        <w:t>API</w:t>
      </w:r>
      <w:r w:rsidRPr="00DF21BB">
        <w:rPr>
          <w:rFonts w:hint="eastAsia"/>
        </w:rPr>
        <w:t>是為了滿足客戶端在沒有好的資料庫支援情況下的檔案儲存要求</w:t>
      </w:r>
      <w:r w:rsidR="00826B5C" w:rsidRPr="00DF21BB">
        <w:fldChar w:fldCharType="begin"/>
      </w:r>
      <w:r w:rsidR="003C0309">
        <w:instrText xml:space="preserve"> ADDIN EN.CITE &lt;EndNote&gt;&lt;Cite&gt;&lt;Author&gt;Uhrhane&lt;/Author&gt;&lt;Year&gt;2012&lt;/Year&gt;&lt;RecNum&gt;6660&lt;/RecNum&gt;&lt;DisplayText&gt;[38, 40]&lt;/DisplayText&gt;&lt;record&gt;&lt;rec-number&gt;6660&lt;/rec-number&gt;&lt;foreign-keys&gt;&lt;key app="EN" db-id="0s5pvxfwiaw05jevw5cp9pal0rrefp5sa5fe"&gt;6660&lt;/key&gt;&lt;/foreign-keys&gt;&lt;ref-type name="Standard"&gt;58&lt;/ref-type&gt;&lt;contributors&gt;&lt;authors&gt;&lt;author&gt;Eric Uhrhane&lt;/author&gt;&lt;/authors&gt;&lt;/contributors&gt;&lt;titles&gt;&lt;title&gt;File API: Directories and System&lt;/title&gt;&lt;secondary-title&gt;W3C Working Draft&lt;/secondary-title&gt;&lt;/titles&gt;&lt;dates&gt;&lt;year&gt;2012&lt;/year&gt;&lt;/dates&gt;&lt;urls&gt;&lt;related-urls&gt;&lt;url&gt;http://www.w3.org/TR/2012/WD-file-system-api-20120417/&lt;/url&gt;&lt;/related-urls&gt;&lt;/urls&gt;&lt;access-date&gt;&lt;style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7D7F2F">
          <w:rPr>
            <w:noProof/>
          </w:rPr>
          <w:t>38</w:t>
        </w:r>
      </w:hyperlink>
      <w:r w:rsidR="003C0309">
        <w:rPr>
          <w:noProof/>
        </w:rPr>
        <w:t xml:space="preserve">, </w:t>
      </w:r>
      <w:hyperlink w:anchor="_ENREF_40" w:tooltip="Uhrhane, 2012 #6660" w:history="1">
        <w:r w:rsidR="007D7F2F">
          <w:rPr>
            <w:noProof/>
          </w:rPr>
          <w:t>40</w:t>
        </w:r>
      </w:hyperlink>
      <w:r w:rsidR="003C0309">
        <w:rPr>
          <w:noProof/>
        </w:rPr>
        <w:t>]</w:t>
      </w:r>
      <w:r w:rsidR="00826B5C" w:rsidRPr="00DF21BB">
        <w:fldChar w:fldCharType="end"/>
      </w:r>
    </w:p>
    <w:p w14:paraId="573B1E77" w14:textId="173D5257" w:rsidR="00396C0A" w:rsidRDefault="00396C0A" w:rsidP="005376B7">
      <w:pPr>
        <w:pStyle w:val="ae"/>
        <w:numPr>
          <w:ilvl w:val="0"/>
          <w:numId w:val="8"/>
        </w:numPr>
        <w:ind w:leftChars="0" w:firstLineChars="0"/>
      </w:pPr>
      <w:r w:rsidRPr="00DF21BB">
        <w:rPr>
          <w:rFonts w:hint="eastAsia"/>
        </w:rPr>
        <w:t>檔案寫入：從網路應用程式向檔案裡寫資料內容</w:t>
      </w:r>
      <w:r w:rsidR="00826B5C" w:rsidRPr="00DF21BB">
        <w:fldChar w:fldCharType="begin"/>
      </w:r>
      <w:r w:rsidR="003C0309">
        <w:instrText xml:space="preserve"> ADDIN EN.CITE &lt;EndNote&gt;&lt;Cite&gt;&lt;Author&gt;Uhrhane&lt;/Author&gt;&lt;Year&gt;2012&lt;/Year&gt;&lt;RecNum&gt;6661&lt;/RecNum&gt;&lt;DisplayText&gt;[38, 41]&lt;/DisplayText&gt;&lt;record&gt;&lt;rec-number&gt;6661&lt;/rec-number&gt;&lt;foreign-keys&gt;&lt;key app="EN" db-id="0s5pvxfwiaw05jevw5cp9pal0rrefp5sa5fe"&gt;6661&lt;/key&gt;&lt;/foreign-keys&gt;&lt;ref-type name="Standard"&gt;58&lt;/ref-type&gt;&lt;contributors&gt;&lt;authors&gt;&lt;author&gt;Eric Uhrhane&lt;/author&gt;&lt;/authors&gt;&lt;/contributors&gt;&lt;titles&gt;&lt;title&gt;File API: Writer&lt;/title&gt;&lt;secondary-title&gt;W3C Working Draft&lt;/secondary-title&gt;&lt;/titles&gt;&lt;dates&gt;&lt;year&gt;2012&lt;/year&gt;&lt;/dates&gt;&lt;urls&gt;&lt;related-urls&gt;&lt;url&gt;http://www.w3.org/TR/2012/WD-file-writer-api-20120417/&lt;/url&gt;&lt;/related-urls&gt;&lt;/urls&gt;&lt;access-date&gt;&lt;style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7D7F2F">
          <w:rPr>
            <w:noProof/>
          </w:rPr>
          <w:t>38</w:t>
        </w:r>
      </w:hyperlink>
      <w:r w:rsidR="003C0309">
        <w:rPr>
          <w:noProof/>
        </w:rPr>
        <w:t xml:space="preserve">, </w:t>
      </w:r>
      <w:hyperlink w:anchor="_ENREF_41" w:tooltip="Uhrhane, 2012 #6661" w:history="1">
        <w:r w:rsidR="007D7F2F">
          <w:rPr>
            <w:noProof/>
          </w:rPr>
          <w:t>41</w:t>
        </w:r>
      </w:hyperlink>
      <w:r w:rsidR="003C0309">
        <w:rPr>
          <w:noProof/>
        </w:rPr>
        <w:t>]</w:t>
      </w:r>
      <w:r w:rsidR="00826B5C" w:rsidRPr="00DF21BB">
        <w:fldChar w:fldCharType="end"/>
      </w:r>
    </w:p>
    <w:p w14:paraId="4A0BA0AC" w14:textId="4A7CC1E1" w:rsidR="00E4229C" w:rsidRPr="00DF21BB" w:rsidRDefault="00E4229C" w:rsidP="003A0BF2">
      <w:pPr>
        <w:pStyle w:val="3"/>
      </w:pPr>
      <w:bookmarkStart w:id="1346" w:name="_Toc357866735"/>
      <w:bookmarkStart w:id="1347" w:name="_Toc352873100"/>
      <w:bookmarkStart w:id="1348" w:name="_Toc361079396"/>
      <w:r w:rsidRPr="00DF21BB">
        <w:t>自適應網頁設計</w:t>
      </w:r>
      <w:bookmarkEnd w:id="1346"/>
      <w:bookmarkEnd w:id="1348"/>
    </w:p>
    <w:p w14:paraId="5BAC381D" w14:textId="3DE781AF" w:rsidR="00E4229C" w:rsidRPr="00DF21BB" w:rsidRDefault="00FF022B" w:rsidP="004E4C6B">
      <w:pPr>
        <w:ind w:firstLine="560"/>
      </w:pPr>
      <w:r w:rsidRPr="00DF21BB">
        <w:rPr>
          <w:rFonts w:hint="eastAsia"/>
        </w:rPr>
        <w:t>自適應網頁設計</w:t>
      </w:r>
      <w:r w:rsidRPr="00DF21BB">
        <w:rPr>
          <w:rFonts w:hint="eastAsia"/>
        </w:rPr>
        <w:t>(RWD, Responsive Web Design)</w:t>
      </w:r>
      <w:r w:rsidRPr="00DF21BB">
        <w:rPr>
          <w:rFonts w:hint="eastAsia"/>
        </w:rPr>
        <w:t>是一種網頁設計的概念，這種設計的方式可以使網站可以適應到多種瀏覽的裝置上</w:t>
      </w:r>
      <w:r w:rsidRPr="00DF21BB">
        <w:rPr>
          <w:rFonts w:hint="eastAsia"/>
        </w:rPr>
        <w:t>(</w:t>
      </w:r>
      <w:r w:rsidRPr="00DF21BB">
        <w:rPr>
          <w:rFonts w:hint="eastAsia"/>
        </w:rPr>
        <w:t>從電腦到行動電話或者行動裝置</w:t>
      </w:r>
      <w:r w:rsidRPr="00DF21BB">
        <w:rPr>
          <w:rFonts w:hint="eastAsia"/>
        </w:rPr>
        <w:t>)</w:t>
      </w:r>
      <w:r w:rsidRPr="00DF21BB">
        <w:rPr>
          <w:rFonts w:hint="eastAsia"/>
        </w:rPr>
        <w:t>閱讀，同時可以減少縮放和捲動。</w:t>
      </w:r>
    </w:p>
    <w:p w14:paraId="0AB51AF4" w14:textId="32B5A781" w:rsidR="00E4229C" w:rsidRPr="00DF21BB" w:rsidRDefault="00FF022B" w:rsidP="004E4C6B">
      <w:pPr>
        <w:ind w:firstLine="560"/>
      </w:pPr>
      <w:r w:rsidRPr="00DF21BB">
        <w:rPr>
          <w:rFonts w:hint="eastAsia"/>
        </w:rPr>
        <w:t>採用</w:t>
      </w:r>
      <w:r w:rsidRPr="00DF21BB">
        <w:rPr>
          <w:rFonts w:hint="eastAsia"/>
        </w:rPr>
        <w:t>RWD</w:t>
      </w:r>
      <w:r w:rsidRPr="00DF21BB">
        <w:rPr>
          <w:rFonts w:hint="eastAsia"/>
        </w:rPr>
        <w:t>設計的網站會使用到</w:t>
      </w:r>
      <w:r w:rsidRPr="00DF21BB">
        <w:rPr>
          <w:rFonts w:hint="eastAsia"/>
        </w:rPr>
        <w:t>CSS3</w:t>
      </w:r>
      <w:r w:rsidR="00D75752">
        <w:fldChar w:fldCharType="begin"/>
      </w:r>
      <w:r w:rsidR="003C0309">
        <w:instrText xml:space="preserve"> ADDIN EN.CITE &lt;EndNote&gt;&lt;Cite&gt;&lt;Author&gt;Mavrody&lt;/Author&gt;&lt;Year&gt;2012&lt;/Year&gt;&lt;RecNum&gt;6662&lt;/RecNum&gt;&lt;DisplayText&gt;[42]&lt;/DisplayText&gt;&lt;record&gt;&lt;rec-number&gt;6662&lt;/rec-number&gt;&lt;foreign-keys&gt;&lt;key app="EN" db-id="0s5pvxfwiaw05jevw5cp9pal0rrefp5sa5fe"&gt;6662&lt;/key&gt;&lt;/foreign-keys&gt;&lt;ref-type name="Book"&gt;6&lt;/ref-type&gt;&lt;contributors&gt;&lt;authors&gt;&lt;author&gt;Sergey Mavrody&lt;/author&gt;&lt;/authors&gt;&lt;/contributors&gt;&lt;titles&gt;&lt;title&gt;Sergey&amp;apos;s HTML5 &amp;amp; CSS3: Quick Reference. HTML5, CSS3 and APIs. Full Color (2nd Edition)&lt;/title&gt;&lt;/titles&gt;&lt;dates&gt;&lt;year&gt;2012&lt;/year&gt;&lt;/dates&gt;&lt;isbn&gt;0983386722&lt;/isbn&gt;&lt;urls&gt;&lt;related-urls&gt;&lt;url&gt;http://www.amazon.com/Sergeys-HTML5-CSS3-Quick-Reference/dp/0983386722&lt;/url&gt;&lt;/related-urls&gt;&lt;/urls&gt;&lt;access-date&gt;&lt;style face="normal" font="default" charset="136" size="100%"&gt;2013/6/3&lt;/style&gt;&lt;/access-date&gt;&lt;/record&gt;&lt;/Cite&gt;&lt;/EndNote&gt;</w:instrText>
      </w:r>
      <w:r w:rsidR="00D75752">
        <w:fldChar w:fldCharType="separate"/>
      </w:r>
      <w:r w:rsidR="003C0309">
        <w:rPr>
          <w:noProof/>
        </w:rPr>
        <w:t>[</w:t>
      </w:r>
      <w:hyperlink w:anchor="_ENREF_42" w:tooltip="Mavrody, 2012 #6662" w:history="1">
        <w:r w:rsidR="007D7F2F">
          <w:rPr>
            <w:noProof/>
          </w:rPr>
          <w:t>42</w:t>
        </w:r>
      </w:hyperlink>
      <w:r w:rsidR="003C0309">
        <w:rPr>
          <w:noProof/>
        </w:rPr>
        <w:t>]</w:t>
      </w:r>
      <w:r w:rsidR="00D75752">
        <w:fldChar w:fldCharType="end"/>
      </w:r>
      <w:r w:rsidRPr="00DF21BB">
        <w:rPr>
          <w:rFonts w:hint="eastAsia"/>
        </w:rPr>
        <w:t>的媒體查詢，即是對</w:t>
      </w:r>
      <w:r w:rsidRPr="00DF21BB">
        <w:rPr>
          <w:rFonts w:hint="eastAsia"/>
        </w:rPr>
        <w:t>CSS</w:t>
      </w:r>
      <w:r w:rsidRPr="00DF21BB">
        <w:rPr>
          <w:rFonts w:hint="eastAsia"/>
        </w:rPr>
        <w:t>的</w:t>
      </w:r>
      <w:r w:rsidRPr="00DF21BB">
        <w:rPr>
          <w:rFonts w:hint="eastAsia"/>
        </w:rPr>
        <w:t xml:space="preserve"> @media </w:t>
      </w:r>
      <w:r w:rsidRPr="00DF21BB">
        <w:rPr>
          <w:rFonts w:hint="eastAsia"/>
        </w:rPr>
        <w:t>規則的擴充，以適應不同大小的裝置。但是這在比較就版本的瀏覽器就無法使用。</w:t>
      </w:r>
    </w:p>
    <w:p w14:paraId="6AFBFBD3" w14:textId="77777777" w:rsidR="00A00BBD" w:rsidRPr="00DF21BB" w:rsidRDefault="00A00BBD" w:rsidP="003A0BF2">
      <w:pPr>
        <w:pStyle w:val="3"/>
      </w:pPr>
      <w:bookmarkStart w:id="1349" w:name="_Toc357866736"/>
      <w:bookmarkStart w:id="1350" w:name="_Toc361079397"/>
      <w:r w:rsidRPr="00DF21BB">
        <w:rPr>
          <w:rFonts w:hint="eastAsia"/>
        </w:rPr>
        <w:lastRenderedPageBreak/>
        <w:t>行動裝置與平板電腦的崛起，</w:t>
      </w:r>
      <w:r w:rsidRPr="00DF21BB">
        <w:rPr>
          <w:rFonts w:hint="eastAsia"/>
        </w:rPr>
        <w:t>Web 3.0</w:t>
      </w:r>
      <w:r w:rsidRPr="00DF21BB">
        <w:rPr>
          <w:rFonts w:hint="eastAsia"/>
        </w:rPr>
        <w:t>的時代來臨</w:t>
      </w:r>
      <w:bookmarkEnd w:id="1349"/>
      <w:bookmarkEnd w:id="1350"/>
    </w:p>
    <w:p w14:paraId="7A9E91D4" w14:textId="67431933" w:rsidR="00A00BBD" w:rsidRPr="00DF21BB" w:rsidRDefault="00A00BBD" w:rsidP="004E4C6B">
      <w:pPr>
        <w:ind w:firstLine="560"/>
      </w:pPr>
      <w:r w:rsidRPr="00DF21BB">
        <w:rPr>
          <w:rFonts w:hint="eastAsia"/>
        </w:rPr>
        <w:t>在過去，</w:t>
      </w:r>
      <w:r w:rsidRPr="00DF21BB">
        <w:rPr>
          <w:rFonts w:hint="eastAsia"/>
        </w:rPr>
        <w:t>Web 2.0</w:t>
      </w:r>
      <w:r w:rsidRPr="00DF21BB">
        <w:rPr>
          <w:rFonts w:hint="eastAsia"/>
        </w:rPr>
        <w:t>所使用的元件、概念，現在完全顛覆。自適應網頁設計</w:t>
      </w:r>
      <w:r w:rsidRPr="00DF21BB">
        <w:rPr>
          <w:rFonts w:hint="eastAsia"/>
        </w:rPr>
        <w:t>(RWD, Responsive Web Design)</w:t>
      </w:r>
      <w:r w:rsidRPr="00DF21BB">
        <w:rPr>
          <w:rFonts w:hint="eastAsia"/>
        </w:rPr>
        <w:t>的理念已經逐漸成為目前的主流，讓網頁可以自行適應於各種不同的裝置與設備上可以自動調整顯示的方式；若再以傳統概念設計系統，則無法完全發揮原先預期設計理念的成果。在過去，開發系統時僅需要一般電腦使用者能夠正常使用即可，但由於行動裝置與平板電腦的輕便，已經逐漸的讓使用者轉型。現在的使用者不再需要固定的電腦主機即可使用各式各樣的系統來完成工作，行動應用程式的崛起也創造不少商機，更多的醫療機構也逐漸陸續的投資使用平板電腦作為日常工作所需之設備。現在，大多數的網站設計都已經導入了</w:t>
      </w:r>
      <w:r w:rsidRPr="00DF21BB">
        <w:rPr>
          <w:rFonts w:hint="eastAsia"/>
        </w:rPr>
        <w:t>RWD</w:t>
      </w:r>
      <w:r w:rsidRPr="00DF21BB">
        <w:rPr>
          <w:rFonts w:hint="eastAsia"/>
        </w:rPr>
        <w:t>理念，這理念不僅能節省開發成本，專注於開發與增加應用程式更多方面的應用。</w:t>
      </w:r>
    </w:p>
    <w:p w14:paraId="2D5AEBCA" w14:textId="5B033F87" w:rsidR="00867507" w:rsidRPr="00DF21BB" w:rsidRDefault="00867507" w:rsidP="003A0BF2">
      <w:pPr>
        <w:pStyle w:val="2"/>
      </w:pPr>
      <w:bookmarkStart w:id="1351" w:name="_Toc357866737"/>
      <w:bookmarkStart w:id="1352" w:name="_Toc361079398"/>
      <w:r w:rsidRPr="00DF21BB">
        <w:rPr>
          <w:rFonts w:hint="eastAsia"/>
        </w:rPr>
        <w:t>雲端運算</w:t>
      </w:r>
      <w:bookmarkEnd w:id="1347"/>
      <w:bookmarkEnd w:id="1351"/>
      <w:bookmarkEnd w:id="1352"/>
    </w:p>
    <w:p w14:paraId="23427C65" w14:textId="0F1741A6" w:rsidR="00396C0A" w:rsidRPr="00DF21BB" w:rsidRDefault="006755E1" w:rsidP="004E4C6B">
      <w:pPr>
        <w:ind w:firstLine="560"/>
      </w:pPr>
      <w:r w:rsidRPr="006755E1">
        <w:rPr>
          <w:rFonts w:hint="eastAsia"/>
        </w:rPr>
        <w:t>雲端運算是一種基於網際網路的運算方式，這種方式是繼</w:t>
      </w:r>
      <w:r w:rsidRPr="006755E1">
        <w:rPr>
          <w:rFonts w:hint="eastAsia"/>
        </w:rPr>
        <w:t>1980</w:t>
      </w:r>
      <w:r w:rsidRPr="006755E1">
        <w:rPr>
          <w:rFonts w:hint="eastAsia"/>
        </w:rPr>
        <w:t>年代的大型電腦到主從式架構的大轉變之後的再次巨變</w:t>
      </w:r>
      <w:r w:rsidR="00D75752">
        <w:fldChar w:fldCharType="begin"/>
      </w:r>
      <w:r w:rsidR="003C0309">
        <w:instrText xml:space="preserve"> ADDIN EN.CITE &lt;EndNote&gt;&lt;Cite&gt;&lt;Author&gt;Wikipedia&lt;/Author&gt;&lt;RecNum&gt;6664&lt;/RecNum&gt;&lt;DisplayText&gt;[43]&lt;/DisplayText&gt;&lt;record&gt;&lt;rec-number&gt;6664&lt;/rec-number&gt;&lt;foreign-keys&gt;&lt;key app="EN" db-id="0s5pvxfwiaw05jevw5cp9pal0rrefp5sa5fe"&gt;6664&lt;/key&gt;&lt;/foreign-keys&gt;&lt;ref-type na</w:instrText>
      </w:r>
      <w:r w:rsidR="003C0309">
        <w:rPr>
          <w:rFonts w:hint="eastAsia"/>
        </w:rPr>
        <w:instrText>me="Web Page"&gt;12&lt;/ref-type&gt;&lt;contributors&gt;&lt;authors&gt;&lt;author&gt;Wikipedia&lt;/author&gt;&lt;/authors&gt;&lt;/contributors&gt;&lt;titles&gt;&lt;title&gt;</w:instrText>
      </w:r>
      <w:r w:rsidR="003C0309">
        <w:rPr>
          <w:rFonts w:hint="eastAsia"/>
        </w:rPr>
        <w:instrText>雲端運算</w:instrText>
      </w:r>
      <w:r w:rsidR="003C0309">
        <w:rPr>
          <w:rFonts w:hint="eastAsia"/>
        </w:rPr>
        <w:instrText>&lt;/title&gt;&lt;secondary-title&gt;Wikipedia&lt;/secondary-title&gt;&lt;/titles&gt;&lt;periodical&gt;&lt;full-title&gt;Wikipedia&lt;/full-title&gt;&lt;/periodical&gt;&lt;volume&gt;2013&lt;/v</w:instrText>
      </w:r>
      <w:r w:rsidR="003C0309">
        <w:instrText>olume&gt;&lt;number&gt;6/3&lt;/number&gt;&lt;dates&gt;&lt;/dates&gt;&lt;urls&gt;&lt;related-urls&gt;&lt;url&gt;http://zh.wikipedia.org/wiki/%E9%9B%B2%E7%AB%AF%E9%81%8B%E7%AE%97&lt;/url&gt;&lt;/related-urls&gt;&lt;/urls&gt;&lt;/record&gt;&lt;/Cite&gt;&lt;/EndNote&gt;</w:instrText>
      </w:r>
      <w:r w:rsidR="00D75752">
        <w:fldChar w:fldCharType="separate"/>
      </w:r>
      <w:r w:rsidR="003C0309">
        <w:rPr>
          <w:noProof/>
        </w:rPr>
        <w:t>[</w:t>
      </w:r>
      <w:hyperlink w:anchor="_ENREF_43" w:tooltip="Wikipedia,  #6664" w:history="1">
        <w:r w:rsidR="007D7F2F">
          <w:rPr>
            <w:noProof/>
          </w:rPr>
          <w:t>43</w:t>
        </w:r>
      </w:hyperlink>
      <w:r w:rsidR="003C0309">
        <w:rPr>
          <w:noProof/>
        </w:rPr>
        <w:t>]</w:t>
      </w:r>
      <w:r w:rsidR="00D75752">
        <w:fldChar w:fldCharType="end"/>
      </w:r>
      <w:r w:rsidRPr="006755E1">
        <w:rPr>
          <w:rFonts w:hint="eastAsia"/>
        </w:rPr>
        <w:t>。雲端運算通常可以認為包括以下三個層次的服務</w:t>
      </w:r>
      <w:r w:rsidR="00D75752">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 </w:instrText>
      </w:r>
      <w:r w:rsidR="003C0309">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EN.CITE.DATA </w:instrText>
      </w:r>
      <w:r w:rsidR="003C0309">
        <w:fldChar w:fldCharType="end"/>
      </w:r>
      <w:r w:rsidR="00D75752">
        <w:fldChar w:fldCharType="separate"/>
      </w:r>
      <w:r w:rsidR="003C0309">
        <w:rPr>
          <w:noProof/>
        </w:rPr>
        <w:t>[</w:t>
      </w:r>
      <w:hyperlink w:anchor="_ENREF_3" w:tooltip="Vilaplana, 2013 #6798" w:history="1">
        <w:r w:rsidR="007D7F2F">
          <w:rPr>
            <w:noProof/>
          </w:rPr>
          <w:t>3</w:t>
        </w:r>
      </w:hyperlink>
      <w:r w:rsidR="003C0309">
        <w:rPr>
          <w:noProof/>
        </w:rPr>
        <w:t xml:space="preserve">, </w:t>
      </w:r>
      <w:hyperlink w:anchor="_ENREF_44" w:tooltip="Wikipedia,  #6665" w:history="1">
        <w:r w:rsidR="007D7F2F">
          <w:rPr>
            <w:noProof/>
          </w:rPr>
          <w:t>44</w:t>
        </w:r>
      </w:hyperlink>
      <w:r w:rsidR="003C0309">
        <w:rPr>
          <w:noProof/>
        </w:rPr>
        <w:t>]</w:t>
      </w:r>
      <w:r w:rsidR="00D75752">
        <w:fldChar w:fldCharType="end"/>
      </w:r>
      <w:r w:rsidRPr="006755E1">
        <w:rPr>
          <w:rFonts w:hint="eastAsia"/>
        </w:rPr>
        <w:t>：基礎設施即服務</w:t>
      </w:r>
      <w:r w:rsidRPr="006755E1">
        <w:rPr>
          <w:rFonts w:hint="eastAsia"/>
        </w:rPr>
        <w:t>(IaaS, Infrastructure as a service)</w:t>
      </w:r>
      <w:r w:rsidRPr="006755E1">
        <w:rPr>
          <w:rFonts w:hint="eastAsia"/>
        </w:rPr>
        <w:t>，即是使用「基礎運算資源」，如處理能力、儲存空間、網路元件或中介軟體，使用者能掌握作業系統、儲存空間及已部署的應用程式和網路元件</w:t>
      </w:r>
      <w:r w:rsidRPr="006755E1">
        <w:rPr>
          <w:rFonts w:hint="eastAsia"/>
        </w:rPr>
        <w:t>(</w:t>
      </w:r>
      <w:r w:rsidRPr="006755E1">
        <w:rPr>
          <w:rFonts w:hint="eastAsia"/>
        </w:rPr>
        <w:t>如防火牆、負載平衡器等</w:t>
      </w:r>
      <w:r w:rsidRPr="006755E1">
        <w:rPr>
          <w:rFonts w:hint="eastAsia"/>
        </w:rPr>
        <w:t>)</w:t>
      </w:r>
      <w:r w:rsidRPr="006755E1">
        <w:rPr>
          <w:rFonts w:hint="eastAsia"/>
        </w:rPr>
        <w:t>，但並不掌握雲端基礎架構。例如</w:t>
      </w:r>
      <w:r w:rsidRPr="006755E1">
        <w:rPr>
          <w:rFonts w:hint="eastAsia"/>
        </w:rPr>
        <w:t>: Amazon AWS</w:t>
      </w:r>
      <w:r w:rsidRPr="006755E1">
        <w:rPr>
          <w:rFonts w:hint="eastAsia"/>
        </w:rPr>
        <w:t>；平台即服務</w:t>
      </w:r>
      <w:r w:rsidRPr="006755E1">
        <w:rPr>
          <w:rFonts w:hint="eastAsia"/>
        </w:rPr>
        <w:t>(PaaS, Platform as a service)</w:t>
      </w:r>
      <w:r w:rsidRPr="006755E1">
        <w:rPr>
          <w:rFonts w:hint="eastAsia"/>
        </w:rPr>
        <w:t>，即是使用主機操作應用程式，使用者有掌控運作應用程式</w:t>
      </w:r>
      <w:r w:rsidRPr="006755E1">
        <w:rPr>
          <w:rFonts w:hint="eastAsia"/>
        </w:rPr>
        <w:lastRenderedPageBreak/>
        <w:t>的環境</w:t>
      </w:r>
      <w:r w:rsidRPr="006755E1">
        <w:rPr>
          <w:rFonts w:hint="eastAsia"/>
        </w:rPr>
        <w:t>(</w:t>
      </w:r>
      <w:r w:rsidRPr="006755E1">
        <w:rPr>
          <w:rFonts w:hint="eastAsia"/>
        </w:rPr>
        <w:t>也擁有主機部分掌控權</w:t>
      </w:r>
      <w:r w:rsidRPr="006755E1">
        <w:rPr>
          <w:rFonts w:hint="eastAsia"/>
        </w:rPr>
        <w:t>)</w:t>
      </w:r>
      <w:r w:rsidRPr="006755E1">
        <w:rPr>
          <w:rFonts w:hint="eastAsia"/>
        </w:rPr>
        <w:t>，但並不掌控作業系統、硬體或運作的網路基礎架構。使用的平台通常是應用程式基礎架構。例如</w:t>
      </w:r>
      <w:r w:rsidRPr="006755E1">
        <w:rPr>
          <w:rFonts w:hint="eastAsia"/>
        </w:rPr>
        <w:t>: Google App Engine</w:t>
      </w:r>
      <w:r w:rsidRPr="006755E1">
        <w:rPr>
          <w:rFonts w:hint="eastAsia"/>
        </w:rPr>
        <w:t>；軟體即服務</w:t>
      </w:r>
      <w:r w:rsidRPr="006755E1">
        <w:rPr>
          <w:rFonts w:hint="eastAsia"/>
        </w:rPr>
        <w:t>(SaaS, Software as a service)</w:t>
      </w:r>
      <w:r w:rsidRPr="006755E1">
        <w:rPr>
          <w:rFonts w:hint="eastAsia"/>
        </w:rPr>
        <w:t>，即是使用應用程式，但並不擁有作業系統、硬體或運作的網路基礎架構，是一種服務的觀念基礎，軟體服務的供應商以租賃的方式提供客戶服務，而非購買，比較常見的模式是提供帳號密碼來操作使用。例如</w:t>
      </w:r>
      <w:r w:rsidRPr="006755E1">
        <w:rPr>
          <w:rFonts w:hint="eastAsia"/>
        </w:rPr>
        <w:t>: Microsoft CRM</w:t>
      </w:r>
      <w:r w:rsidRPr="006755E1">
        <w:rPr>
          <w:rFonts w:hint="eastAsia"/>
        </w:rPr>
        <w:t>。這些雲端運算服務通常透過瀏覽器存取，讓軟體和資料可在資料中心儲存和使用。</w:t>
      </w:r>
    </w:p>
    <w:p w14:paraId="48AAE4B7" w14:textId="37EF0323" w:rsidR="00396C0A" w:rsidRPr="00DF21BB" w:rsidRDefault="00396C0A" w:rsidP="004E4C6B">
      <w:pPr>
        <w:ind w:firstLine="560"/>
      </w:pPr>
      <w:r w:rsidRPr="00DF21BB">
        <w:rPr>
          <w:rFonts w:hint="eastAsia"/>
        </w:rPr>
        <w:t>根據美國國家標準和技術研究院的定義</w:t>
      </w:r>
      <w:r w:rsidR="00826B5C" w:rsidRPr="00DF21BB">
        <w:fldChar w:fldCharType="begin"/>
      </w:r>
      <w:r w:rsidR="003C0309">
        <w:instrText xml:space="preserve"> ADDIN EN.CITE &lt;EndNote&gt;&lt;Cite&gt;&lt;Author&gt;Mell&lt;/Author&gt;&lt;Year&gt;2011&lt;/Year&gt;&lt;RecNum&gt;6663&lt;/RecNum&gt;&lt;DisplayText&gt;[45]&lt;/DisplayText&gt;&lt;record&gt;&lt;rec-number&gt;6663&lt;/rec-number&gt;&lt;foreign-keys&gt;&lt;key app="EN" db-id="0s5pvxfwiaw05jevw5cp9pal0rrefp5sa5fe"&gt;6663&lt;/key&gt;&lt;/foreign-keys&gt;&lt;ref-type name="Government Document"&gt;46&lt;/ref-type&gt;&lt;contributors&gt;&lt;authors&gt;&lt;author&gt;Peter Mell&lt;/author&gt;&lt;author&gt;Timothy Grance&lt;/author&gt;&lt;/authors&gt;&lt;/contributors&gt;&lt;titles&gt;&lt;title&gt;The NIST Definition of Cloud Computing&lt;/title&gt;&lt;secondary-title&gt;National Institute of Standards and Technology Special Publication &lt;/secondary-title&gt;&lt;/titles&gt;&lt;pages&gt;800-145&lt;/pages&gt;&lt;dates&gt;&lt;year&gt;2011&lt;/year&gt;&lt;/dates&gt;&lt;urls&gt;&lt;related-urls&gt;&lt;url&gt;http://csrc.nist.gov/publications/nistpubs/800-145/SP800-145.pdf&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45" w:tooltip="Mell, 2011 #6663" w:history="1">
        <w:r w:rsidR="007D7F2F">
          <w:rPr>
            <w:noProof/>
          </w:rPr>
          <w:t>45</w:t>
        </w:r>
      </w:hyperlink>
      <w:r w:rsidR="003C0309">
        <w:rPr>
          <w:noProof/>
        </w:rPr>
        <w:t>]</w:t>
      </w:r>
      <w:r w:rsidR="00826B5C" w:rsidRPr="00DF21BB">
        <w:fldChar w:fldCharType="end"/>
      </w:r>
      <w:r w:rsidRPr="00DF21BB">
        <w:rPr>
          <w:rFonts w:hint="eastAsia"/>
        </w:rPr>
        <w:t>，雲端運算服務應該具備以下幾條特徵：</w:t>
      </w:r>
    </w:p>
    <w:p w14:paraId="4768EFEB" w14:textId="2DE41F73" w:rsidR="00396C0A" w:rsidRPr="00DF21BB" w:rsidRDefault="00396C0A" w:rsidP="005376B7">
      <w:pPr>
        <w:pStyle w:val="ae"/>
        <w:numPr>
          <w:ilvl w:val="0"/>
          <w:numId w:val="9"/>
        </w:numPr>
        <w:ind w:leftChars="0" w:firstLineChars="0"/>
      </w:pPr>
      <w:r w:rsidRPr="00DF21BB">
        <w:rPr>
          <w:rFonts w:hint="eastAsia"/>
        </w:rPr>
        <w:t>需要時即可使用的自助服務：不需要人的操作即可以自動化的將需要的</w:t>
      </w:r>
      <w:r w:rsidR="00D668CE" w:rsidRPr="00DF21BB">
        <w:rPr>
          <w:rFonts w:hint="eastAsia"/>
        </w:rPr>
        <w:t>資源啟用</w:t>
      </w:r>
    </w:p>
    <w:p w14:paraId="1FC8E556" w14:textId="77777777" w:rsidR="00396C0A" w:rsidRPr="00DF21BB" w:rsidRDefault="00396C0A" w:rsidP="005376B7">
      <w:pPr>
        <w:pStyle w:val="ae"/>
        <w:numPr>
          <w:ilvl w:val="0"/>
          <w:numId w:val="9"/>
        </w:numPr>
        <w:ind w:leftChars="0" w:firstLineChars="0"/>
      </w:pPr>
      <w:r w:rsidRPr="00DF21BB">
        <w:rPr>
          <w:rFonts w:hint="eastAsia"/>
        </w:rPr>
        <w:t>寬頻網路存取：使用任何的網路或裝置存取</w:t>
      </w:r>
    </w:p>
    <w:p w14:paraId="7912DB59" w14:textId="77777777" w:rsidR="00396C0A" w:rsidRPr="00DF21BB" w:rsidRDefault="00396C0A" w:rsidP="005376B7">
      <w:pPr>
        <w:pStyle w:val="ae"/>
        <w:numPr>
          <w:ilvl w:val="0"/>
          <w:numId w:val="9"/>
        </w:numPr>
        <w:ind w:leftChars="0" w:firstLineChars="0"/>
      </w:pPr>
      <w:r w:rsidRPr="00DF21BB">
        <w:rPr>
          <w:rFonts w:hint="eastAsia"/>
        </w:rPr>
        <w:t>資源池：可以將資源集合在一起，並且可以提供多人共享使用</w:t>
      </w:r>
    </w:p>
    <w:p w14:paraId="6375CDA1" w14:textId="77777777" w:rsidR="00396C0A" w:rsidRPr="00DF21BB" w:rsidRDefault="00396C0A" w:rsidP="005376B7">
      <w:pPr>
        <w:pStyle w:val="ae"/>
        <w:numPr>
          <w:ilvl w:val="0"/>
          <w:numId w:val="9"/>
        </w:numPr>
        <w:ind w:leftChars="0" w:firstLineChars="0"/>
      </w:pPr>
      <w:r w:rsidRPr="00DF21BB">
        <w:rPr>
          <w:rFonts w:hint="eastAsia"/>
        </w:rPr>
        <w:t>可快速重新佈署：當有需求的時候可以自動化的重製來擴展服務寬度</w:t>
      </w:r>
    </w:p>
    <w:p w14:paraId="395E93B2" w14:textId="6353D0D9" w:rsidR="00396C0A" w:rsidRPr="00DF21BB" w:rsidRDefault="00396C0A" w:rsidP="005376B7">
      <w:pPr>
        <w:pStyle w:val="ae"/>
        <w:numPr>
          <w:ilvl w:val="0"/>
          <w:numId w:val="9"/>
        </w:numPr>
        <w:ind w:leftChars="0" w:firstLineChars="0"/>
      </w:pPr>
      <w:r w:rsidRPr="00DF21BB">
        <w:rPr>
          <w:rFonts w:hint="eastAsia"/>
        </w:rPr>
        <w:t>可被監控與量測的服務：讓系統可以很清楚的知道使用的狀況，並且可以控制和優化使用的資源</w:t>
      </w:r>
      <w:r w:rsidR="0027127A">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7D7F2F">
          <w:rPr>
            <w:noProof/>
          </w:rPr>
          <w:t>3</w:t>
        </w:r>
      </w:hyperlink>
      <w:r w:rsidR="003C0309">
        <w:rPr>
          <w:noProof/>
        </w:rPr>
        <w:t>]</w:t>
      </w:r>
      <w:r w:rsidR="0027127A">
        <w:fldChar w:fldCharType="end"/>
      </w:r>
    </w:p>
    <w:p w14:paraId="1CEBD7A7" w14:textId="1A2A1EA1" w:rsidR="00997830" w:rsidRPr="00DF21BB" w:rsidRDefault="00E4229C" w:rsidP="00E92AC4">
      <w:pPr>
        <w:ind w:firstLine="560"/>
      </w:pPr>
      <w:r w:rsidRPr="00DF21BB">
        <w:t>本研究中，主要為資源池的使用方式來提供使用者服務，而且可以快速地重新部署系統至各地方醫療機構使用。</w:t>
      </w:r>
      <w:r w:rsidR="00E81384">
        <w:rPr>
          <w:rFonts w:hint="eastAsia"/>
        </w:rPr>
        <w:t>另外，</w:t>
      </w:r>
      <w:r w:rsidR="0027127A">
        <w:rPr>
          <w:rFonts w:hint="eastAsia"/>
        </w:rPr>
        <w:t>由</w:t>
      </w:r>
      <w:r w:rsidR="0027127A" w:rsidRPr="0027127A">
        <w:t>Vilaplana</w:t>
      </w:r>
      <w:r w:rsidR="0027127A">
        <w:rPr>
          <w:rFonts w:hint="eastAsia"/>
        </w:rPr>
        <w:t>等人的『將雲端概念應用至電子健康服務』</w:t>
      </w:r>
      <w:r w:rsidR="00D4720A">
        <w:rPr>
          <w:rFonts w:hint="eastAsia"/>
        </w:rPr>
        <w:t>與華中科技大學的郭樂江等人的『建置雲端運算環境的電子健康服務』</w:t>
      </w:r>
      <w:r w:rsidR="0027127A">
        <w:rPr>
          <w:rFonts w:hint="eastAsia"/>
        </w:rPr>
        <w:t>研究指出，使用雲端運算能夠有效的降低使用者等待時間</w:t>
      </w:r>
      <w:r w:rsidR="0027127A">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7D7F2F">
          <w:rPr>
            <w:noProof/>
          </w:rPr>
          <w:t>3</w:t>
        </w:r>
      </w:hyperlink>
      <w:r w:rsidR="003C0309">
        <w:rPr>
          <w:noProof/>
        </w:rPr>
        <w:t xml:space="preserve">, </w:t>
      </w:r>
      <w:hyperlink w:anchor="_ENREF_8" w:tooltip="Lejiang, 2010 #6952" w:history="1">
        <w:r w:rsidR="007D7F2F">
          <w:rPr>
            <w:noProof/>
          </w:rPr>
          <w:t>8</w:t>
        </w:r>
      </w:hyperlink>
      <w:r w:rsidR="003C0309">
        <w:rPr>
          <w:noProof/>
        </w:rPr>
        <w:t>]</w:t>
      </w:r>
      <w:r w:rsidR="0027127A">
        <w:fldChar w:fldCharType="end"/>
      </w:r>
      <w:r w:rsidR="0027127A">
        <w:rPr>
          <w:rFonts w:hint="eastAsia"/>
        </w:rPr>
        <w:t>。</w:t>
      </w:r>
      <w:r w:rsidR="00E81384">
        <w:rPr>
          <w:rFonts w:hint="eastAsia"/>
        </w:rPr>
        <w:lastRenderedPageBreak/>
        <w:t>以及國內東海大學</w:t>
      </w:r>
      <w:r w:rsidR="00E81384" w:rsidRPr="00E81384">
        <w:rPr>
          <w:rFonts w:hint="eastAsia"/>
        </w:rPr>
        <w:t>楊朝棟</w:t>
      </w:r>
      <w:r w:rsidR="00E81384">
        <w:rPr>
          <w:rFonts w:hint="eastAsia"/>
        </w:rPr>
        <w:t>教授等人所研究的『建制雲端醫學影像檔案存取系統』</w:t>
      </w:r>
      <w:r w:rsidR="00805310">
        <w:rPr>
          <w:rFonts w:hint="eastAsia"/>
        </w:rPr>
        <w:t>的研究中指出，使用雲端運算可以增加擴展性、成本效益以及擁有最佳策略、重製性及簡化管理的優勢</w:t>
      </w:r>
      <w:r w:rsidR="00805310">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 </w:instrText>
      </w:r>
      <w:r w:rsidR="003C0309">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EN.CITE.DATA </w:instrText>
      </w:r>
      <w:r w:rsidR="003C0309">
        <w:fldChar w:fldCharType="end"/>
      </w:r>
      <w:r w:rsidR="00805310">
        <w:fldChar w:fldCharType="separate"/>
      </w:r>
      <w:r w:rsidR="003C0309">
        <w:rPr>
          <w:noProof/>
        </w:rPr>
        <w:t>[</w:t>
      </w:r>
      <w:hyperlink w:anchor="_ENREF_46" w:tooltip="Chao-Tung, 2010 #6956" w:history="1">
        <w:r w:rsidR="007D7F2F">
          <w:rPr>
            <w:noProof/>
          </w:rPr>
          <w:t>46</w:t>
        </w:r>
      </w:hyperlink>
      <w:r w:rsidR="003C0309">
        <w:rPr>
          <w:noProof/>
        </w:rPr>
        <w:t>]</w:t>
      </w:r>
      <w:r w:rsidR="00805310">
        <w:fldChar w:fldCharType="end"/>
      </w:r>
      <w:r w:rsidR="00805310">
        <w:rPr>
          <w:rFonts w:hint="eastAsia"/>
        </w:rPr>
        <w:t>。</w:t>
      </w:r>
      <w:r w:rsidR="00997830">
        <w:rPr>
          <w:rFonts w:hint="eastAsia"/>
        </w:rPr>
        <w:t>至於醫療資訊系統領域的雲端應用也有於河南科技大學的</w:t>
      </w:r>
      <w:r w:rsidR="00997830" w:rsidRPr="00997830">
        <w:rPr>
          <w:rFonts w:hint="eastAsia"/>
        </w:rPr>
        <w:t>王新磊</w:t>
      </w:r>
      <w:r w:rsidR="00997830">
        <w:rPr>
          <w:rFonts w:hint="eastAsia"/>
        </w:rPr>
        <w:t>及譚玉波等人研究之『雲端運算應用於醫療資訊系統』的研究中也同樣的指出，使用雲端運算可以解決建置成本與運作成本的議題</w:t>
      </w:r>
      <w:r w:rsidR="00997830">
        <w:fldChar w:fldCharType="begin"/>
      </w:r>
      <w:r w:rsidR="003C0309">
        <w:instrText xml:space="preserve"> ADDIN EN.CITE &lt;EndNote&gt;&lt;Cite&gt;&lt;Author&gt;Xinlei&lt;/Author&gt;&lt;Year&gt;2010&lt;/Year&gt;&lt;RecNum&gt;6955&lt;/RecNum&gt;&lt;DisplayText&gt;[7]&lt;/DisplayText&gt;&lt;record&gt;&lt;rec-number&gt;6955&lt;/rec-number&gt;&lt;foreign-keys&gt;&lt;key app="EN" db-id="0s5pvxfwiaw05jevw5cp9pal0rrefp5sa5fe"&gt;6955&lt;/key&gt;&lt;/foreign-keys&gt;&lt;ref-type name="Conference Proceedings"&gt;10&lt;/ref-type&gt;&lt;contributors&gt;&lt;authors&gt;&lt;author&gt;Xinlei, Wang&lt;/author&gt;&lt;author&gt;Yubo, Tan&lt;/author&gt;&lt;/authors&gt;&lt;/contributors&gt;&lt;titles&gt;&lt;title&gt;Application of cloud computing in the health information system&lt;/title&gt;&lt;secondary-title&gt;Computer Application and System Modeling (ICCASM), 2010 International Conference on&lt;/secondary-title&gt;&lt;alt-title&gt;Computer Application and System Modeling (ICCASM), 2010 International Conference on&lt;/alt-title&gt;&lt;/titles&gt;&lt;pages&gt;V1-179-V1-182&lt;/pages&gt;&lt;volume&gt;1&lt;/volume&gt;&lt;keywords&gt;&lt;keyword&gt;Internet&lt;/keyword&gt;&lt;keyword&gt;medical information systems&lt;/keyword&gt;&lt;keyword&gt;cloud computing&lt;/keyword&gt;&lt;keyword&gt;health information system&lt;/keyword&gt;&lt;keyword&gt;infrastructure-as-a-service&lt;/keyword&gt;&lt;keyword&gt;platform-as-a-service&lt;/keyword&gt;&lt;keyword&gt;software-as-a-service&lt;/keyword&gt;&lt;keyword&gt;Biomedical monitoring&lt;/keyword&gt;&lt;keyword&gt;Clouds&lt;/keyword&gt;&lt;keyword&gt;Computational modeling&lt;/keyword&gt;&lt;keyword&gt;Medical services&lt;/keyword&gt;&lt;keyword&gt;Monitoring&lt;/keyword&gt;&lt;keyword&gt;Standards&lt;/keyword&gt;&lt;keyword&gt;IaaS&lt;/keyword&gt;&lt;keyword&gt;PaaS&lt;/keyword&gt;&lt;keyword&gt;SaaS&lt;/keyword&gt;&lt;/keywords&gt;&lt;dates&gt;&lt;year&gt;2010&lt;/year&gt;&lt;pub-dates&gt;&lt;date&gt;22-24 Oct. 2010&lt;/date&gt;&lt;/pub-dates&gt;&lt;/dates&gt;&lt;urls&gt;&lt;related-urls&gt;&lt;url&gt;http://ieeexplore.ieee.org/xpl/articleDetails.jsp?arnumber=5619051&lt;/url&gt;&lt;/related-urls&gt;&lt;/urls&gt;&lt;electronic-resource-num&gt;10.1109/ICCASM.2010.5619051&lt;/electronic-resource-num&gt;&lt;/record&gt;&lt;/Cite&gt;&lt;/EndNote&gt;</w:instrText>
      </w:r>
      <w:r w:rsidR="00997830">
        <w:fldChar w:fldCharType="separate"/>
      </w:r>
      <w:r w:rsidR="003C0309">
        <w:rPr>
          <w:noProof/>
        </w:rPr>
        <w:t>[</w:t>
      </w:r>
      <w:hyperlink w:anchor="_ENREF_7" w:tooltip="Xinlei, 2010 #6955" w:history="1">
        <w:r w:rsidR="007D7F2F">
          <w:rPr>
            <w:noProof/>
          </w:rPr>
          <w:t>7</w:t>
        </w:r>
      </w:hyperlink>
      <w:r w:rsidR="003C0309">
        <w:rPr>
          <w:noProof/>
        </w:rPr>
        <w:t>]</w:t>
      </w:r>
      <w:r w:rsidR="00997830">
        <w:fldChar w:fldCharType="end"/>
      </w:r>
      <w:r w:rsidR="00E92AC4">
        <w:rPr>
          <w:rFonts w:hint="eastAsia"/>
        </w:rPr>
        <w:t>，而該議題在</w:t>
      </w:r>
      <w:r w:rsidR="00E92AC4" w:rsidRPr="00E92AC4">
        <w:t>Yoon</w:t>
      </w:r>
      <w:r w:rsidR="00E92AC4">
        <w:rPr>
          <w:rFonts w:hint="eastAsia"/>
        </w:rPr>
        <w:t>等人的研究中指出，建置電子病歷需要耗費龐大的人員訓練與建置成本</w:t>
      </w:r>
      <w:r w:rsidR="00E92AC4">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 </w:instrText>
      </w:r>
      <w:r w:rsidR="003C0309">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EN.CITE.DATA </w:instrText>
      </w:r>
      <w:r w:rsidR="003C0309">
        <w:fldChar w:fldCharType="end"/>
      </w:r>
      <w:r w:rsidR="00E92AC4">
        <w:fldChar w:fldCharType="separate"/>
      </w:r>
      <w:r w:rsidR="003C0309">
        <w:rPr>
          <w:noProof/>
        </w:rPr>
        <w:t>[</w:t>
      </w:r>
      <w:hyperlink w:anchor="_ENREF_47" w:tooltip="Yoon, 2012 #6670" w:history="1">
        <w:r w:rsidR="007D7F2F">
          <w:rPr>
            <w:noProof/>
          </w:rPr>
          <w:t>47</w:t>
        </w:r>
      </w:hyperlink>
      <w:r w:rsidR="003C0309">
        <w:rPr>
          <w:noProof/>
        </w:rPr>
        <w:t>]</w:t>
      </w:r>
      <w:r w:rsidR="00E92AC4">
        <w:fldChar w:fldCharType="end"/>
      </w:r>
      <w:r w:rsidR="00997830">
        <w:rPr>
          <w:rFonts w:hint="eastAsia"/>
        </w:rPr>
        <w:t>。</w:t>
      </w:r>
    </w:p>
    <w:p w14:paraId="2A3326C6" w14:textId="77777777" w:rsidR="00A00BBD" w:rsidRPr="00DF21BB" w:rsidRDefault="00A00BBD" w:rsidP="003A0BF2">
      <w:pPr>
        <w:pStyle w:val="3"/>
      </w:pPr>
      <w:bookmarkStart w:id="1353" w:name="_Toc357866738"/>
      <w:bookmarkStart w:id="1354" w:name="_Toc361079399"/>
      <w:r w:rsidRPr="00DF21BB">
        <w:t>雲端服務的普及度</w:t>
      </w:r>
      <w:bookmarkEnd w:id="1353"/>
      <w:bookmarkEnd w:id="1354"/>
    </w:p>
    <w:p w14:paraId="07633BB8" w14:textId="2A2C0B69" w:rsidR="00A00BBD" w:rsidRPr="00DF21BB" w:rsidRDefault="00A00BBD" w:rsidP="004E4C6B">
      <w:pPr>
        <w:ind w:firstLine="560"/>
      </w:pPr>
      <w:r w:rsidRPr="00DF21BB">
        <w:rPr>
          <w:rFonts w:hint="eastAsia"/>
        </w:rPr>
        <w:t>從目前國內衛生署正在積極推行「全民健康雲」，同時政府也在積極推行政府雲端應用加值服務中看出，不只政府推行雲端服務，甚至連國內外廠商也都陸續開始競爭。根據</w:t>
      </w:r>
      <w:r w:rsidRPr="00DF21BB">
        <w:rPr>
          <w:rFonts w:hint="eastAsia"/>
        </w:rPr>
        <w:t>2012</w:t>
      </w:r>
      <w:r w:rsidRPr="00DF21BB">
        <w:rPr>
          <w:rFonts w:hint="eastAsia"/>
        </w:rPr>
        <w:t>年</w:t>
      </w:r>
      <w:r w:rsidRPr="00DF21BB">
        <w:rPr>
          <w:rFonts w:hint="eastAsia"/>
        </w:rPr>
        <w:t>11</w:t>
      </w:r>
      <w:r w:rsidRPr="00DF21BB">
        <w:rPr>
          <w:rFonts w:hint="eastAsia"/>
        </w:rPr>
        <w:t>月，</w:t>
      </w:r>
      <w:r w:rsidRPr="00DF21BB">
        <w:rPr>
          <w:rFonts w:hint="eastAsia"/>
        </w:rPr>
        <w:t>VMware</w:t>
      </w:r>
      <w:r w:rsidRPr="00DF21BB">
        <w:rPr>
          <w:rFonts w:hint="eastAsia"/>
        </w:rPr>
        <w:t>委託</w:t>
      </w:r>
      <w:r w:rsidRPr="00DF21BB">
        <w:rPr>
          <w:rFonts w:hint="eastAsia"/>
        </w:rPr>
        <w:t>Forrester Consulting</w:t>
      </w:r>
      <w:r w:rsidRPr="00DF21BB">
        <w:rPr>
          <w:rFonts w:hint="eastAsia"/>
        </w:rPr>
        <w:t>進行的市場調查</w:t>
      </w:r>
      <w:del w:id="1355" w:author="Haraguroicha Hsu" w:date="2013-07-02T08:44:00Z">
        <w:r w:rsidRPr="00DF21BB" w:rsidDel="00B02CD4">
          <w:fldChar w:fldCharType="begin"/>
        </w:r>
        <w:r w:rsidR="003C0309" w:rsidDel="00B02CD4">
          <w:delInstrText xml:space="preserve"> ADDIN EN.CITE &lt;EndNote&gt;&lt;Cite&gt;&lt;Author&gt;VMware&lt;/Author&gt;&lt;RecNum&gt;6674&lt;/RecNum&gt;&lt;DisplayText&gt;[48]&lt;/DisplayText&gt;&lt;record&gt;&lt;rec-number&gt;6674&lt;/rec-number&gt;&lt;foreign-keys&gt;&lt;key app="EN" db-id="0s5pvxfwiaw05jevw5cp9pal0rrefp5sa5fe"&gt;6674&lt;/key&gt;&lt;/foreign-keys&gt;&lt;ref-type name=</w:delInstrText>
        </w:r>
        <w:r w:rsidR="003C0309" w:rsidDel="00B02CD4">
          <w:rPr>
            <w:rFonts w:hint="eastAsia"/>
          </w:rPr>
          <w:delInstrText>"Web Page"&gt;12&lt;/ref-type&gt;&lt;contributors&gt;&lt;authors&gt;&lt;author&gt;VMware&lt;/author&gt;&lt;/authors&gt;&lt;/contributors&gt;&lt;titles&gt;&lt;title&gt;&lt;style face="normal" font="default" size="100%"&gt;VMware &lt;/style&gt;&lt;style face="normal" font="default" charset="136" size="100%"&gt;</w:delInstrText>
        </w:r>
        <w:r w:rsidR="003C0309" w:rsidDel="00B02CD4">
          <w:rPr>
            <w:rFonts w:hint="eastAsia"/>
          </w:rPr>
          <w:delInstrText>雲端成熟度指標：台灣雲端運算普及率</w:delInstrText>
        </w:r>
        <w:r w:rsidR="003C0309" w:rsidDel="00B02CD4">
          <w:rPr>
            <w:rFonts w:hint="eastAsia"/>
          </w:rPr>
          <w:delInstrText xml:space="preserve"> 44%&lt;/style&gt;&lt;/title&gt;&lt;secondary-title&gt;&lt;style face="normal" font="default" size="100%"&gt;VMware &lt;/style&gt;&lt;style face="normal" font="default" charset="136" size="100%"&gt;</w:delInstrText>
        </w:r>
        <w:r w:rsidR="003C0309" w:rsidDel="00B02CD4">
          <w:rPr>
            <w:rFonts w:hint="eastAsia"/>
          </w:rPr>
          <w:delInstrText>新聞稿</w:delInstrText>
        </w:r>
        <w:r w:rsidR="003C0309" w:rsidDel="00B02CD4">
          <w:rPr>
            <w:rFonts w:hint="eastAsia"/>
          </w:rPr>
          <w:delInstrText>&lt;/style&gt;&lt;/secondary-title&gt;&lt;/titles&gt;&lt;volume&gt;2013&lt;/volume&gt;&lt;number&gt;6/3&lt;/number&gt;&lt;dates&gt;&lt;year&gt;&lt;sty</w:delInstrText>
        </w:r>
        <w:r w:rsidR="003C0309" w:rsidDel="00B02CD4">
          <w:delInstrText>le face="normal" font="default" charset="136" size="100%"&gt;2012&lt;/style&gt;&lt;/year&gt;&lt;/dates&gt;&lt;urls&gt;&lt;related-urls&gt;&lt;url&gt;https://www.vmware.com/tw/company/news/releases/VMware-cloudindex2012tw-112012.html&lt;/url&gt;&lt;/related-urls&gt;&lt;/urls&gt;&lt;/record&gt;&lt;/Cite&gt;&lt;/EndNote&gt;</w:delInstrText>
        </w:r>
        <w:r w:rsidRPr="00DF21BB" w:rsidDel="00B02CD4">
          <w:fldChar w:fldCharType="separate"/>
        </w:r>
        <w:r w:rsidR="003C0309" w:rsidDel="00B02CD4">
          <w:rPr>
            <w:noProof/>
          </w:rPr>
          <w:delText>[</w:delText>
        </w:r>
        <w:r w:rsidR="00AB40E4" w:rsidDel="00B02CD4">
          <w:fldChar w:fldCharType="begin"/>
        </w:r>
        <w:r w:rsidR="00AB40E4" w:rsidDel="00B02CD4">
          <w:delInstrText xml:space="preserve"> HYPERLINK \l "_ENREF_48" \o "VMware, 2012 #6674" </w:delInstrText>
        </w:r>
        <w:r w:rsidR="00AB40E4" w:rsidDel="00B02CD4">
          <w:fldChar w:fldCharType="separate"/>
        </w:r>
        <w:r w:rsidR="003C0309" w:rsidDel="00B02CD4">
          <w:rPr>
            <w:noProof/>
          </w:rPr>
          <w:delText>48</w:delText>
        </w:r>
        <w:r w:rsidR="00AB40E4" w:rsidDel="00B02CD4">
          <w:rPr>
            <w:noProof/>
          </w:rPr>
          <w:fldChar w:fldCharType="end"/>
        </w:r>
        <w:r w:rsidR="003C0309" w:rsidDel="00B02CD4">
          <w:rPr>
            <w:noProof/>
          </w:rPr>
          <w:delText>]</w:delText>
        </w:r>
        <w:r w:rsidRPr="00DF21BB" w:rsidDel="00B02CD4">
          <w:fldChar w:fldCharType="end"/>
        </w:r>
      </w:del>
      <w:r w:rsidRPr="00DF21BB">
        <w:rPr>
          <w:rFonts w:hint="eastAsia"/>
        </w:rPr>
        <w:t>中</w:t>
      </w:r>
      <w:ins w:id="1356" w:author="Haraguroicha Hsu" w:date="2013-07-02T08:44:00Z">
        <w:r w:rsidR="00B02CD4" w:rsidRPr="00DF21BB">
          <w:fldChar w:fldCharType="begin"/>
        </w:r>
        <w:r w:rsidR="00B02CD4">
          <w:instrText xml:space="preserve"> ADDIN EN.CITE &lt;EndNote&gt;&lt;Cite&gt;&lt;Author&gt;VMware&lt;/Author&gt;&lt;RecNum&gt;6674&lt;/RecNum&gt;&lt;DisplayText&gt;[48]&lt;/DisplayText&gt;&lt;record&gt;&lt;rec-number&gt;6674&lt;/rec-number&gt;&lt;foreign-keys&gt;&lt;key app="EN" db-id="0s5pvxfwiaw05jevw5cp9pal0rrefp5sa5fe"&gt;6674&lt;/key&gt;&lt;/foreign-keys&gt;&lt;ref-type name=</w:instrText>
        </w:r>
        <w:r w:rsidR="00B02CD4">
          <w:rPr>
            <w:rFonts w:hint="eastAsia"/>
          </w:rPr>
          <w:instrText>"Web Page"&gt;12&lt;/ref-type&gt;&lt;contributors&gt;&lt;authors&gt;&lt;author&gt;VMware&lt;/author&gt;&lt;/authors&gt;&lt;/contributors&gt;&lt;titles&gt;&lt;title&gt;&lt;style face="normal" font="default" size="100%"&gt;VMware &lt;/style&gt;&lt;style face="normal" font="default" charset="136" size="100%"&gt;</w:instrText>
        </w:r>
        <w:r w:rsidR="00B02CD4">
          <w:rPr>
            <w:rFonts w:hint="eastAsia"/>
          </w:rPr>
          <w:instrText>雲端成熟度指標：台灣雲端運算普及率</w:instrText>
        </w:r>
        <w:r w:rsidR="00B02CD4">
          <w:rPr>
            <w:rFonts w:hint="eastAsia"/>
          </w:rPr>
          <w:instrText xml:space="preserve"> 44%&lt;/style&gt;&lt;/title&gt;&lt;secondary-title&gt;&lt;style face="normal" font="default" size="100%"&gt;VMware &lt;/style&gt;&lt;style face="normal" font="default" charset="136" size="100%"&gt;</w:instrText>
        </w:r>
        <w:r w:rsidR="00B02CD4">
          <w:rPr>
            <w:rFonts w:hint="eastAsia"/>
          </w:rPr>
          <w:instrText>新聞稿</w:instrText>
        </w:r>
        <w:r w:rsidR="00B02CD4">
          <w:rPr>
            <w:rFonts w:hint="eastAsia"/>
          </w:rPr>
          <w:instrText>&lt;/style&gt;&lt;/secondary-title&gt;&lt;/titles&gt;&lt;volume&gt;2013&lt;/volume&gt;&lt;number&gt;6/3&lt;/number&gt;&lt;dates&gt;&lt;year&gt;&lt;sty</w:instrText>
        </w:r>
        <w:r w:rsidR="00B02CD4">
          <w:instrText>le face="normal" font="default" charset="136" size="100%"&gt;2012&lt;/style&gt;&lt;/year&gt;&lt;/dates&gt;&lt;urls&gt;&lt;related-urls&gt;&lt;url&gt;https://www.vmware.com/tw/company/news/releases/VMware-cloudindex2012tw-112012.html&lt;/url&gt;&lt;/related-urls&gt;&lt;/urls&gt;&lt;/record&gt;&lt;/Cite&gt;&lt;/EndNote&gt;</w:instrText>
        </w:r>
        <w:r w:rsidR="00B02CD4" w:rsidRPr="00DF21BB">
          <w:fldChar w:fldCharType="separate"/>
        </w:r>
        <w:r w:rsidR="00B02CD4">
          <w:rPr>
            <w:noProof/>
          </w:rPr>
          <w:t>[</w:t>
        </w:r>
      </w:ins>
      <w:r w:rsidR="007D7F2F">
        <w:rPr>
          <w:noProof/>
        </w:rPr>
        <w:fldChar w:fldCharType="begin"/>
      </w:r>
      <w:r w:rsidR="007D7F2F">
        <w:rPr>
          <w:noProof/>
        </w:rPr>
        <w:instrText xml:space="preserve"> HYPERLINK \l "_ENREF_48" \o "VMware, 2012 #6674" </w:instrText>
      </w:r>
      <w:r w:rsidR="007D7F2F">
        <w:rPr>
          <w:noProof/>
        </w:rPr>
      </w:r>
      <w:r w:rsidR="007D7F2F">
        <w:rPr>
          <w:noProof/>
        </w:rPr>
        <w:fldChar w:fldCharType="separate"/>
      </w:r>
      <w:ins w:id="1357" w:author="Haraguroicha Hsu" w:date="2013-07-02T08:44:00Z">
        <w:r w:rsidR="007D7F2F">
          <w:rPr>
            <w:noProof/>
          </w:rPr>
          <w:t>48</w:t>
        </w:r>
      </w:ins>
      <w:r w:rsidR="007D7F2F">
        <w:rPr>
          <w:noProof/>
        </w:rPr>
        <w:fldChar w:fldCharType="end"/>
      </w:r>
      <w:ins w:id="1358" w:author="Haraguroicha Hsu" w:date="2013-07-02T08:44:00Z">
        <w:r w:rsidR="00B02CD4">
          <w:rPr>
            <w:noProof/>
          </w:rPr>
          <w:t>]</w:t>
        </w:r>
        <w:r w:rsidR="00B02CD4" w:rsidRPr="00DF21BB">
          <w:fldChar w:fldCharType="end"/>
        </w:r>
      </w:ins>
      <w:r w:rsidRPr="00DF21BB">
        <w:rPr>
          <w:rFonts w:hint="eastAsia"/>
        </w:rPr>
        <w:t>，台灣是首次納入調查範圍內，其中共有</w:t>
      </w:r>
      <w:r w:rsidRPr="00DF21BB">
        <w:rPr>
          <w:rFonts w:hint="eastAsia"/>
        </w:rPr>
        <w:t>473</w:t>
      </w:r>
      <w:r w:rsidRPr="00DF21BB">
        <w:rPr>
          <w:rFonts w:hint="eastAsia"/>
        </w:rPr>
        <w:t>位來自跨國企業、地區或區域企業、以及公部門等組織的資深</w:t>
      </w:r>
      <w:r w:rsidRPr="00DF21BB">
        <w:rPr>
          <w:rFonts w:hint="eastAsia"/>
        </w:rPr>
        <w:t>IT</w:t>
      </w:r>
      <w:r w:rsidRPr="00DF21BB">
        <w:rPr>
          <w:rFonts w:hint="eastAsia"/>
        </w:rPr>
        <w:t>工作者作為受訪者。在該調查內發現台灣的企業雲端的普及率為</w:t>
      </w:r>
      <w:r w:rsidRPr="00DF21BB">
        <w:rPr>
          <w:rFonts w:hint="eastAsia"/>
        </w:rPr>
        <w:t>44%</w:t>
      </w:r>
      <w:r w:rsidRPr="00DF21BB">
        <w:rPr>
          <w:rFonts w:hint="eastAsia"/>
        </w:rPr>
        <w:t>，略高於亞太地區的平均值</w:t>
      </w:r>
      <w:r w:rsidRPr="00DF21BB">
        <w:rPr>
          <w:rFonts w:hint="eastAsia"/>
        </w:rPr>
        <w:t>2%</w:t>
      </w:r>
      <w:r w:rsidRPr="00DF21BB">
        <w:rPr>
          <w:rFonts w:hint="eastAsia"/>
        </w:rPr>
        <w:t>，且受訪者中有</w:t>
      </w:r>
      <w:r w:rsidRPr="00DF21BB">
        <w:rPr>
          <w:rFonts w:hint="eastAsia"/>
        </w:rPr>
        <w:t>27%</w:t>
      </w:r>
      <w:r w:rsidRPr="00DF21BB">
        <w:rPr>
          <w:rFonts w:hint="eastAsia"/>
        </w:rPr>
        <w:t>表示尚未使用雲端解決方案，但未來有打算使用雲端方案，而在計畫採用雲端方案的受訪者中，有</w:t>
      </w:r>
      <w:r w:rsidRPr="00DF21BB">
        <w:rPr>
          <w:rFonts w:hint="eastAsia"/>
        </w:rPr>
        <w:t>56%</w:t>
      </w:r>
      <w:r w:rsidRPr="00DF21BB">
        <w:rPr>
          <w:rFonts w:hint="eastAsia"/>
        </w:rPr>
        <w:t>表示會在未來的</w:t>
      </w:r>
      <w:r w:rsidRPr="00DF21BB">
        <w:rPr>
          <w:rFonts w:hint="eastAsia"/>
        </w:rPr>
        <w:t>18</w:t>
      </w:r>
      <w:r w:rsidRPr="00DF21BB">
        <w:rPr>
          <w:rFonts w:hint="eastAsia"/>
        </w:rPr>
        <w:t>個月內落實。</w:t>
      </w:r>
    </w:p>
    <w:p w14:paraId="04F6C7C1" w14:textId="77777777" w:rsidR="00A00BBD" w:rsidRPr="00DF21BB" w:rsidRDefault="00A00BBD" w:rsidP="004E4C6B">
      <w:pPr>
        <w:ind w:firstLine="560"/>
      </w:pPr>
      <w:r w:rsidRPr="00DF21BB">
        <w:rPr>
          <w:rFonts w:hint="eastAsia"/>
        </w:rPr>
        <w:t>該調查內顯示，絕大多數的受訪者都能瞭解雲端方案對企業的益處，有</w:t>
      </w:r>
      <w:r w:rsidRPr="00DF21BB">
        <w:rPr>
          <w:rFonts w:hint="eastAsia"/>
        </w:rPr>
        <w:t>76%</w:t>
      </w:r>
      <w:r w:rsidRPr="00DF21BB">
        <w:rPr>
          <w:rFonts w:hint="eastAsia"/>
        </w:rPr>
        <w:t>受訪者表示雲端技術能有助於提升營運效能，</w:t>
      </w:r>
      <w:r w:rsidRPr="00DF21BB">
        <w:rPr>
          <w:rFonts w:hint="eastAsia"/>
        </w:rPr>
        <w:t>79%</w:t>
      </w:r>
      <w:r w:rsidRPr="00DF21BB">
        <w:rPr>
          <w:rFonts w:hint="eastAsia"/>
        </w:rPr>
        <w:t>認為能降低成本；另外有</w:t>
      </w:r>
      <w:r w:rsidRPr="00DF21BB">
        <w:rPr>
          <w:rFonts w:hint="eastAsia"/>
        </w:rPr>
        <w:t>28%</w:t>
      </w:r>
      <w:r w:rsidRPr="00DF21BB">
        <w:rPr>
          <w:rFonts w:hint="eastAsia"/>
        </w:rPr>
        <w:t>表示這對企業轉型帶來重要影響。另外，該調查也歸納出企業評估投入雲端前</w:t>
      </w:r>
      <w:r w:rsidRPr="00DF21BB">
        <w:rPr>
          <w:rFonts w:hint="eastAsia"/>
        </w:rPr>
        <w:lastRenderedPageBreak/>
        <w:t>的重要因素，前三項包括：</w:t>
      </w:r>
    </w:p>
    <w:p w14:paraId="0A59FCA6" w14:textId="77777777" w:rsidR="00A00BBD" w:rsidRPr="00DF21BB" w:rsidRDefault="00A00BBD" w:rsidP="00A00BBD">
      <w:pPr>
        <w:pStyle w:val="ae"/>
        <w:numPr>
          <w:ilvl w:val="0"/>
          <w:numId w:val="14"/>
        </w:numPr>
        <w:ind w:leftChars="0" w:firstLineChars="0"/>
      </w:pPr>
      <w:r w:rsidRPr="00DF21BB">
        <w:t>資料隱私、所在地，或「無法掌握」</w:t>
      </w:r>
      <w:r w:rsidRPr="00DF21BB">
        <w:t xml:space="preserve"> (loss of control) (71%)</w:t>
      </w:r>
    </w:p>
    <w:p w14:paraId="393E355C" w14:textId="77777777" w:rsidR="00A00BBD" w:rsidRPr="00DF21BB" w:rsidRDefault="00A00BBD" w:rsidP="00A00BBD">
      <w:pPr>
        <w:pStyle w:val="ae"/>
        <w:numPr>
          <w:ilvl w:val="0"/>
          <w:numId w:val="14"/>
        </w:numPr>
        <w:ind w:leftChars="0" w:firstLineChars="0"/>
      </w:pPr>
      <w:r w:rsidRPr="00DF21BB">
        <w:t>成本</w:t>
      </w:r>
      <w:r w:rsidRPr="00DF21BB">
        <w:t xml:space="preserve"> (69%)</w:t>
      </w:r>
    </w:p>
    <w:p w14:paraId="0C656DD4" w14:textId="157FCA69" w:rsidR="00A00BBD" w:rsidRPr="00DF21BB" w:rsidRDefault="00A00BBD" w:rsidP="00A00BBD">
      <w:pPr>
        <w:pStyle w:val="ae"/>
        <w:numPr>
          <w:ilvl w:val="0"/>
          <w:numId w:val="14"/>
        </w:numPr>
        <w:ind w:leftChars="0" w:firstLineChars="0"/>
      </w:pPr>
      <w:r w:rsidRPr="00DF21BB">
        <w:t>規範</w:t>
      </w:r>
      <w:r w:rsidRPr="00DF21BB">
        <w:t>/</w:t>
      </w:r>
      <w:r w:rsidRPr="00DF21BB">
        <w:t>管理</w:t>
      </w:r>
      <w:r w:rsidRPr="00DF21BB">
        <w:t>/</w:t>
      </w:r>
      <w:r w:rsidRPr="00DF21BB">
        <w:t>法規遵循議題</w:t>
      </w:r>
      <w:r w:rsidRPr="00DF21BB">
        <w:t xml:space="preserve"> (67%)</w:t>
      </w:r>
    </w:p>
    <w:p w14:paraId="7421FC8E" w14:textId="578F7A08" w:rsidR="00E4229C" w:rsidRPr="00DF21BB" w:rsidRDefault="00E4229C" w:rsidP="003A0BF2">
      <w:pPr>
        <w:pStyle w:val="2"/>
      </w:pPr>
      <w:bookmarkStart w:id="1359" w:name="_Toc357866739"/>
      <w:bookmarkStart w:id="1360" w:name="_Toc352873101"/>
      <w:bookmarkStart w:id="1361" w:name="_Toc361079400"/>
      <w:r w:rsidRPr="00DF21BB">
        <w:t>多國語系應用程式</w:t>
      </w:r>
      <w:bookmarkEnd w:id="1359"/>
      <w:bookmarkEnd w:id="1361"/>
    </w:p>
    <w:p w14:paraId="483B4542" w14:textId="5BB55DEA" w:rsidR="00E4229C" w:rsidRPr="00DF21BB" w:rsidRDefault="00082196" w:rsidP="004E4C6B">
      <w:pPr>
        <w:ind w:firstLine="560"/>
        <w:rPr>
          <w:lang w:val="x-none"/>
        </w:rPr>
      </w:pPr>
      <w:r w:rsidRPr="00082196">
        <w:rPr>
          <w:rFonts w:hint="eastAsia"/>
        </w:rPr>
        <w:t>在國際上，很多物件的名稱都有不同的稱呼方式，而為了讓使用者可以更容易瞭解物件的名稱</w:t>
      </w:r>
      <w:r w:rsidR="00FF022B" w:rsidRPr="00DF21BB">
        <w:rPr>
          <w:rFonts w:hint="eastAsia"/>
        </w:rPr>
        <w:t>，因此必須要標註不同語言的名稱在物品上，而多國語系的應用程式也是如此。在一個應用程式的介面上，以不同的文字來呈現相同的功能，由於是針對不同語系的人所設計的文字，所以即使使用者是來自不同語系的國家也能正常的使用這個應用程式。若應用程式要</w:t>
      </w:r>
      <w:r w:rsidR="00FB72D6">
        <w:rPr>
          <w:rFonts w:hint="eastAsia"/>
        </w:rPr>
        <w:t>往</w:t>
      </w:r>
      <w:r w:rsidR="00FF022B" w:rsidRPr="00DF21BB">
        <w:rPr>
          <w:rFonts w:hint="eastAsia"/>
        </w:rPr>
        <w:t>國際化發展的話，則勢必要有不同</w:t>
      </w:r>
      <w:r w:rsidRPr="00082196">
        <w:rPr>
          <w:rFonts w:hint="eastAsia"/>
        </w:rPr>
        <w:t>語系的</w:t>
      </w:r>
      <w:r w:rsidR="00FF022B" w:rsidRPr="00DF21BB">
        <w:rPr>
          <w:rFonts w:hint="eastAsia"/>
        </w:rPr>
        <w:t>翻譯，如此這個應用程式將能國際化發展。</w:t>
      </w:r>
    </w:p>
    <w:p w14:paraId="49C0FBC6" w14:textId="55090760" w:rsidR="005C310E" w:rsidRPr="00DF21BB" w:rsidRDefault="005C310E" w:rsidP="003A0BF2">
      <w:pPr>
        <w:pStyle w:val="2"/>
      </w:pPr>
      <w:bookmarkStart w:id="1362" w:name="_Toc357866740"/>
      <w:bookmarkStart w:id="1363" w:name="_Toc361079401"/>
      <w:r w:rsidRPr="00DF21BB">
        <w:rPr>
          <w:rFonts w:hint="eastAsia"/>
        </w:rPr>
        <w:t>其他相關研究</w:t>
      </w:r>
      <w:bookmarkEnd w:id="1360"/>
      <w:bookmarkEnd w:id="1362"/>
      <w:bookmarkEnd w:id="1363"/>
    </w:p>
    <w:p w14:paraId="3428996D" w14:textId="630F9FB1" w:rsidR="00E4229C" w:rsidRPr="00DF21BB" w:rsidRDefault="00FE0BDD" w:rsidP="004E4C6B">
      <w:pPr>
        <w:ind w:firstLine="560"/>
      </w:pPr>
      <w:r w:rsidRPr="00DF21BB">
        <w:rPr>
          <w:rFonts w:hint="eastAsia"/>
        </w:rPr>
        <w:t>目前與電子病歷</w:t>
      </w:r>
      <w:r w:rsidR="00E92309">
        <w:rPr>
          <w:rFonts w:hint="eastAsia"/>
        </w:rPr>
        <w:t>資料檢視</w:t>
      </w:r>
      <w:r w:rsidRPr="00DF21BB">
        <w:rPr>
          <w:rFonts w:hint="eastAsia"/>
        </w:rPr>
        <w:t>相關的系統有</w:t>
      </w:r>
      <w:r w:rsidRPr="00DF21BB">
        <w:rPr>
          <w:rFonts w:hint="eastAsia"/>
        </w:rPr>
        <w:t>Microsoft HealthVault</w:t>
      </w:r>
      <w:r w:rsidRPr="00DF21BB">
        <w:rPr>
          <w:rFonts w:hint="eastAsia"/>
        </w:rPr>
        <w:t>與</w:t>
      </w:r>
      <w:r w:rsidRPr="00DF21BB">
        <w:rPr>
          <w:rFonts w:hint="eastAsia"/>
        </w:rPr>
        <w:t>Google Health</w:t>
      </w:r>
      <w:r w:rsidRPr="00DF21BB">
        <w:rPr>
          <w:rFonts w:hint="eastAsia"/>
        </w:rPr>
        <w:t>及陳榮駿</w:t>
      </w:r>
      <w:r w:rsidRPr="00DF21BB">
        <w:rPr>
          <w:rFonts w:hint="eastAsia"/>
        </w:rPr>
        <w:t>(2011)</w:t>
      </w:r>
      <w:r w:rsidRPr="00DF21BB">
        <w:rPr>
          <w:rFonts w:hint="eastAsia"/>
        </w:rPr>
        <w:t>撰寫之『應用於電子病歷呈現的臨床文件架構樣版管理平台之設計與建置』研究論文</w:t>
      </w:r>
      <w:r w:rsidR="004E6FDD">
        <w:fldChar w:fldCharType="begin"/>
      </w:r>
      <w:r w:rsidR="003C0309">
        <w:rPr>
          <w:rFonts w:hint="eastAsia"/>
        </w:rPr>
        <w:instrText xml:space="preserve"> ADDIN EN.CITE &lt;EndNote&gt;&lt;Cite&gt;&lt;Author&gt;</w:instrText>
      </w:r>
      <w:r w:rsidR="003C0309">
        <w:rPr>
          <w:rFonts w:hint="eastAsia"/>
        </w:rPr>
        <w:instrText>陳榮駿</w:instrText>
      </w:r>
      <w:r w:rsidR="003C0309">
        <w:rPr>
          <w:rFonts w:hint="eastAsia"/>
        </w:rPr>
        <w:instrText>&lt;/Author&gt;&lt;Year&gt;2011&lt;/Year&gt;&lt;RecNum&gt;6969&lt;/RecNum&gt;&lt;DisplayText&gt;[49]&lt;/DisplayText&gt;&lt;record&gt;&lt;rec-number&gt;6969&lt;/rec-number&gt;&lt;foreign-keys&gt;&lt;key app="EN" db-id="0s5pvxfwiaw05jevw5cp9pal0rrefp5sa5fe"&gt;6969&lt;/key&gt;&lt;/foreign-keys&gt;&lt;ref-type name="Thesis"&gt;32&lt;/ref-type&gt;&lt;contributors&gt;&lt;authors&gt;&lt;author&gt;</w:instrText>
      </w:r>
      <w:r w:rsidR="003C0309">
        <w:rPr>
          <w:rFonts w:hint="eastAsia"/>
        </w:rPr>
        <w:instrText>陳榮駿</w:instrText>
      </w:r>
      <w:r w:rsidR="003C0309">
        <w:rPr>
          <w:rFonts w:hint="eastAsia"/>
        </w:rPr>
        <w:instrText>,&lt;/author&gt;&lt;/authors&gt;&lt;tertiary-authors&gt;&lt;author&gt;</w:instrText>
      </w:r>
      <w:r w:rsidR="003C0309">
        <w:rPr>
          <w:rFonts w:hint="eastAsia"/>
        </w:rPr>
        <w:instrText>黃衍文</w:instrText>
      </w:r>
      <w:r w:rsidR="003C0309">
        <w:rPr>
          <w:rFonts w:hint="eastAsia"/>
        </w:rPr>
        <w:instrText>,&lt;/author&gt;&lt;author&gt;Huang, Eanwen&lt;/author&gt;&lt;/tertiary-authors&gt;&lt;translated-authors&gt;&lt;author&gt;Chen, Jungchun&lt;/author&gt;&lt;/translated-authors&gt;&lt;/contributors&gt;&lt;titles&gt;&lt;title&gt;</w:instrText>
      </w:r>
      <w:r w:rsidR="003C0309">
        <w:rPr>
          <w:rFonts w:hint="eastAsia"/>
        </w:rPr>
        <w:instrText>應用於電子病歷呈現的臨床文件架構樣版管理平台之設計與建置</w:instrText>
      </w:r>
      <w:r w:rsidR="003C0309">
        <w:rPr>
          <w:rFonts w:hint="eastAsia"/>
        </w:rPr>
        <w:instrText>&lt;/title&gt;&lt;secondary-title&gt;</w:instrText>
      </w:r>
      <w:r w:rsidR="003C0309">
        <w:rPr>
          <w:rFonts w:hint="eastAsia"/>
        </w:rPr>
        <w:instrText>資訊管理研究所</w:instrText>
      </w:r>
      <w:r w:rsidR="003C0309">
        <w:rPr>
          <w:rFonts w:hint="eastAsia"/>
        </w:rPr>
        <w:instrText>&lt;/secondary-title&gt;&lt;translated-title&gt;Design And Implementation Of A Clinical Document Architecture Template Management Platform For Electronic Medical Records Presentation&lt;/translated-title&gt;&lt;/titles&gt;&lt;pages&gt;62&lt;/pages&gt;&lt;volume&gt;</w:instrText>
      </w:r>
      <w:r w:rsidR="003C0309">
        <w:rPr>
          <w:rFonts w:hint="eastAsia"/>
        </w:rPr>
        <w:instrText>碩士</w:instrText>
      </w:r>
      <w:r w:rsidR="003C0309">
        <w:rPr>
          <w:rFonts w:hint="eastAsia"/>
        </w:rPr>
        <w:instrText>&lt;/volume&gt;&lt;dates&gt;&lt;year&gt;2011&lt;/year&gt;&lt;/dates&gt;&lt;pub-location&gt;</w:instrText>
      </w:r>
      <w:r w:rsidR="003C0309">
        <w:rPr>
          <w:rFonts w:hint="eastAsia"/>
        </w:rPr>
        <w:instrText>台北市</w:instrText>
      </w:r>
      <w:r w:rsidR="003C0309">
        <w:rPr>
          <w:rFonts w:hint="eastAsia"/>
        </w:rPr>
        <w:instrText>&lt;/pub-location&gt;&lt;publisher&gt;</w:instrText>
      </w:r>
      <w:r w:rsidR="003C0309">
        <w:rPr>
          <w:rFonts w:hint="eastAsia"/>
        </w:rPr>
        <w:instrText>國立臺北護理健康大學</w:instrText>
      </w:r>
      <w:r w:rsidR="003C0309">
        <w:rPr>
          <w:rFonts w:hint="eastAsia"/>
        </w:rPr>
        <w:instrText>&lt;/publisher&gt;&lt;urls&gt;&lt;related-urls&gt;&lt;url&gt;http://ndltd.ncl.edu.tw/cgi-bin/gs32/gsweb.cgi?o=dnclcdr&amp;amp;s=id=%22</w:instrText>
      </w:r>
      <w:r w:rsidR="003C0309">
        <w:instrText>099NTCN0396009%22.&amp;amp;searchmode=basic&lt;/url&gt;&lt;/related-urls&gt;&lt;/urls&gt;&lt;/record&gt;&lt;/Cite&gt;&lt;/EndNote&gt;</w:instrText>
      </w:r>
      <w:r w:rsidR="004E6FDD">
        <w:fldChar w:fldCharType="separate"/>
      </w:r>
      <w:r w:rsidR="003C0309">
        <w:rPr>
          <w:noProof/>
        </w:rPr>
        <w:t>[</w:t>
      </w:r>
      <w:hyperlink w:anchor="_ENREF_49" w:tooltip="陳榮駿, 2011 #6969" w:history="1">
        <w:r w:rsidR="007D7F2F">
          <w:rPr>
            <w:noProof/>
          </w:rPr>
          <w:t>49</w:t>
        </w:r>
      </w:hyperlink>
      <w:r w:rsidR="003C0309">
        <w:rPr>
          <w:noProof/>
        </w:rPr>
        <w:t>]</w:t>
      </w:r>
      <w:r w:rsidR="004E6FDD">
        <w:fldChar w:fldCharType="end"/>
      </w:r>
      <w:r w:rsidRPr="00DF21BB">
        <w:rPr>
          <w:rFonts w:hint="eastAsia"/>
        </w:rPr>
        <w:t>，但是目前</w:t>
      </w:r>
      <w:r w:rsidRPr="00DF21BB">
        <w:rPr>
          <w:rFonts w:hint="eastAsia"/>
        </w:rPr>
        <w:t>Google</w:t>
      </w:r>
      <w:r w:rsidRPr="00DF21BB">
        <w:rPr>
          <w:rFonts w:hint="eastAsia"/>
        </w:rPr>
        <w:t>已經於</w:t>
      </w:r>
      <w:r w:rsidRPr="00DF21BB">
        <w:rPr>
          <w:rFonts w:hint="eastAsia"/>
        </w:rPr>
        <w:t>2012</w:t>
      </w:r>
      <w:r w:rsidRPr="00DF21BB">
        <w:rPr>
          <w:rFonts w:hint="eastAsia"/>
        </w:rPr>
        <w:t>年的</w:t>
      </w:r>
      <w:r w:rsidRPr="00DF21BB">
        <w:rPr>
          <w:rFonts w:hint="eastAsia"/>
        </w:rPr>
        <w:t>1</w:t>
      </w:r>
      <w:r w:rsidRPr="00DF21BB">
        <w:rPr>
          <w:rFonts w:hint="eastAsia"/>
        </w:rPr>
        <w:t>月</w:t>
      </w:r>
      <w:r w:rsidRPr="00DF21BB">
        <w:rPr>
          <w:rFonts w:hint="eastAsia"/>
        </w:rPr>
        <w:t>1</w:t>
      </w:r>
      <w:r w:rsidRPr="00DF21BB">
        <w:rPr>
          <w:rFonts w:hint="eastAsia"/>
        </w:rPr>
        <w:t>日將</w:t>
      </w:r>
      <w:r w:rsidRPr="00DF21BB">
        <w:rPr>
          <w:rFonts w:hint="eastAsia"/>
        </w:rPr>
        <w:t>Google Health</w:t>
      </w:r>
      <w:r w:rsidRPr="00DF21BB">
        <w:rPr>
          <w:rFonts w:hint="eastAsia"/>
        </w:rPr>
        <w:t>終止服務了，因此這裡不再探討</w:t>
      </w:r>
      <w:r w:rsidRPr="00DF21BB">
        <w:rPr>
          <w:rFonts w:hint="eastAsia"/>
        </w:rPr>
        <w:t>Google Health</w:t>
      </w:r>
      <w:r w:rsidRPr="00DF21BB">
        <w:rPr>
          <w:rFonts w:hint="eastAsia"/>
        </w:rPr>
        <w:t>。</w:t>
      </w:r>
    </w:p>
    <w:p w14:paraId="2BBF3E2C" w14:textId="430C041D" w:rsidR="0089449E" w:rsidRDefault="00FE0BDD" w:rsidP="004E4C6B">
      <w:pPr>
        <w:ind w:firstLine="560"/>
      </w:pPr>
      <w:r w:rsidRPr="00DF21BB">
        <w:rPr>
          <w:rFonts w:hint="eastAsia"/>
        </w:rPr>
        <w:t>Microsoft HealthVault</w:t>
      </w:r>
      <w:r w:rsidRPr="00DF21BB">
        <w:rPr>
          <w:rFonts w:hint="eastAsia"/>
        </w:rPr>
        <w:t>是一個個人健康履歷的網站，目前僅提供美國與英國地區的服務，其中包含個人健康歷、生理徵象、檢驗檢查、醫學影像等資料，皆能在此一服務上存取，並且可以匯出成電子病歷資料提供醫師檢視使用。由</w:t>
      </w:r>
      <w:r w:rsidRPr="00DF21BB">
        <w:rPr>
          <w:rFonts w:hint="eastAsia"/>
        </w:rPr>
        <w:lastRenderedPageBreak/>
        <w:t>陳榮駿</w:t>
      </w:r>
      <w:r w:rsidRPr="00DF21BB">
        <w:rPr>
          <w:rFonts w:hint="eastAsia"/>
        </w:rPr>
        <w:t>(2011)</w:t>
      </w:r>
      <w:r w:rsidRPr="00DF21BB">
        <w:rPr>
          <w:rFonts w:hint="eastAsia"/>
        </w:rPr>
        <w:t>撰寫之論文中使用了可延伸樣式表語言</w:t>
      </w:r>
      <w:r w:rsidRPr="00DF21BB">
        <w:rPr>
          <w:rFonts w:hint="eastAsia"/>
        </w:rPr>
        <w:t>(XSL, eXtension Stylesheet Language)</w:t>
      </w:r>
      <w:r w:rsidRPr="00DF21BB">
        <w:rPr>
          <w:rFonts w:hint="eastAsia"/>
        </w:rPr>
        <w:t>來作為電子病歷檔案轉換套用成為顯示畫面的結果，其中包含了一個醫學詞彙代碼的資料庫，裡面可以將電子病歷文件中的代碼利用</w:t>
      </w:r>
      <w:r w:rsidRPr="00DF21BB">
        <w:rPr>
          <w:rFonts w:hint="eastAsia"/>
        </w:rPr>
        <w:t>"code"</w:t>
      </w:r>
      <w:r w:rsidRPr="00DF21BB">
        <w:rPr>
          <w:rFonts w:hint="eastAsia"/>
        </w:rPr>
        <w:t>與</w:t>
      </w:r>
      <w:r w:rsidRPr="00DF21BB">
        <w:rPr>
          <w:rFonts w:hint="eastAsia"/>
        </w:rPr>
        <w:t>"codeSystem"</w:t>
      </w:r>
      <w:r w:rsidRPr="00DF21BB">
        <w:rPr>
          <w:rFonts w:hint="eastAsia"/>
        </w:rPr>
        <w:t>所描述的代碼與</w:t>
      </w:r>
      <w:r w:rsidRPr="00DF21BB">
        <w:rPr>
          <w:rFonts w:hint="eastAsia"/>
        </w:rPr>
        <w:t>OID</w:t>
      </w:r>
      <w:r w:rsidRPr="00DF21BB">
        <w:rPr>
          <w:rFonts w:hint="eastAsia"/>
        </w:rPr>
        <w:t>資料做轉換的對應，並且在文件輸出的時候自動地將該代碼轉換為可辨識的文字輸出。而在管理平台中可以選擇是否要建立或者套用可延伸樣式表，並在樣式表內將電子病歷中的欄位名稱前後皆加上</w:t>
      </w:r>
      <w:r w:rsidRPr="00DF21BB">
        <w:rPr>
          <w:rFonts w:hint="eastAsia"/>
        </w:rPr>
        <w:t>"#"</w:t>
      </w:r>
      <w:r w:rsidRPr="00DF21BB">
        <w:rPr>
          <w:rFonts w:hint="eastAsia"/>
        </w:rPr>
        <w:t>符號作為區別。</w:t>
      </w:r>
    </w:p>
    <w:p w14:paraId="598E9A3C" w14:textId="0363BE03" w:rsidR="00E92309" w:rsidRPr="00DF21BB" w:rsidRDefault="00E92309" w:rsidP="00E92309">
      <w:pPr>
        <w:ind w:firstLine="560"/>
      </w:pPr>
      <w:r>
        <w:rPr>
          <w:rFonts w:hint="eastAsia"/>
        </w:rPr>
        <w:t>由</w:t>
      </w:r>
      <w:r>
        <w:t>Liwei, Hao</w:t>
      </w:r>
      <w:r>
        <w:rPr>
          <w:rFonts w:hint="eastAsia"/>
        </w:rPr>
        <w:t>等人之『使用</w:t>
      </w:r>
      <w:r>
        <w:rPr>
          <w:rFonts w:hint="eastAsia"/>
        </w:rPr>
        <w:t>HTML5</w:t>
      </w:r>
      <w:r>
        <w:rPr>
          <w:rFonts w:hint="eastAsia"/>
        </w:rPr>
        <w:t>增強電子病歷中的低劑量</w:t>
      </w:r>
      <w:r>
        <w:rPr>
          <w:rFonts w:hint="eastAsia"/>
        </w:rPr>
        <w:t>CT</w:t>
      </w:r>
      <w:r>
        <w:rPr>
          <w:rFonts w:hint="eastAsia"/>
        </w:rPr>
        <w:t>影像』研究使用了</w:t>
      </w:r>
      <w:r>
        <w:rPr>
          <w:rFonts w:hint="eastAsia"/>
        </w:rPr>
        <w:t>HTML5</w:t>
      </w:r>
      <w:r>
        <w:rPr>
          <w:rFonts w:hint="eastAsia"/>
        </w:rPr>
        <w:t>技術中的</w:t>
      </w:r>
      <w:r>
        <w:rPr>
          <w:rFonts w:hint="eastAsia"/>
        </w:rPr>
        <w:t>canvas 2D</w:t>
      </w:r>
      <w:r>
        <w:rPr>
          <w:rFonts w:hint="eastAsia"/>
        </w:rPr>
        <w:t>繪圖物件與一些相關技術，將</w:t>
      </w:r>
      <w:r>
        <w:rPr>
          <w:rFonts w:hint="eastAsia"/>
        </w:rPr>
        <w:t>DICOM</w:t>
      </w:r>
      <w:r>
        <w:rPr>
          <w:rFonts w:hint="eastAsia"/>
        </w:rPr>
        <w:t>的</w:t>
      </w:r>
      <w:del w:id="1364" w:author="腹黒い茶" w:date="2013-07-08T20:08:00Z">
        <w:r w:rsidDel="00E61492">
          <w:rPr>
            <w:rFonts w:hint="eastAsia"/>
          </w:rPr>
          <w:delText>的</w:delText>
        </w:r>
      </w:del>
      <w:r>
        <w:rPr>
          <w:rFonts w:hint="eastAsia"/>
        </w:rPr>
        <w:t>影像，利用</w:t>
      </w:r>
      <w:r>
        <w:rPr>
          <w:rFonts w:hint="eastAsia"/>
        </w:rPr>
        <w:t>HTML5</w:t>
      </w:r>
      <w:r>
        <w:rPr>
          <w:rFonts w:hint="eastAsia"/>
        </w:rPr>
        <w:t>的</w:t>
      </w:r>
      <w:r>
        <w:rPr>
          <w:rFonts w:hint="eastAsia"/>
        </w:rPr>
        <w:t>Base64</w:t>
      </w:r>
      <w:r>
        <w:rPr>
          <w:rFonts w:hint="eastAsia"/>
        </w:rPr>
        <w:t>技術解讀出來，製作了一個純</w:t>
      </w:r>
      <w:r>
        <w:rPr>
          <w:rFonts w:hint="eastAsia"/>
        </w:rPr>
        <w:t>Web</w:t>
      </w:r>
      <w:r>
        <w:rPr>
          <w:rFonts w:hint="eastAsia"/>
        </w:rPr>
        <w:t>版本的增強式</w:t>
      </w:r>
      <w:r>
        <w:rPr>
          <w:rFonts w:hint="eastAsia"/>
        </w:rPr>
        <w:t>PACS</w:t>
      </w:r>
      <w:r>
        <w:rPr>
          <w:rFonts w:hint="eastAsia"/>
        </w:rPr>
        <w:t>檢視器</w:t>
      </w:r>
      <w:r>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fldChar w:fldCharType="separate"/>
      </w:r>
      <w:r w:rsidR="003C0309">
        <w:rPr>
          <w:noProof/>
        </w:rPr>
        <w:t>[</w:t>
      </w:r>
      <w:hyperlink w:anchor="_ENREF_14" w:tooltip="Liwei, 2012 #6957" w:history="1">
        <w:r w:rsidR="007D7F2F">
          <w:rPr>
            <w:noProof/>
          </w:rPr>
          <w:t>14</w:t>
        </w:r>
      </w:hyperlink>
      <w:r w:rsidR="003C0309">
        <w:rPr>
          <w:noProof/>
        </w:rPr>
        <w:t>]</w:t>
      </w:r>
      <w:r>
        <w:fldChar w:fldCharType="end"/>
      </w:r>
      <w:r>
        <w:rPr>
          <w:rFonts w:hint="eastAsia"/>
        </w:rPr>
        <w:t>。</w:t>
      </w:r>
    </w:p>
    <w:p w14:paraId="0CD43B60" w14:textId="77777777" w:rsidR="005C310E" w:rsidRPr="00DF21BB" w:rsidRDefault="005C310E" w:rsidP="000C3694">
      <w:pPr>
        <w:ind w:firstLineChars="0" w:firstLine="0"/>
      </w:pPr>
    </w:p>
    <w:p w14:paraId="420D8AB6" w14:textId="77777777" w:rsidR="000C3694" w:rsidRPr="00DF21BB" w:rsidRDefault="000C3694" w:rsidP="000C3694">
      <w:pPr>
        <w:ind w:firstLineChars="0" w:firstLine="0"/>
        <w:sectPr w:rsidR="000C3694" w:rsidRPr="00DF21BB" w:rsidSect="00DC4F25">
          <w:pgSz w:w="11906" w:h="16838"/>
          <w:pgMar w:top="1134" w:right="1134" w:bottom="1134" w:left="1134" w:header="851" w:footer="992" w:gutter="0"/>
          <w:cols w:space="425"/>
          <w:docGrid w:type="lines" w:linePitch="360"/>
        </w:sectPr>
      </w:pPr>
    </w:p>
    <w:p w14:paraId="62A28FBC" w14:textId="77777777" w:rsidR="002247D5" w:rsidRPr="00DF21BB" w:rsidRDefault="002247D5" w:rsidP="003A0BF2">
      <w:pPr>
        <w:pStyle w:val="1"/>
      </w:pPr>
      <w:bookmarkStart w:id="1365" w:name="_Toc352873102"/>
      <w:bookmarkStart w:id="1366" w:name="_Toc357866741"/>
      <w:bookmarkStart w:id="1367" w:name="_Toc361079402"/>
      <w:r w:rsidRPr="00DF21BB">
        <w:rPr>
          <w:rFonts w:hint="eastAsia"/>
        </w:rPr>
        <w:lastRenderedPageBreak/>
        <w:t>研究方法</w:t>
      </w:r>
      <w:bookmarkEnd w:id="1365"/>
      <w:bookmarkEnd w:id="1366"/>
      <w:bookmarkEnd w:id="1367"/>
    </w:p>
    <w:p w14:paraId="11710B92" w14:textId="1BB8051A" w:rsidR="006C1ED3" w:rsidRPr="00DF21BB" w:rsidRDefault="00FF022B" w:rsidP="004E4C6B">
      <w:pPr>
        <w:ind w:firstLine="560"/>
      </w:pPr>
      <w:r w:rsidRPr="00DF21BB">
        <w:rPr>
          <w:rFonts w:hint="eastAsia"/>
        </w:rPr>
        <w:t>本研究為實驗設計，</w:t>
      </w:r>
      <w:r w:rsidR="00FC4E68">
        <w:rPr>
          <w:rFonts w:hint="eastAsia"/>
        </w:rPr>
        <w:t>並非</w:t>
      </w:r>
      <w:r w:rsidRPr="00DF21BB">
        <w:rPr>
          <w:rFonts w:hint="eastAsia"/>
        </w:rPr>
        <w:t>一般商業軟體開發，故本系統建置流程不適合於一般商業軟體系統開發建置流程，所以較為簡化。</w:t>
      </w:r>
    </w:p>
    <w:p w14:paraId="482B6794" w14:textId="22B69F95" w:rsidR="00FF022B" w:rsidRPr="00DF21BB" w:rsidRDefault="00FF022B" w:rsidP="003A0BF2">
      <w:pPr>
        <w:pStyle w:val="2"/>
      </w:pPr>
      <w:bookmarkStart w:id="1368" w:name="_Toc357866742"/>
      <w:bookmarkStart w:id="1369" w:name="_Toc361079403"/>
      <w:r w:rsidRPr="00DF21BB">
        <w:rPr>
          <w:rFonts w:hint="eastAsia"/>
        </w:rPr>
        <w:t>研究流程與步驟</w:t>
      </w:r>
      <w:bookmarkEnd w:id="1368"/>
      <w:bookmarkEnd w:id="1369"/>
    </w:p>
    <w:p w14:paraId="6AB3DAC9" w14:textId="77777777" w:rsidR="00FE0865" w:rsidRPr="00DF21BB" w:rsidRDefault="00FE0865" w:rsidP="004E4C6B">
      <w:pPr>
        <w:pStyle w:val="afc"/>
        <w:ind w:left="-1120" w:right="-1120"/>
        <w:rPr>
          <w:rFonts w:eastAsia="標楷體"/>
        </w:rPr>
      </w:pPr>
      <w:r w:rsidRPr="00DF21BB">
        <w:rPr>
          <w:rFonts w:eastAsia="標楷體" w:hint="eastAsia"/>
        </w:rPr>
        <w:drawing>
          <wp:inline distT="0" distB="0" distL="0" distR="0" wp14:anchorId="13C71D4C" wp14:editId="58BBB477">
            <wp:extent cx="6116955" cy="5659755"/>
            <wp:effectExtent l="0" t="0" r="4445" b="4445"/>
            <wp:docPr id="1" name="圖片 1" descr="Macintosh HD:Users:chaochan:Dropbox:Institute:CDA2graph:documents:graffle:study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studyProces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6955" cy="5659755"/>
                    </a:xfrm>
                    <a:prstGeom prst="rect">
                      <a:avLst/>
                    </a:prstGeom>
                    <a:noFill/>
                    <a:ln>
                      <a:noFill/>
                    </a:ln>
                  </pic:spPr>
                </pic:pic>
              </a:graphicData>
            </a:graphic>
          </wp:inline>
        </w:drawing>
      </w:r>
    </w:p>
    <w:p w14:paraId="10DD45B0" w14:textId="20679AC2" w:rsidR="00FE0865" w:rsidRPr="00DF21BB" w:rsidRDefault="00FE0865">
      <w:pPr>
        <w:pStyle w:val="af0"/>
      </w:pPr>
      <w:bookmarkStart w:id="1370" w:name="_Ref231585791"/>
      <w:bookmarkStart w:id="1371" w:name="_Ref231585787"/>
      <w:bookmarkStart w:id="1372" w:name="_Toc234187546"/>
      <w:bookmarkStart w:id="1373" w:name="_Toc36107969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7D7F2F">
        <w:rPr>
          <w:noProof/>
        </w:rPr>
        <w:t>1</w:t>
      </w:r>
      <w:r w:rsidRPr="00DF21BB">
        <w:fldChar w:fldCharType="end"/>
      </w:r>
      <w:bookmarkEnd w:id="1370"/>
      <w:r w:rsidRPr="00DF21BB">
        <w:rPr>
          <w:rFonts w:hint="eastAsia"/>
        </w:rPr>
        <w:t xml:space="preserve"> </w:t>
      </w:r>
      <w:r w:rsidRPr="00DF21BB">
        <w:rPr>
          <w:rFonts w:hint="eastAsia"/>
        </w:rPr>
        <w:t>研究流程</w:t>
      </w:r>
      <w:r w:rsidR="00782328" w:rsidRPr="00DF21BB">
        <w:rPr>
          <w:rFonts w:hint="eastAsia"/>
        </w:rPr>
        <w:t>與步驟</w:t>
      </w:r>
      <w:r w:rsidRPr="00DF21BB">
        <w:rPr>
          <w:rFonts w:hint="eastAsia"/>
        </w:rPr>
        <w:t>圖</w:t>
      </w:r>
      <w:bookmarkEnd w:id="1371"/>
      <w:bookmarkEnd w:id="1372"/>
      <w:bookmarkEnd w:id="1373"/>
    </w:p>
    <w:p w14:paraId="5314CC2D" w14:textId="79FE18C8" w:rsidR="00FF022B" w:rsidRPr="00DF21BB" w:rsidRDefault="00FC4E68" w:rsidP="004E4C6B">
      <w:pPr>
        <w:ind w:firstLine="560"/>
      </w:pPr>
      <w:r>
        <w:rPr>
          <w:rFonts w:hint="eastAsia"/>
        </w:rPr>
        <w:t>本研究</w:t>
      </w:r>
      <w:r w:rsidR="00FF022B" w:rsidRPr="00DF21BB">
        <w:rPr>
          <w:rFonts w:hint="eastAsia"/>
        </w:rPr>
        <w:t>設計一個電子病歷的檢視平台，提供各醫療院所及民眾使用。依據研究動機確認其研究目的之範圍，</w:t>
      </w:r>
      <w:r w:rsidR="00BA0CA6">
        <w:rPr>
          <w:rFonts w:hint="eastAsia"/>
        </w:rPr>
        <w:t>再</w:t>
      </w:r>
      <w:r w:rsidR="00FF022B" w:rsidRPr="00DF21BB">
        <w:rPr>
          <w:rFonts w:hint="eastAsia"/>
        </w:rPr>
        <w:t>進行國內、外的文獻、規範、書籍</w:t>
      </w:r>
      <w:r w:rsidR="00077A79">
        <w:rPr>
          <w:rFonts w:hint="eastAsia"/>
        </w:rPr>
        <w:t>的</w:t>
      </w:r>
      <w:r w:rsidR="00FF022B" w:rsidRPr="00DF21BB">
        <w:rPr>
          <w:rFonts w:hint="eastAsia"/>
        </w:rPr>
        <w:t>探討，</w:t>
      </w:r>
      <w:r w:rsidR="00FD3541" w:rsidRPr="00FD3541">
        <w:rPr>
          <w:rFonts w:hint="eastAsia"/>
        </w:rPr>
        <w:t>彙整技術的可行性及能否符合預期設計和目標</w:t>
      </w:r>
      <w:r w:rsidR="00FF022B" w:rsidRPr="00DF21BB">
        <w:rPr>
          <w:rFonts w:hint="eastAsia"/>
        </w:rPr>
        <w:t>，最後實作系統</w:t>
      </w:r>
      <w:r w:rsidR="00314BB1">
        <w:rPr>
          <w:rFonts w:hint="eastAsia"/>
        </w:rPr>
        <w:t>。</w:t>
      </w:r>
      <w:r w:rsidR="00FA725D" w:rsidRPr="00FA725D">
        <w:rPr>
          <w:rFonts w:hint="eastAsia"/>
        </w:rPr>
        <w:t>該系統主要提</w:t>
      </w:r>
      <w:r w:rsidR="00FA725D" w:rsidRPr="00FA725D">
        <w:rPr>
          <w:rFonts w:hint="eastAsia"/>
        </w:rPr>
        <w:lastRenderedPageBreak/>
        <w:t>供醫療院所做為一個電子病歷資料交換後的檢視平台，可於線上開發各種單張所需的檢視模板。</w:t>
      </w:r>
      <w:r w:rsidR="000D6A73" w:rsidRPr="000D6A73">
        <w:rPr>
          <w:rFonts w:hint="eastAsia"/>
        </w:rPr>
        <w:t>最後驗證</w:t>
      </w:r>
      <w:r w:rsidR="000B7E6C" w:rsidRPr="000D6A73">
        <w:rPr>
          <w:rFonts w:hint="eastAsia"/>
        </w:rPr>
        <w:t>實作</w:t>
      </w:r>
      <w:r w:rsidR="000D6A73" w:rsidRPr="000D6A73">
        <w:rPr>
          <w:rFonts w:hint="eastAsia"/>
        </w:rPr>
        <w:t>是否能達預期目標</w:t>
      </w:r>
      <w:r w:rsidR="00FA725D" w:rsidRPr="00FA725D">
        <w:rPr>
          <w:rFonts w:hint="eastAsia"/>
        </w:rPr>
        <w:t>。</w:t>
      </w:r>
      <w:r w:rsidR="00FF022B" w:rsidRPr="00DF21BB">
        <w:rPr>
          <w:rFonts w:hint="eastAsia"/>
        </w:rPr>
        <w:t>如</w:t>
      </w:r>
      <w:r w:rsidR="005D59E7" w:rsidRPr="00DF21BB">
        <w:fldChar w:fldCharType="begin"/>
      </w:r>
      <w:r w:rsidR="005D59E7" w:rsidRPr="00DF21BB">
        <w:instrText xml:space="preserve"> REF _Ref231585791 \h </w:instrText>
      </w:r>
      <w:r w:rsidR="00DF21BB">
        <w:instrText xml:space="preserve"> \* MERGEFORMAT </w:instrText>
      </w:r>
      <w:r w:rsidR="005D59E7" w:rsidRPr="00DF21BB">
        <w:fldChar w:fldCharType="separate"/>
      </w:r>
      <w:ins w:id="1374" w:author="腹黒い茶" w:date="2013-07-08T20:37:00Z">
        <w:r w:rsidR="007D7F2F" w:rsidRPr="00DF21BB">
          <w:rPr>
            <w:rFonts w:hint="eastAsia"/>
          </w:rPr>
          <w:t>圖</w:t>
        </w:r>
        <w:r w:rsidR="007D7F2F" w:rsidRPr="00DF21BB">
          <w:rPr>
            <w:rFonts w:hint="eastAsia"/>
          </w:rPr>
          <w:t xml:space="preserve"> </w:t>
        </w:r>
        <w:r w:rsidR="007D7F2F">
          <w:rPr>
            <w:noProof/>
          </w:rPr>
          <w:t>1</w:t>
        </w:r>
      </w:ins>
      <w:ins w:id="1375" w:author="Haraguroicha Hsu" w:date="2013-07-07T20:12:00Z">
        <w:del w:id="1376" w:author="腹黒い茶" w:date="2013-07-08T20:34:00Z">
          <w:r w:rsidR="00A24B75" w:rsidRPr="00DF21BB" w:rsidDel="007D7F2F">
            <w:rPr>
              <w:rFonts w:hint="eastAsia"/>
            </w:rPr>
            <w:delText>圖</w:delText>
          </w:r>
          <w:r w:rsidR="00A24B75" w:rsidRPr="00DF21BB" w:rsidDel="007D7F2F">
            <w:rPr>
              <w:rFonts w:hint="eastAsia"/>
            </w:rPr>
            <w:delText xml:space="preserve"> </w:delText>
          </w:r>
          <w:r w:rsidR="00A24B75" w:rsidDel="007D7F2F">
            <w:rPr>
              <w:noProof/>
            </w:rPr>
            <w:delText>1</w:delText>
          </w:r>
        </w:del>
      </w:ins>
      <w:del w:id="1377" w:author="腹黒い茶" w:date="2013-07-08T20:34:00Z">
        <w:r w:rsidR="00F76BDD" w:rsidRPr="00DF21BB" w:rsidDel="007D7F2F">
          <w:rPr>
            <w:rFonts w:hint="eastAsia"/>
          </w:rPr>
          <w:delText>圖</w:delText>
        </w:r>
        <w:r w:rsidR="00F76BDD" w:rsidRPr="00DF21BB" w:rsidDel="007D7F2F">
          <w:rPr>
            <w:rFonts w:hint="eastAsia"/>
          </w:rPr>
          <w:delText xml:space="preserve"> </w:delText>
        </w:r>
        <w:r w:rsidR="00F76BDD" w:rsidDel="007D7F2F">
          <w:rPr>
            <w:noProof/>
          </w:rPr>
          <w:delText>1</w:delText>
        </w:r>
      </w:del>
      <w:r w:rsidR="005D59E7" w:rsidRPr="00DF21BB">
        <w:fldChar w:fldCharType="end"/>
      </w:r>
      <w:r w:rsidR="00FF022B" w:rsidRPr="00DF21BB">
        <w:rPr>
          <w:rFonts w:hint="eastAsia"/>
        </w:rPr>
        <w:t>所示本研究的研究流程與步驟：</w:t>
      </w:r>
    </w:p>
    <w:p w14:paraId="38D5A593" w14:textId="4DA147AC" w:rsidR="004448E1" w:rsidRPr="00DF21BB" w:rsidRDefault="000F2DC4" w:rsidP="003A0BF2">
      <w:pPr>
        <w:pStyle w:val="3"/>
      </w:pPr>
      <w:bookmarkStart w:id="1378" w:name="_Toc357866743"/>
      <w:bookmarkStart w:id="1379" w:name="_Toc361079404"/>
      <w:r w:rsidRPr="00DF21BB">
        <w:t>系統建置流程</w:t>
      </w:r>
      <w:bookmarkEnd w:id="1378"/>
      <w:bookmarkEnd w:id="1379"/>
    </w:p>
    <w:p w14:paraId="60ACF366" w14:textId="77777777" w:rsidR="000F2DC4" w:rsidRPr="00DF21BB" w:rsidRDefault="000F2DC4" w:rsidP="005A3DEC">
      <w:pPr>
        <w:ind w:firstLineChars="0" w:firstLine="480"/>
      </w:pPr>
      <w:r w:rsidRPr="00DF21BB">
        <w:t>在整個系統建置的過程裡，首先做文件分析對</w:t>
      </w:r>
      <w:r w:rsidRPr="00DF21BB">
        <w:t>CDA</w:t>
      </w:r>
      <w:r w:rsidRPr="00DF21BB">
        <w:t>等相關的文件分析，然後做系統的規劃與設計，最後開始系統開發與部署至雲端平台上進行系統測試。</w:t>
      </w:r>
    </w:p>
    <w:p w14:paraId="3C2D303B" w14:textId="09B8C463" w:rsidR="000F2DC4" w:rsidRPr="00DF21BB" w:rsidRDefault="000F2DC4" w:rsidP="003A0BF2">
      <w:pPr>
        <w:pStyle w:val="4"/>
        <w:spacing w:before="90" w:after="90"/>
      </w:pPr>
      <w:r w:rsidRPr="00DF21BB">
        <w:t>文件分析</w:t>
      </w:r>
    </w:p>
    <w:p w14:paraId="04F57800" w14:textId="53A11ADC" w:rsidR="000F2DC4" w:rsidRPr="00DF21BB" w:rsidRDefault="00FE0865" w:rsidP="005A3DEC">
      <w:pPr>
        <w:ind w:firstLineChars="0" w:firstLine="480"/>
      </w:pPr>
      <w:r w:rsidRPr="00DF21BB">
        <w:rPr>
          <w:rFonts w:hint="eastAsia"/>
        </w:rPr>
        <w:t>首先，先研究</w:t>
      </w:r>
      <w:r w:rsidRPr="00DF21BB">
        <w:rPr>
          <w:rFonts w:hint="eastAsia"/>
        </w:rPr>
        <w:t>CDA</w:t>
      </w:r>
      <w:r w:rsidRPr="00DF21BB">
        <w:rPr>
          <w:rFonts w:hint="eastAsia"/>
        </w:rPr>
        <w:t>文件架構，研究</w:t>
      </w:r>
      <w:r w:rsidRPr="00DF21BB">
        <w:rPr>
          <w:rFonts w:hint="eastAsia"/>
        </w:rPr>
        <w:t>CDA</w:t>
      </w:r>
      <w:r w:rsidRPr="00DF21BB">
        <w:rPr>
          <w:rFonts w:hint="eastAsia"/>
        </w:rPr>
        <w:t>文件內的架構與模型、參考方式、資料屬性及詞彙等，研究文件的階層及儲存位置還有形態等內容。第二，分析電子病歷文件單張，為了區分出每個單張的不同，以及辨識不同單張所需的樣板檔，</w:t>
      </w:r>
      <w:r w:rsidR="008B7C7B" w:rsidRPr="008B7C7B">
        <w:rPr>
          <w:rFonts w:hint="eastAsia"/>
        </w:rPr>
        <w:t>必須瞭解電子病歷文件中所記錄的代碼為何種意義</w:t>
      </w:r>
      <w:r w:rsidRPr="00DF21BB">
        <w:rPr>
          <w:rFonts w:hint="eastAsia"/>
        </w:rPr>
        <w:t>，以便瞭解哪個代碼的特性為何，並且針對該代碼來作為區分用途。第三，研究</w:t>
      </w:r>
      <w:r w:rsidRPr="00DF21BB">
        <w:rPr>
          <w:rFonts w:hint="eastAsia"/>
        </w:rPr>
        <w:t>XPath</w:t>
      </w:r>
      <w:r w:rsidRPr="00DF21BB">
        <w:rPr>
          <w:rFonts w:hint="eastAsia"/>
        </w:rPr>
        <w:t>使用特性，在電子病歷文件中接使用</w:t>
      </w:r>
      <w:r w:rsidRPr="00DF21BB">
        <w:rPr>
          <w:rFonts w:hint="eastAsia"/>
        </w:rPr>
        <w:t>XML</w:t>
      </w:r>
      <w:r w:rsidRPr="00DF21BB">
        <w:rPr>
          <w:rFonts w:hint="eastAsia"/>
        </w:rPr>
        <w:t>來儲存內容，若要萃取出資料則必須要有選擇，而在</w:t>
      </w:r>
      <w:r w:rsidRPr="00DF21BB">
        <w:rPr>
          <w:rFonts w:hint="eastAsia"/>
        </w:rPr>
        <w:t>XML</w:t>
      </w:r>
      <w:r w:rsidRPr="00DF21BB">
        <w:rPr>
          <w:rFonts w:hint="eastAsia"/>
        </w:rPr>
        <w:t>文件中要萃取出需要的資料則是要先瞭解</w:t>
      </w:r>
      <w:r w:rsidRPr="00DF21BB">
        <w:rPr>
          <w:rFonts w:hint="eastAsia"/>
        </w:rPr>
        <w:t>XPath</w:t>
      </w:r>
      <w:r w:rsidRPr="00DF21BB">
        <w:rPr>
          <w:rFonts w:hint="eastAsia"/>
        </w:rPr>
        <w:t>內的特性以及使用方式。</w:t>
      </w:r>
    </w:p>
    <w:p w14:paraId="0FC5AE7A" w14:textId="4029108F" w:rsidR="000F2DC4" w:rsidRPr="00DF21BB" w:rsidRDefault="000F2DC4" w:rsidP="003A0BF2">
      <w:pPr>
        <w:pStyle w:val="4"/>
        <w:spacing w:before="90" w:after="90"/>
      </w:pPr>
      <w:r w:rsidRPr="00DF21BB">
        <w:t>系統設計</w:t>
      </w:r>
    </w:p>
    <w:p w14:paraId="2B0616C9" w14:textId="77777777" w:rsidR="000F2DC4" w:rsidRPr="00DF21BB" w:rsidRDefault="000F2DC4" w:rsidP="005A3DEC">
      <w:pPr>
        <w:ind w:firstLineChars="0" w:firstLine="480"/>
      </w:pPr>
      <w:r w:rsidRPr="00DF21BB">
        <w:t>首先的第一步驟為系統規劃。系統規劃是根據整個</w:t>
      </w:r>
      <w:r w:rsidRPr="00DF21BB">
        <w:t>CDA</w:t>
      </w:r>
      <w:r w:rsidRPr="00DF21BB">
        <w:t>的使用目的來設計本系統的相關功能，而原本電子病歷的使用目的是希望</w:t>
      </w:r>
      <w:r w:rsidRPr="00DF21BB">
        <w:t>CDA</w:t>
      </w:r>
      <w:r w:rsidRPr="00DF21BB">
        <w:t>能在各家醫院的</w:t>
      </w:r>
      <w:r w:rsidRPr="00DF21BB">
        <w:t>HIS</w:t>
      </w:r>
      <w:r w:rsidRPr="00DF21BB">
        <w:t>系統編、解碼使用，但是因為現有的醫院有很多不是沒有開發解碼電子病歷</w:t>
      </w:r>
      <w:r w:rsidRPr="00DF21BB">
        <w:lastRenderedPageBreak/>
        <w:t>的功能，那更不用說編碼了。所以說，系統的需求與設計，首先注重於各醫院，不論是否已經或尚未開發電子病歷的編、解碼程式，本系統將協助醫事單位表單開發設計人員完成電子病歷的編、解碼作業。同時，也提供一般醫事人員與民眾解讀電子病歷文件的內容。</w:t>
      </w:r>
    </w:p>
    <w:p w14:paraId="773A8C1C" w14:textId="196B5D61" w:rsidR="000F2DC4" w:rsidRPr="00DF21BB" w:rsidRDefault="00626AC2" w:rsidP="005A3DEC">
      <w:pPr>
        <w:ind w:firstLineChars="0" w:firstLine="480"/>
      </w:pPr>
      <w:r w:rsidRPr="00626AC2">
        <w:rPr>
          <w:rFonts w:hint="eastAsia"/>
        </w:rPr>
        <w:t>根據系統規劃使用者的需求，首先完成系統架構圖，然後開始系統開發，而開發過程中將會依序分別為：建置系統框架、檔案解析介面、樣板檔管理等三個系統建置步驟。</w:t>
      </w:r>
    </w:p>
    <w:p w14:paraId="23BBC6F8" w14:textId="77777777" w:rsidR="000F2DC4" w:rsidRPr="00DF21BB" w:rsidRDefault="000F2DC4" w:rsidP="004E4C6B">
      <w:pPr>
        <w:pStyle w:val="ae"/>
        <w:numPr>
          <w:ilvl w:val="1"/>
          <w:numId w:val="17"/>
        </w:numPr>
        <w:ind w:leftChars="171" w:left="839" w:firstLineChars="0"/>
      </w:pPr>
      <w:r w:rsidRPr="00DF21BB">
        <w:t>建置系統框架</w:t>
      </w:r>
    </w:p>
    <w:p w14:paraId="7C5D43DA" w14:textId="77777777" w:rsidR="000F2DC4" w:rsidRPr="00DF21BB" w:rsidRDefault="000F2DC4" w:rsidP="00B557AE">
      <w:pPr>
        <w:ind w:firstLineChars="0" w:firstLine="480"/>
      </w:pPr>
      <w:r w:rsidRPr="00DF21BB">
        <w:t>建置系統框架，提供使用者直覺的檢視資料。其中必須提供檢視工具，並且能在檢視器的畫面中呈現出如同真實紙本資料的畫面，可以直接顯示圖表，或者可程式化的互動介面。使用者可以在畫面使用拖拉的方式將檔案置入檔案解析介面中開始解析檔案。</w:t>
      </w:r>
    </w:p>
    <w:p w14:paraId="1F246B40" w14:textId="77777777" w:rsidR="000F2DC4" w:rsidRPr="00DF21BB" w:rsidRDefault="000F2DC4" w:rsidP="004E4C6B">
      <w:pPr>
        <w:pStyle w:val="ae"/>
        <w:numPr>
          <w:ilvl w:val="1"/>
          <w:numId w:val="17"/>
        </w:numPr>
        <w:ind w:leftChars="171" w:left="839" w:firstLineChars="0"/>
      </w:pPr>
      <w:r w:rsidRPr="00DF21BB">
        <w:t>檔案解析介面</w:t>
      </w:r>
    </w:p>
    <w:p w14:paraId="430E4D32" w14:textId="77777777" w:rsidR="000F2DC4" w:rsidRPr="00DF21BB" w:rsidRDefault="000F2DC4" w:rsidP="00B557AE">
      <w:pPr>
        <w:ind w:firstLineChars="0" w:firstLine="480"/>
      </w:pPr>
      <w:r w:rsidRPr="00DF21BB">
        <w:t>讓使用者可以將檔案匯入至頁面中解析資料，並且可以結合樣板檔互相搭配呈現畫面。其中會依據電子病歷檔案內的屬性來判斷該檔案是為哪一單張的資料結構，隨之自動的配合相對應的單張樣板檔來呈現該單張的顯示介面以及互動介面。</w:t>
      </w:r>
    </w:p>
    <w:p w14:paraId="0EDA24D9" w14:textId="77777777" w:rsidR="000F2DC4" w:rsidRPr="00DF21BB" w:rsidRDefault="000F2DC4" w:rsidP="004E4C6B">
      <w:pPr>
        <w:pStyle w:val="ae"/>
        <w:numPr>
          <w:ilvl w:val="1"/>
          <w:numId w:val="17"/>
        </w:numPr>
        <w:ind w:leftChars="171" w:left="839" w:firstLineChars="0"/>
      </w:pPr>
      <w:r w:rsidRPr="00DF21BB">
        <w:t>樣板檔管理</w:t>
      </w:r>
    </w:p>
    <w:p w14:paraId="04EE623C" w14:textId="77777777" w:rsidR="000F2DC4" w:rsidRPr="00DF21BB" w:rsidRDefault="000F2DC4" w:rsidP="00B557AE">
      <w:pPr>
        <w:ind w:firstLineChars="0" w:firstLine="480"/>
      </w:pPr>
      <w:r w:rsidRPr="00DF21BB">
        <w:t>管理已經設計好的樣板檔，並且可以編輯或者引用其他設計者所設計好的介面，另外提供版本歷程的記錄，以避免版本變更後的不預期問題發生。</w:t>
      </w:r>
    </w:p>
    <w:p w14:paraId="42CA8684" w14:textId="77777777" w:rsidR="000F2DC4" w:rsidRPr="00DF21BB" w:rsidRDefault="000F2DC4" w:rsidP="003A0BF2">
      <w:pPr>
        <w:pStyle w:val="4"/>
        <w:spacing w:before="90" w:after="90"/>
      </w:pPr>
      <w:r w:rsidRPr="00DF21BB">
        <w:lastRenderedPageBreak/>
        <w:t>雲端部署</w:t>
      </w:r>
    </w:p>
    <w:p w14:paraId="306D0227" w14:textId="294596A8" w:rsidR="005A3DEC" w:rsidRPr="00DF21BB" w:rsidRDefault="000F2DC4" w:rsidP="005A3DEC">
      <w:pPr>
        <w:ind w:firstLineChars="0" w:firstLine="480"/>
        <w:rPr>
          <w:lang w:val="x-none"/>
        </w:rPr>
      </w:pPr>
      <w:r w:rsidRPr="00DF21BB">
        <w:t>因為國內將要推行雲端醫療平台，故本研究將會以雲端平台的方式，將系統部署到雲端上，且採用開放原始碼的</w:t>
      </w:r>
      <w:r w:rsidRPr="00DF21BB">
        <w:t>Cloud Foundry</w:t>
      </w:r>
      <w:r w:rsidRPr="00DF21BB">
        <w:t>平台架構進行部署。但由於此種架構下的雲端平台的硬體需求必須達到最少</w:t>
      </w:r>
      <w:r w:rsidRPr="00DF21BB">
        <w:t>128GB</w:t>
      </w:r>
      <w:r w:rsidRPr="00DF21BB">
        <w:t>的記憶體</w:t>
      </w:r>
      <w:r w:rsidR="0028613B" w:rsidRPr="00DF21BB">
        <w:fldChar w:fldCharType="begin"/>
      </w:r>
      <w:r w:rsidR="003C0309">
        <w:instrText xml:space="preserve"> ADDIN EN.CITE &lt;EndNote&gt;&lt;Cite&gt;&lt;Author&gt;Foundry&lt;/Author&gt;&lt;RecNum&gt;6672&lt;/RecNum&gt;&lt;DisplayText&gt;[50]&lt;/DisplayText&gt;&lt;record&gt;&lt;rec-number&gt;6672&lt;/rec-number&gt;&lt;foreign-keys&gt;&lt;key app="EN" db-id="0s5pvxfwiaw05jevw5cp9pal0rrefp5sa5fe"&gt;6672&lt;/key&gt;&lt;/foreign-keys&gt;&lt;ref-type name="Web Page"&gt;12&lt;/ref-type&gt;&lt;contributors&gt;&lt;authors&gt;&lt;author&gt;Cloud Foundry&lt;/author&gt;&lt;/authors&gt;&lt;/contributors&gt;&lt;titles&gt;&lt;title&gt;Deploying Cloud Foundry on vSphere - Hardware Requirement&lt;/title&gt;&lt;secondary-title&gt;Cloud Foundry Documentation&lt;/secondary-title&gt;&lt;/titles&gt;&lt;volume&gt;2013&lt;/volume&gt;&lt;number&gt;6/3&lt;/number&gt;&lt;dates&gt;&lt;year&gt;&lt;style face="normal" font="default" charset="136" size="100%"&gt;2013&lt;/style&gt;&lt;/year&gt;&lt;/dates&gt;&lt;urls&gt;&lt;related-urls&gt;&lt;url&gt;http://cloudfoundry.github.com/docs/running/deploying-cf/vsphere/hardware_spec.html&lt;/url&gt;&lt;/related-urls&gt;&lt;/urls&gt;&lt;/record&gt;&lt;/Cite&gt;&lt;/EndNote&gt;</w:instrText>
      </w:r>
      <w:r w:rsidR="0028613B" w:rsidRPr="00DF21BB">
        <w:fldChar w:fldCharType="separate"/>
      </w:r>
      <w:r w:rsidR="003C0309">
        <w:rPr>
          <w:noProof/>
        </w:rPr>
        <w:t>[</w:t>
      </w:r>
      <w:hyperlink w:anchor="_ENREF_50" w:tooltip="Foundry, 2013 #6672" w:history="1">
        <w:r w:rsidR="007D7F2F">
          <w:rPr>
            <w:noProof/>
          </w:rPr>
          <w:t>50</w:t>
        </w:r>
      </w:hyperlink>
      <w:r w:rsidR="003C0309">
        <w:rPr>
          <w:noProof/>
        </w:rPr>
        <w:t>]</w:t>
      </w:r>
      <w:r w:rsidR="0028613B" w:rsidRPr="00DF21BB">
        <w:fldChar w:fldCharType="end"/>
      </w:r>
      <w:r w:rsidRPr="00DF21BB">
        <w:t>，因此本研究直接採用其他使用</w:t>
      </w:r>
      <w:r w:rsidRPr="00DF21BB">
        <w:t>Cloud Foundry</w:t>
      </w:r>
      <w:r w:rsidRPr="00DF21BB">
        <w:t>架構的</w:t>
      </w:r>
      <w:r w:rsidRPr="00DF21BB">
        <w:t>PaaS</w:t>
      </w:r>
      <w:r w:rsidRPr="00DF21BB">
        <w:t>平台</w:t>
      </w:r>
      <w:r w:rsidR="00626AC2" w:rsidRPr="00626AC2">
        <w:rPr>
          <w:rFonts w:hint="eastAsia"/>
        </w:rPr>
        <w:t>服務</w:t>
      </w:r>
      <w:r w:rsidRPr="00DF21BB">
        <w:t>來部署本系統，所以本階段需要利用部署工具將本系統部署至平台上即可使用</w:t>
      </w:r>
      <w:ins w:id="1380" w:author="Haraguroicha Hsu" w:date="2013-07-02T09:21:00Z">
        <w:r w:rsidR="00E43ED6">
          <w:rPr>
            <w:rFonts w:hint="eastAsia"/>
          </w:rPr>
          <w:t>，</w:t>
        </w:r>
      </w:ins>
      <w:del w:id="1381" w:author="Haraguroicha Hsu" w:date="2013-07-02T09:21:00Z">
        <w:r w:rsidRPr="00DF21BB" w:rsidDel="00E43ED6">
          <w:delText>(</w:delText>
        </w:r>
      </w:del>
      <w:r w:rsidR="004A4265" w:rsidRPr="00DF21BB">
        <w:rPr>
          <w:rFonts w:hint="eastAsia"/>
          <w:lang w:val="x-none"/>
        </w:rPr>
        <w:t>如</w:t>
      </w:r>
      <w:r w:rsidR="004A4265" w:rsidRPr="00DF21BB">
        <w:rPr>
          <w:lang w:val="x-none"/>
        </w:rPr>
        <w:fldChar w:fldCharType="begin"/>
      </w:r>
      <w:r w:rsidR="004A4265" w:rsidRPr="00DF21BB">
        <w:rPr>
          <w:lang w:val="x-none"/>
        </w:rPr>
        <w:instrText xml:space="preserve"> REF </w:instrText>
      </w:r>
      <w:r w:rsidR="004A4265" w:rsidRPr="00DF21BB">
        <w:rPr>
          <w:rFonts w:hint="eastAsia"/>
          <w:lang w:val="x-none"/>
        </w:rPr>
        <w:instrText>_Ref215177975 \h</w:instrText>
      </w:r>
      <w:r w:rsidR="004A4265" w:rsidRPr="00DF21BB">
        <w:rPr>
          <w:lang w:val="x-none"/>
        </w:rPr>
        <w:instrText xml:space="preserve"> </w:instrText>
      </w:r>
      <w:r w:rsidR="00950AD0" w:rsidRPr="00DF21BB">
        <w:rPr>
          <w:lang w:val="x-none"/>
        </w:rPr>
        <w:instrText xml:space="preserve"> \* MERGEFORMAT </w:instrText>
      </w:r>
      <w:r w:rsidR="004A4265" w:rsidRPr="00DF21BB">
        <w:rPr>
          <w:lang w:val="x-none"/>
        </w:rPr>
      </w:r>
      <w:r w:rsidR="004A4265" w:rsidRPr="00DF21BB">
        <w:rPr>
          <w:lang w:val="x-none"/>
        </w:rPr>
        <w:fldChar w:fldCharType="separate"/>
      </w:r>
      <w:ins w:id="1382" w:author="腹黒い茶" w:date="2013-07-08T20:37:00Z">
        <w:r w:rsidR="007D7F2F" w:rsidRPr="00DF21BB">
          <w:rPr>
            <w:rFonts w:hint="eastAsia"/>
          </w:rPr>
          <w:t>圖</w:t>
        </w:r>
        <w:r w:rsidR="007D7F2F" w:rsidRPr="00DF21BB">
          <w:rPr>
            <w:rFonts w:hint="eastAsia"/>
          </w:rPr>
          <w:t xml:space="preserve"> </w:t>
        </w:r>
        <w:r w:rsidR="007D7F2F">
          <w:rPr>
            <w:noProof/>
          </w:rPr>
          <w:t>2</w:t>
        </w:r>
      </w:ins>
      <w:ins w:id="1383" w:author="Haraguroicha Hsu" w:date="2013-07-07T20:12:00Z">
        <w:del w:id="1384" w:author="腹黒い茶" w:date="2013-07-08T20:34:00Z">
          <w:r w:rsidR="00A24B75" w:rsidRPr="00DF21BB" w:rsidDel="007D7F2F">
            <w:rPr>
              <w:rFonts w:hint="eastAsia"/>
            </w:rPr>
            <w:delText>圖</w:delText>
          </w:r>
          <w:r w:rsidR="00A24B75" w:rsidRPr="00DF21BB" w:rsidDel="007D7F2F">
            <w:rPr>
              <w:rFonts w:hint="eastAsia"/>
            </w:rPr>
            <w:delText xml:space="preserve"> </w:delText>
          </w:r>
          <w:r w:rsidR="00A24B75" w:rsidDel="007D7F2F">
            <w:rPr>
              <w:noProof/>
            </w:rPr>
            <w:delText>2</w:delText>
          </w:r>
        </w:del>
      </w:ins>
      <w:del w:id="1385" w:author="腹黒い茶" w:date="2013-07-08T20:34:00Z">
        <w:r w:rsidR="00F76BDD" w:rsidRPr="00DF21BB" w:rsidDel="007D7F2F">
          <w:rPr>
            <w:rFonts w:hint="eastAsia"/>
          </w:rPr>
          <w:delText>圖</w:delText>
        </w:r>
        <w:r w:rsidR="00F76BDD" w:rsidRPr="00DF21BB" w:rsidDel="007D7F2F">
          <w:rPr>
            <w:rFonts w:hint="eastAsia"/>
          </w:rPr>
          <w:delText xml:space="preserve"> </w:delText>
        </w:r>
        <w:r w:rsidR="00F76BDD" w:rsidDel="007D7F2F">
          <w:rPr>
            <w:noProof/>
          </w:rPr>
          <w:delText>2</w:delText>
        </w:r>
      </w:del>
      <w:r w:rsidR="004A4265" w:rsidRPr="00DF21BB">
        <w:rPr>
          <w:lang w:val="x-none"/>
        </w:rPr>
        <w:fldChar w:fldCharType="end"/>
      </w:r>
      <w:r w:rsidR="004A4265" w:rsidRPr="00DF21BB">
        <w:rPr>
          <w:rFonts w:hint="eastAsia"/>
          <w:lang w:val="x-none"/>
        </w:rPr>
        <w:t>所示</w:t>
      </w:r>
      <w:del w:id="1386" w:author="Haraguroicha Hsu" w:date="2013-07-02T09:21:00Z">
        <w:r w:rsidR="004A4265" w:rsidRPr="00DF21BB" w:rsidDel="00E43ED6">
          <w:rPr>
            <w:rFonts w:hint="eastAsia"/>
            <w:lang w:val="x-none"/>
          </w:rPr>
          <w:delText>)</w:delText>
        </w:r>
      </w:del>
      <w:r w:rsidR="004A4265" w:rsidRPr="00DF21BB">
        <w:t>。</w:t>
      </w:r>
    </w:p>
    <w:p w14:paraId="0065708F" w14:textId="3CA9EEEA" w:rsidR="005A3DEC" w:rsidRPr="00DF21BB" w:rsidRDefault="005A3DEC" w:rsidP="004E4C6B">
      <w:pPr>
        <w:pStyle w:val="afc"/>
        <w:ind w:left="-1120" w:right="-1120"/>
        <w:rPr>
          <w:rFonts w:eastAsia="標楷體"/>
          <w:lang w:val="x-none"/>
        </w:rPr>
      </w:pPr>
      <w:r w:rsidRPr="00DF21BB">
        <w:rPr>
          <w:rFonts w:eastAsia="標楷體" w:hint="eastAsia"/>
        </w:rPr>
        <w:drawing>
          <wp:inline distT="0" distB="0" distL="0" distR="0" wp14:anchorId="30CBBAC5" wp14:editId="521D52BC">
            <wp:extent cx="4968402" cy="3430866"/>
            <wp:effectExtent l="0" t="0" r="3810" b="0"/>
            <wp:docPr id="5" name="圖片 5" descr="Macintosh HD:Users:chaochan:Dropbox:Institute:CDA2graph:documents:graffle:clou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cloudArchitectur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85085" cy="3442386"/>
                    </a:xfrm>
                    <a:prstGeom prst="rect">
                      <a:avLst/>
                    </a:prstGeom>
                    <a:noFill/>
                    <a:ln>
                      <a:noFill/>
                    </a:ln>
                  </pic:spPr>
                </pic:pic>
              </a:graphicData>
            </a:graphic>
          </wp:inline>
        </w:drawing>
      </w:r>
    </w:p>
    <w:p w14:paraId="5E3F5289" w14:textId="0DF808EE" w:rsidR="005A3DEC" w:rsidRPr="00DF21BB" w:rsidRDefault="005A3DEC">
      <w:pPr>
        <w:pStyle w:val="af0"/>
      </w:pPr>
      <w:bookmarkStart w:id="1387" w:name="_Ref215177975"/>
      <w:bookmarkStart w:id="1388" w:name="_Toc234187547"/>
      <w:bookmarkStart w:id="1389" w:name="_Toc36107969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7D7F2F">
        <w:rPr>
          <w:noProof/>
        </w:rPr>
        <w:t>2</w:t>
      </w:r>
      <w:r w:rsidRPr="00DF21BB">
        <w:fldChar w:fldCharType="end"/>
      </w:r>
      <w:bookmarkEnd w:id="1387"/>
      <w:r w:rsidRPr="00DF21BB">
        <w:rPr>
          <w:rFonts w:hint="eastAsia"/>
        </w:rPr>
        <w:t xml:space="preserve"> </w:t>
      </w:r>
      <w:r w:rsidRPr="00DF21BB">
        <w:rPr>
          <w:rFonts w:hint="eastAsia"/>
        </w:rPr>
        <w:t>雲端部署架構示意圖</w:t>
      </w:r>
      <w:bookmarkEnd w:id="1388"/>
      <w:bookmarkEnd w:id="1389"/>
    </w:p>
    <w:p w14:paraId="1245654B" w14:textId="77777777" w:rsidR="00DB4D73" w:rsidRDefault="00DB4D73">
      <w:pPr>
        <w:widowControl/>
        <w:ind w:firstLineChars="0" w:firstLine="0"/>
        <w:jc w:val="left"/>
        <w:rPr>
          <w:ins w:id="1390" w:author="Haraguroicha Hsu" w:date="2013-07-02T11:47:00Z"/>
          <w:rFonts w:asciiTheme="majorHAnsi" w:eastAsiaTheme="majorEastAsia" w:hAnsiTheme="majorHAnsi"/>
          <w:b/>
          <w:bCs/>
          <w:kern w:val="52"/>
          <w:sz w:val="32"/>
          <w:szCs w:val="48"/>
          <w:lang w:val="x-none"/>
        </w:rPr>
      </w:pPr>
      <w:bookmarkStart w:id="1391" w:name="_Toc282101872"/>
      <w:bookmarkStart w:id="1392" w:name="_Toc352873106"/>
      <w:bookmarkStart w:id="1393" w:name="_Toc357866744"/>
      <w:ins w:id="1394" w:author="Haraguroicha Hsu" w:date="2013-07-02T11:47:00Z">
        <w:r>
          <w:br w:type="page"/>
        </w:r>
      </w:ins>
    </w:p>
    <w:p w14:paraId="7D36D1AF" w14:textId="265E7F46" w:rsidR="004448E1" w:rsidRPr="00DF21BB" w:rsidRDefault="000A56A6" w:rsidP="003A0BF2">
      <w:pPr>
        <w:pStyle w:val="2"/>
      </w:pPr>
      <w:bookmarkStart w:id="1395" w:name="_Toc361079405"/>
      <w:r w:rsidRPr="00DF21BB">
        <w:rPr>
          <w:rFonts w:hint="eastAsia"/>
        </w:rPr>
        <w:lastRenderedPageBreak/>
        <w:t>系統需求分析與設計</w:t>
      </w:r>
      <w:bookmarkEnd w:id="1391"/>
      <w:bookmarkEnd w:id="1392"/>
      <w:bookmarkEnd w:id="1393"/>
      <w:bookmarkEnd w:id="1395"/>
    </w:p>
    <w:p w14:paraId="3B17286D" w14:textId="527E3BF5" w:rsidR="000A56A6" w:rsidRPr="00DF21BB" w:rsidRDefault="00C60459" w:rsidP="004E4C6B">
      <w:pPr>
        <w:ind w:firstLine="560"/>
      </w:pPr>
      <w:r w:rsidRPr="00DF21BB">
        <w:rPr>
          <w:rFonts w:hint="eastAsia"/>
        </w:rPr>
        <w:t>根據系統建置流程中所提及的系統設計規劃中，將三個系統模組需要的功能及流程依序分析及設計。</w:t>
      </w:r>
    </w:p>
    <w:p w14:paraId="0276AF33" w14:textId="7E8A93C6" w:rsidR="00A149D5" w:rsidRPr="00DF21BB" w:rsidRDefault="000A56A6" w:rsidP="003A0BF2">
      <w:pPr>
        <w:pStyle w:val="3"/>
      </w:pPr>
      <w:bookmarkStart w:id="1396" w:name="_Toc352873107"/>
      <w:bookmarkStart w:id="1397" w:name="_Toc357866745"/>
      <w:bookmarkStart w:id="1398" w:name="_Toc361079406"/>
      <w:r w:rsidRPr="00DF21BB">
        <w:rPr>
          <w:rFonts w:hint="eastAsia"/>
        </w:rPr>
        <w:t>需求分析</w:t>
      </w:r>
      <w:bookmarkEnd w:id="1396"/>
      <w:bookmarkEnd w:id="1397"/>
      <w:bookmarkEnd w:id="1398"/>
      <w:del w:id="1399" w:author="Haraguroicha Hsu" w:date="2013-06-30T04:27:00Z">
        <w:r w:rsidR="00626AC2" w:rsidRPr="00626AC2" w:rsidDel="00ED5D53">
          <w:rPr>
            <w:rFonts w:hint="eastAsia"/>
          </w:rPr>
          <w:delText>與系統架構</w:delText>
        </w:r>
      </w:del>
    </w:p>
    <w:p w14:paraId="68E7CC1A" w14:textId="2553FC48" w:rsidR="00626AC2" w:rsidDel="00ED5D53" w:rsidRDefault="00626AC2">
      <w:pPr>
        <w:ind w:firstLine="560"/>
        <w:rPr>
          <w:del w:id="1400" w:author="Haraguroicha Hsu" w:date="2013-06-30T04:27:00Z"/>
        </w:rPr>
      </w:pPr>
      <w:r>
        <w:rPr>
          <w:rFonts w:hint="eastAsia"/>
        </w:rPr>
        <w:t>由於各醫療院所所使用的電子病歷樣板皆不相同，即使是同樣的單張，各自呈現的結果也不盡相同，若要讓各單位皆能夠快速的產生經由電子病歷提供的資料去產生表單，因此本研究使用衛生署所制定的電子病歷交換標準格式來進行設計。</w:t>
      </w:r>
    </w:p>
    <w:p w14:paraId="35808C9E" w14:textId="457743A9" w:rsidR="00C60459" w:rsidRPr="00DF21BB" w:rsidDel="00ED5D53" w:rsidRDefault="00626AC2">
      <w:pPr>
        <w:ind w:firstLine="560"/>
        <w:rPr>
          <w:del w:id="1401" w:author="Haraguroicha Hsu" w:date="2013-06-30T04:27:00Z"/>
        </w:rPr>
      </w:pPr>
      <w:del w:id="1402" w:author="Haraguroicha Hsu" w:date="2013-06-30T04:27:00Z">
        <w:r w:rsidDel="00ED5D53">
          <w:rPr>
            <w:rFonts w:hint="eastAsia"/>
          </w:rPr>
          <w:delText>本研究會依照使用者，並且區分其代表的角色將會區分成三種使用者，詳細如下列所示：</w:delText>
        </w:r>
      </w:del>
    </w:p>
    <w:p w14:paraId="1F9F6ABC" w14:textId="18C69BC2" w:rsidR="00C60459" w:rsidRPr="00DF21BB" w:rsidDel="00ED5D53" w:rsidRDefault="00626AC2">
      <w:pPr>
        <w:ind w:firstLine="560"/>
        <w:rPr>
          <w:del w:id="1403" w:author="Haraguroicha Hsu" w:date="2013-06-30T04:27:00Z"/>
        </w:rPr>
        <w:pPrChange w:id="1404" w:author="Haraguroicha Hsu" w:date="2013-06-30T04:27:00Z">
          <w:pPr>
            <w:pStyle w:val="ae"/>
            <w:numPr>
              <w:numId w:val="6"/>
            </w:numPr>
            <w:ind w:leftChars="0" w:left="851" w:firstLineChars="0" w:hanging="480"/>
          </w:pPr>
        </w:pPrChange>
      </w:pPr>
      <w:del w:id="1405" w:author="Haraguroicha Hsu" w:date="2013-06-30T04:27:00Z">
        <w:r w:rsidRPr="00626AC2" w:rsidDel="00ED5D53">
          <w:rPr>
            <w:rFonts w:hint="eastAsia"/>
          </w:rPr>
          <w:delText>醫事單位表單開發設計人員：負責電子病歷樣板檔的設計以及擴充功能開發，讓醫事人員以及一般民眾可以很容易的使用本系統瀏覽由醫院所輸出的電子病歷資料，以及和其他系統的整合應用</w:delText>
        </w:r>
      </w:del>
    </w:p>
    <w:p w14:paraId="41CE5FE6" w14:textId="6739B7F5" w:rsidR="00C60459" w:rsidRPr="00DF21BB" w:rsidDel="00ED5D53" w:rsidRDefault="00626AC2">
      <w:pPr>
        <w:ind w:firstLine="560"/>
        <w:rPr>
          <w:del w:id="1406" w:author="Haraguroicha Hsu" w:date="2013-06-30T04:27:00Z"/>
        </w:rPr>
        <w:pPrChange w:id="1407" w:author="Haraguroicha Hsu" w:date="2013-06-30T04:27:00Z">
          <w:pPr>
            <w:pStyle w:val="ae"/>
            <w:numPr>
              <w:numId w:val="6"/>
            </w:numPr>
            <w:ind w:leftChars="0" w:left="851" w:firstLineChars="0" w:hanging="480"/>
          </w:pPr>
        </w:pPrChange>
      </w:pPr>
      <w:del w:id="1408" w:author="Haraguroicha Hsu" w:date="2013-06-30T04:27:00Z">
        <w:r w:rsidRPr="00626AC2" w:rsidDel="00ED5D53">
          <w:rPr>
            <w:rFonts w:hint="eastAsia"/>
          </w:rPr>
          <w:delText>醫事人員：使用本系統檢視電子病歷資料的時候可以經由本系統匯出資料至該單位的其他系統中使用</w:delText>
        </w:r>
      </w:del>
    </w:p>
    <w:p w14:paraId="2541DDD6" w14:textId="2C530E51" w:rsidR="00C60459" w:rsidRPr="00DF21BB" w:rsidRDefault="00626AC2">
      <w:pPr>
        <w:ind w:firstLine="560"/>
        <w:pPrChange w:id="1409" w:author="Haraguroicha Hsu" w:date="2013-06-30T04:27:00Z">
          <w:pPr>
            <w:pStyle w:val="ae"/>
            <w:numPr>
              <w:numId w:val="6"/>
            </w:numPr>
            <w:ind w:leftChars="0" w:left="851" w:firstLineChars="0" w:hanging="480"/>
          </w:pPr>
        </w:pPrChange>
      </w:pPr>
      <w:del w:id="1410" w:author="Haraguroicha Hsu" w:date="2013-06-30T04:27:00Z">
        <w:r w:rsidRPr="00626AC2" w:rsidDel="00ED5D53">
          <w:rPr>
            <w:rFonts w:hint="eastAsia"/>
          </w:rPr>
          <w:delText>一般民眾：僅只有將電子病歷套用樣板檔的檢視功能</w:delText>
        </w:r>
      </w:del>
    </w:p>
    <w:p w14:paraId="37D7D6B1" w14:textId="77866B92" w:rsidR="00A61C03" w:rsidRPr="00DF21BB" w:rsidRDefault="00626AC2" w:rsidP="004E4C6B">
      <w:pPr>
        <w:ind w:firstLine="560"/>
      </w:pPr>
      <w:r w:rsidRPr="00626AC2">
        <w:rPr>
          <w:rFonts w:hint="eastAsia"/>
        </w:rPr>
        <w:t>根據系統建置所提及的系統建置步驟來分析每個步驟中需要的基本功能以及處理的目標為下：</w:t>
      </w:r>
    </w:p>
    <w:p w14:paraId="274F2045" w14:textId="7CB17A31" w:rsidR="00B557AE" w:rsidRPr="00DF21BB" w:rsidRDefault="00B557AE" w:rsidP="00B557AE">
      <w:pPr>
        <w:pStyle w:val="ae"/>
        <w:numPr>
          <w:ilvl w:val="1"/>
          <w:numId w:val="4"/>
        </w:numPr>
        <w:ind w:leftChars="0" w:firstLineChars="0"/>
      </w:pPr>
      <w:r w:rsidRPr="00DF21BB">
        <w:rPr>
          <w:rFonts w:hint="eastAsia"/>
        </w:rPr>
        <w:t>系統框架</w:t>
      </w:r>
    </w:p>
    <w:p w14:paraId="09D598F8" w14:textId="6F978F5F" w:rsidR="00B557AE" w:rsidRPr="00DF21BB" w:rsidRDefault="00626AC2" w:rsidP="004E4C6B">
      <w:pPr>
        <w:ind w:firstLine="560"/>
      </w:pPr>
      <w:r w:rsidRPr="00626AC2">
        <w:rPr>
          <w:rFonts w:hint="eastAsia"/>
        </w:rPr>
        <w:t>系統的基本功能必須要達到：</w:t>
      </w:r>
    </w:p>
    <w:p w14:paraId="33B58253" w14:textId="0AFE7406" w:rsidR="00B557AE" w:rsidRPr="00DF21BB" w:rsidRDefault="00B557AE" w:rsidP="00DB7C26">
      <w:pPr>
        <w:pStyle w:val="ae"/>
        <w:numPr>
          <w:ilvl w:val="1"/>
          <w:numId w:val="18"/>
        </w:numPr>
        <w:ind w:leftChars="0" w:firstLineChars="0"/>
      </w:pPr>
      <w:r w:rsidRPr="00DF21BB">
        <w:rPr>
          <w:rFonts w:hint="eastAsia"/>
        </w:rPr>
        <w:t>必須可以將畫面分割顯示於不同的分頁之中</w:t>
      </w:r>
    </w:p>
    <w:p w14:paraId="555588DC" w14:textId="6DBE776D" w:rsidR="00B557AE" w:rsidRPr="00DF21BB" w:rsidRDefault="00B557AE" w:rsidP="00DB7C26">
      <w:pPr>
        <w:pStyle w:val="ae"/>
        <w:numPr>
          <w:ilvl w:val="1"/>
          <w:numId w:val="18"/>
        </w:numPr>
        <w:ind w:leftChars="0" w:firstLineChars="0"/>
      </w:pPr>
      <w:r w:rsidRPr="00DF21BB">
        <w:rPr>
          <w:rFonts w:hint="eastAsia"/>
        </w:rPr>
        <w:t>能夠顯示頁碼，以及頁首與頁尾</w:t>
      </w:r>
    </w:p>
    <w:p w14:paraId="4D70508A" w14:textId="398F69FF" w:rsidR="00B557AE" w:rsidRPr="00DF21BB" w:rsidRDefault="00B557AE" w:rsidP="00DB7C26">
      <w:pPr>
        <w:pStyle w:val="ae"/>
        <w:numPr>
          <w:ilvl w:val="1"/>
          <w:numId w:val="18"/>
        </w:numPr>
        <w:ind w:leftChars="0" w:firstLineChars="0"/>
      </w:pPr>
      <w:r w:rsidRPr="00DF21BB">
        <w:rPr>
          <w:rFonts w:hint="eastAsia"/>
        </w:rPr>
        <w:t>必須能夠提供檔案的讀取及寫出的能力</w:t>
      </w:r>
    </w:p>
    <w:p w14:paraId="58B19CBD" w14:textId="10A7CB2A" w:rsidR="00B557AE" w:rsidRPr="00DF21BB" w:rsidRDefault="00B557AE" w:rsidP="00B557AE">
      <w:pPr>
        <w:pStyle w:val="ae"/>
        <w:numPr>
          <w:ilvl w:val="1"/>
          <w:numId w:val="4"/>
        </w:numPr>
        <w:ind w:leftChars="0" w:firstLineChars="0"/>
      </w:pPr>
      <w:r w:rsidRPr="00DF21BB">
        <w:rPr>
          <w:rFonts w:hint="eastAsia"/>
        </w:rPr>
        <w:t>檔案解析介面</w:t>
      </w:r>
    </w:p>
    <w:p w14:paraId="37A61617" w14:textId="41E70DB0" w:rsidR="00B557AE" w:rsidRPr="00DF21BB" w:rsidRDefault="00626AC2" w:rsidP="004E4C6B">
      <w:pPr>
        <w:ind w:firstLine="560"/>
      </w:pPr>
      <w:r w:rsidRPr="00626AC2">
        <w:rPr>
          <w:rFonts w:hint="eastAsia"/>
        </w:rPr>
        <w:t>檔案解析介面的基本功能必須要達到：</w:t>
      </w:r>
    </w:p>
    <w:p w14:paraId="79AA4B3E" w14:textId="6645D850" w:rsidR="00B557AE" w:rsidRPr="00DF21BB" w:rsidRDefault="00B557AE" w:rsidP="00DB7C26">
      <w:pPr>
        <w:pStyle w:val="ae"/>
        <w:numPr>
          <w:ilvl w:val="1"/>
          <w:numId w:val="18"/>
        </w:numPr>
        <w:ind w:leftChars="0" w:firstLineChars="0"/>
      </w:pPr>
      <w:r w:rsidRPr="00DF21BB">
        <w:rPr>
          <w:rFonts w:hint="eastAsia"/>
        </w:rPr>
        <w:t>必須檢查檔案是否為</w:t>
      </w:r>
      <w:r w:rsidRPr="00DF21BB">
        <w:rPr>
          <w:rFonts w:hint="eastAsia"/>
        </w:rPr>
        <w:t>CDA</w:t>
      </w:r>
      <w:r w:rsidRPr="00DF21BB">
        <w:rPr>
          <w:rFonts w:hint="eastAsia"/>
        </w:rPr>
        <w:t>文件</w:t>
      </w:r>
    </w:p>
    <w:p w14:paraId="15157007" w14:textId="3660C951" w:rsidR="00B557AE" w:rsidRPr="00DF21BB" w:rsidRDefault="00B557AE" w:rsidP="00DB7C26">
      <w:pPr>
        <w:pStyle w:val="ae"/>
        <w:numPr>
          <w:ilvl w:val="1"/>
          <w:numId w:val="18"/>
        </w:numPr>
        <w:ind w:leftChars="0" w:firstLineChars="0"/>
      </w:pPr>
      <w:r w:rsidRPr="00DF21BB">
        <w:rPr>
          <w:rFonts w:hint="eastAsia"/>
        </w:rPr>
        <w:t>將</w:t>
      </w:r>
      <w:r w:rsidR="00C60459" w:rsidRPr="00DF21BB">
        <w:rPr>
          <w:rFonts w:hint="eastAsia"/>
        </w:rPr>
        <w:t>CDA</w:t>
      </w:r>
      <w:r w:rsidR="00C60459" w:rsidRPr="00DF21BB">
        <w:rPr>
          <w:rFonts w:hint="eastAsia"/>
        </w:rPr>
        <w:t>的</w:t>
      </w:r>
      <w:r w:rsidRPr="00DF21BB">
        <w:rPr>
          <w:rFonts w:hint="eastAsia"/>
        </w:rPr>
        <w:t>Header</w:t>
      </w:r>
      <w:r w:rsidRPr="00DF21BB">
        <w:rPr>
          <w:rFonts w:hint="eastAsia"/>
        </w:rPr>
        <w:t>與</w:t>
      </w:r>
      <w:r w:rsidRPr="00DF21BB">
        <w:rPr>
          <w:rFonts w:hint="eastAsia"/>
        </w:rPr>
        <w:t>Body</w:t>
      </w:r>
      <w:r w:rsidRPr="00DF21BB">
        <w:rPr>
          <w:rFonts w:hint="eastAsia"/>
        </w:rPr>
        <w:t>讀取出來，並加以區分</w:t>
      </w:r>
    </w:p>
    <w:p w14:paraId="72778299" w14:textId="2139B1FD" w:rsidR="00B557AE" w:rsidRPr="00DF21BB" w:rsidRDefault="00B557AE" w:rsidP="00DB7C26">
      <w:pPr>
        <w:pStyle w:val="ae"/>
        <w:numPr>
          <w:ilvl w:val="1"/>
          <w:numId w:val="18"/>
        </w:numPr>
        <w:ind w:leftChars="0" w:firstLineChars="0"/>
      </w:pPr>
      <w:r w:rsidRPr="00DF21BB">
        <w:rPr>
          <w:rFonts w:hint="eastAsia"/>
        </w:rPr>
        <w:lastRenderedPageBreak/>
        <w:t>能夠將樣板檔選取的</w:t>
      </w:r>
      <w:r w:rsidRPr="00DF21BB">
        <w:rPr>
          <w:rFonts w:hint="eastAsia"/>
        </w:rPr>
        <w:t>XPath</w:t>
      </w:r>
      <w:r w:rsidRPr="00DF21BB">
        <w:rPr>
          <w:rFonts w:hint="eastAsia"/>
        </w:rPr>
        <w:t>資料以元件的方式呈現</w:t>
      </w:r>
    </w:p>
    <w:p w14:paraId="6DDA216A" w14:textId="7F312024" w:rsidR="00B557AE" w:rsidRPr="00DF21BB" w:rsidRDefault="00B557AE" w:rsidP="00DB7C26">
      <w:pPr>
        <w:pStyle w:val="ae"/>
        <w:numPr>
          <w:ilvl w:val="1"/>
          <w:numId w:val="18"/>
        </w:numPr>
        <w:ind w:leftChars="0" w:firstLineChars="0"/>
      </w:pPr>
      <w:r w:rsidRPr="00DF21BB">
        <w:rPr>
          <w:rFonts w:hint="eastAsia"/>
        </w:rPr>
        <w:t>能夠列舉</w:t>
      </w:r>
      <w:r w:rsidRPr="00DF21BB">
        <w:rPr>
          <w:rFonts w:hint="eastAsia"/>
        </w:rPr>
        <w:t>XPath</w:t>
      </w:r>
      <w:r w:rsidRPr="00DF21BB">
        <w:rPr>
          <w:rFonts w:hint="eastAsia"/>
        </w:rPr>
        <w:t>所選取的資料</w:t>
      </w:r>
    </w:p>
    <w:p w14:paraId="6440C6D5" w14:textId="26566D28" w:rsidR="00B557AE" w:rsidRPr="00DF21BB" w:rsidRDefault="00B557AE" w:rsidP="00DB7C26">
      <w:pPr>
        <w:pStyle w:val="ae"/>
        <w:numPr>
          <w:ilvl w:val="1"/>
          <w:numId w:val="18"/>
        </w:numPr>
        <w:ind w:leftChars="0" w:firstLineChars="0"/>
      </w:pPr>
      <w:r w:rsidRPr="00DF21BB">
        <w:rPr>
          <w:rFonts w:hint="eastAsia"/>
        </w:rPr>
        <w:t>能夠有資料對應表來制作代碼區域對應的呈現</w:t>
      </w:r>
    </w:p>
    <w:p w14:paraId="65691CF1" w14:textId="2C83256B" w:rsidR="00B557AE" w:rsidRPr="00DF21BB" w:rsidRDefault="00B557AE" w:rsidP="00B557AE">
      <w:pPr>
        <w:pStyle w:val="ae"/>
        <w:numPr>
          <w:ilvl w:val="1"/>
          <w:numId w:val="4"/>
        </w:numPr>
        <w:ind w:leftChars="0" w:firstLineChars="0"/>
      </w:pPr>
      <w:r w:rsidRPr="00DF21BB">
        <w:rPr>
          <w:rFonts w:hint="eastAsia"/>
        </w:rPr>
        <w:t>樣板檔管理</w:t>
      </w:r>
    </w:p>
    <w:p w14:paraId="5FC22DFA" w14:textId="42400829" w:rsidR="00B557AE" w:rsidRPr="00DF21BB" w:rsidRDefault="00626AC2" w:rsidP="004E4C6B">
      <w:pPr>
        <w:ind w:firstLine="560"/>
      </w:pPr>
      <w:r w:rsidRPr="00626AC2">
        <w:rPr>
          <w:rFonts w:hint="eastAsia"/>
        </w:rPr>
        <w:t>樣板檔管理的基本功能必須要達到：</w:t>
      </w:r>
    </w:p>
    <w:p w14:paraId="16F7D0A6" w14:textId="4A551699" w:rsidR="00B557AE" w:rsidRPr="00DF21BB" w:rsidRDefault="00B557AE" w:rsidP="00DB7C26">
      <w:pPr>
        <w:pStyle w:val="ae"/>
        <w:numPr>
          <w:ilvl w:val="1"/>
          <w:numId w:val="18"/>
        </w:numPr>
        <w:ind w:leftChars="0" w:firstLineChars="0"/>
      </w:pPr>
      <w:r w:rsidRPr="00DF21BB">
        <w:rPr>
          <w:rFonts w:hint="eastAsia"/>
        </w:rPr>
        <w:t>必須自動的在找不到對應樣板檔</w:t>
      </w:r>
      <w:ins w:id="1411" w:author="Haraguroicha Hsu" w:date="2013-06-30T04:28:00Z">
        <w:r w:rsidR="00ED5D53" w:rsidRPr="00DF21BB">
          <w:rPr>
            <w:rFonts w:hint="eastAsia"/>
          </w:rPr>
          <w:t>時</w:t>
        </w:r>
        <w:r w:rsidR="00ED5D53">
          <w:rPr>
            <w:rFonts w:hint="eastAsia"/>
          </w:rPr>
          <w:t>，</w:t>
        </w:r>
      </w:ins>
      <w:del w:id="1412" w:author="Haraguroicha Hsu" w:date="2013-06-30T04:28:00Z">
        <w:r w:rsidRPr="00DF21BB" w:rsidDel="00ED5D53">
          <w:rPr>
            <w:rFonts w:hint="eastAsia"/>
          </w:rPr>
          <w:delText>的時候</w:delText>
        </w:r>
      </w:del>
      <w:r w:rsidRPr="00DF21BB">
        <w:rPr>
          <w:rFonts w:hint="eastAsia"/>
        </w:rPr>
        <w:t>退回至該單張的預設樣板檔</w:t>
      </w:r>
    </w:p>
    <w:p w14:paraId="3C0C2F05" w14:textId="42F97A43" w:rsidR="00B557AE" w:rsidRPr="00DF21BB" w:rsidRDefault="00B557AE" w:rsidP="00DB7C26">
      <w:pPr>
        <w:pStyle w:val="ae"/>
        <w:numPr>
          <w:ilvl w:val="1"/>
          <w:numId w:val="18"/>
        </w:numPr>
        <w:ind w:leftChars="0" w:firstLineChars="0"/>
      </w:pPr>
      <w:r w:rsidRPr="00DF21BB">
        <w:rPr>
          <w:rFonts w:hint="eastAsia"/>
        </w:rPr>
        <w:t>必須自動的在找不到對應的預設樣板檔時，使用系統範例樣板檔</w:t>
      </w:r>
    </w:p>
    <w:p w14:paraId="0728D2DE" w14:textId="402C8230" w:rsidR="00B557AE" w:rsidRPr="00DF21BB" w:rsidRDefault="00B557AE" w:rsidP="00DB7C26">
      <w:pPr>
        <w:pStyle w:val="ae"/>
        <w:numPr>
          <w:ilvl w:val="1"/>
          <w:numId w:val="18"/>
        </w:numPr>
        <w:ind w:leftChars="0" w:firstLineChars="0"/>
      </w:pPr>
      <w:r w:rsidRPr="00DF21BB">
        <w:rPr>
          <w:rFonts w:hint="eastAsia"/>
        </w:rPr>
        <w:t>提供樣板檔上傳介面，讓設計者可以提供樣板檔給對應的電子病歷單張</w:t>
      </w:r>
    </w:p>
    <w:p w14:paraId="3A9AC1EC" w14:textId="77777777" w:rsidR="00ED5D53" w:rsidRPr="00DF21BB" w:rsidRDefault="00C60459" w:rsidP="00ED5D53">
      <w:pPr>
        <w:pStyle w:val="3"/>
        <w:rPr>
          <w:ins w:id="1413" w:author="Haraguroicha Hsu" w:date="2013-06-30T04:28:00Z"/>
        </w:rPr>
      </w:pPr>
      <w:bookmarkStart w:id="1414" w:name="_Toc357866746"/>
      <w:bookmarkStart w:id="1415" w:name="_Toc361079407"/>
      <w:r w:rsidRPr="00DF21BB">
        <w:rPr>
          <w:rFonts w:hint="eastAsia"/>
        </w:rPr>
        <w:lastRenderedPageBreak/>
        <w:t>系統</w:t>
      </w:r>
      <w:ins w:id="1416" w:author="Haraguroicha Hsu" w:date="2013-06-30T04:28:00Z">
        <w:r w:rsidR="00ED5D53" w:rsidRPr="00626AC2">
          <w:rPr>
            <w:rFonts w:hint="eastAsia"/>
          </w:rPr>
          <w:t>架構</w:t>
        </w:r>
      </w:ins>
      <w:del w:id="1417" w:author="Haraguroicha Hsu" w:date="2013-06-30T04:28:00Z">
        <w:r w:rsidRPr="00DF21BB" w:rsidDel="00ED5D53">
          <w:rPr>
            <w:rFonts w:hint="eastAsia"/>
          </w:rPr>
          <w:delText>分析</w:delText>
        </w:r>
      </w:del>
      <w:r w:rsidRPr="00DF21BB">
        <w:rPr>
          <w:rFonts w:hint="eastAsia"/>
        </w:rPr>
        <w:t>與設計</w:t>
      </w:r>
      <w:bookmarkEnd w:id="1414"/>
      <w:bookmarkEnd w:id="1415"/>
    </w:p>
    <w:p w14:paraId="5E0E485C" w14:textId="77777777" w:rsidR="00ED5D53" w:rsidRDefault="00ED5D53" w:rsidP="00ED5D53">
      <w:pPr>
        <w:pStyle w:val="afc"/>
        <w:ind w:left="-1120" w:right="-1120"/>
        <w:rPr>
          <w:ins w:id="1418" w:author="Haraguroicha Hsu" w:date="2013-06-30T04:28:00Z"/>
        </w:rPr>
      </w:pPr>
      <w:ins w:id="1419" w:author="Haraguroicha Hsu" w:date="2013-06-30T04:28:00Z">
        <w:r>
          <w:drawing>
            <wp:inline distT="0" distB="0" distL="0" distR="0" wp14:anchorId="5E19A96B" wp14:editId="19855E91">
              <wp:extent cx="6052626" cy="6219825"/>
              <wp:effectExtent l="0" t="0" r="5715" b="0"/>
              <wp:docPr id="28" name="圖片 28" descr="C:\Users\Haraguroicha\Dropbox\Institute\CDA2graph\documents\graffle\system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graffle\systemArchitecture.png"/>
                      <pic:cNvPicPr>
                        <a:picLocks noChangeAspect="1" noChangeArrowheads="1"/>
                      </pic:cNvPicPr>
                    </pic:nvPicPr>
                    <pic:blipFill rotWithShape="1">
                      <a:blip r:embed="rId25">
                        <a:extLst>
                          <a:ext uri="{28A0092B-C50C-407E-A947-70E740481C1C}">
                            <a14:useLocalDpi xmlns:a14="http://schemas.microsoft.com/office/drawing/2010/main" val="0"/>
                          </a:ext>
                        </a:extLst>
                      </a:blip>
                      <a:stretch/>
                    </pic:blipFill>
                    <pic:spPr bwMode="auto">
                      <a:xfrm>
                        <a:off x="0" y="0"/>
                        <a:ext cx="6066436" cy="6234016"/>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ins>
    </w:p>
    <w:p w14:paraId="64FAD227" w14:textId="593C9284" w:rsidR="00ED5D53" w:rsidRPr="009621E3" w:rsidDel="00AF12D9" w:rsidRDefault="00ED5D53">
      <w:pPr>
        <w:pStyle w:val="af0"/>
        <w:rPr>
          <w:ins w:id="1420" w:author="Haraguroicha Hsu" w:date="2013-06-30T04:28:00Z"/>
          <w:del w:id="1421" w:author="腹黒い茶" w:date="2013-07-08T20:24:00Z"/>
        </w:rPr>
      </w:pPr>
      <w:bookmarkStart w:id="1422" w:name="_Ref359940001"/>
      <w:bookmarkStart w:id="1423" w:name="_Toc360323010"/>
      <w:bookmarkStart w:id="1424" w:name="_Toc360323452"/>
      <w:bookmarkStart w:id="1425" w:name="_Toc234187548"/>
      <w:bookmarkStart w:id="1426" w:name="_Toc361079698"/>
      <w:ins w:id="1427" w:author="Haraguroicha Hsu" w:date="2013-06-30T04:28:00Z">
        <w:r w:rsidRPr="009621E3">
          <w:rPr>
            <w:rFonts w:hint="eastAsia"/>
          </w:rPr>
          <w:t>圖</w:t>
        </w:r>
        <w:r w:rsidRPr="009621E3">
          <w:rPr>
            <w:rFonts w:hint="eastAsia"/>
          </w:rPr>
          <w:t xml:space="preserve"> </w:t>
        </w:r>
        <w:r w:rsidRPr="009621E3">
          <w:fldChar w:fldCharType="begin"/>
        </w:r>
        <w:r w:rsidRPr="009621E3">
          <w:instrText xml:space="preserve"> </w:instrText>
        </w:r>
        <w:r w:rsidRPr="009621E3">
          <w:rPr>
            <w:rFonts w:hint="eastAsia"/>
          </w:rPr>
          <w:instrText xml:space="preserve">SEQ </w:instrText>
        </w:r>
        <w:r w:rsidRPr="009621E3">
          <w:rPr>
            <w:rFonts w:hint="eastAsia"/>
          </w:rPr>
          <w:instrText>圖</w:instrText>
        </w:r>
        <w:r w:rsidRPr="009621E3">
          <w:rPr>
            <w:rFonts w:hint="eastAsia"/>
          </w:rPr>
          <w:instrText xml:space="preserve"> \* ARABIC</w:instrText>
        </w:r>
        <w:r w:rsidRPr="009621E3">
          <w:instrText xml:space="preserve"> </w:instrText>
        </w:r>
        <w:r w:rsidRPr="009621E3">
          <w:fldChar w:fldCharType="separate"/>
        </w:r>
      </w:ins>
      <w:r w:rsidR="007D7F2F">
        <w:rPr>
          <w:noProof/>
        </w:rPr>
        <w:t>3</w:t>
      </w:r>
      <w:ins w:id="1428" w:author="Haraguroicha Hsu" w:date="2013-06-30T04:28:00Z">
        <w:r w:rsidRPr="009621E3">
          <w:fldChar w:fldCharType="end"/>
        </w:r>
        <w:bookmarkEnd w:id="1422"/>
        <w:r>
          <w:rPr>
            <w:rFonts w:hint="eastAsia"/>
          </w:rPr>
          <w:t xml:space="preserve"> </w:t>
        </w:r>
        <w:r>
          <w:rPr>
            <w:rFonts w:hint="eastAsia"/>
          </w:rPr>
          <w:t>系統架構圖</w:t>
        </w:r>
      </w:ins>
      <w:bookmarkEnd w:id="1423"/>
      <w:bookmarkEnd w:id="1424"/>
      <w:bookmarkEnd w:id="1425"/>
      <w:ins w:id="1429" w:author="腹黒い茶" w:date="2013-07-08T20:24:00Z">
        <w:r w:rsidR="00AF12D9">
          <w:rPr>
            <w:rFonts w:hint="eastAsia"/>
          </w:rPr>
          <w:t>，</w:t>
        </w:r>
      </w:ins>
      <w:bookmarkEnd w:id="1426"/>
    </w:p>
    <w:p w14:paraId="3A17E7AA" w14:textId="2C899B59" w:rsidR="00C60459" w:rsidRPr="00DF21BB" w:rsidRDefault="00ED5D53">
      <w:pPr>
        <w:pStyle w:val="af0"/>
        <w:pPrChange w:id="1430" w:author="腹黒い茶" w:date="2013-07-08T20:24:00Z">
          <w:pPr>
            <w:pStyle w:val="3"/>
          </w:pPr>
        </w:pPrChange>
      </w:pPr>
      <w:ins w:id="1431" w:author="Haraguroicha Hsu" w:date="2013-06-30T04:28:00Z">
        <w:r>
          <w:rPr>
            <w:rFonts w:hint="eastAsia"/>
          </w:rPr>
          <w:t>本系統由使用者透過雲端</w:t>
        </w:r>
        <w:r>
          <w:rPr>
            <w:rFonts w:hint="eastAsia"/>
          </w:rPr>
          <w:t>PaaS</w:t>
        </w:r>
        <w:r>
          <w:rPr>
            <w:rFonts w:hint="eastAsia"/>
          </w:rPr>
          <w:t>平台使用本系統，並且依照需求經由六個系統模組依序執行</w:t>
        </w:r>
      </w:ins>
    </w:p>
    <w:p w14:paraId="241E1A6E" w14:textId="005B728B" w:rsidR="00D256F3" w:rsidRPr="00DF21BB" w:rsidRDefault="00626AC2" w:rsidP="004E4C6B">
      <w:pPr>
        <w:ind w:firstLine="560"/>
      </w:pPr>
      <w:r w:rsidRPr="00626AC2">
        <w:rPr>
          <w:rFonts w:hint="eastAsia"/>
        </w:rPr>
        <w:t>依照需求中所提及的系統建置步驟可以歸納出本研究之系統中，主要有</w:t>
      </w:r>
      <w:r w:rsidR="00CD130B">
        <w:rPr>
          <w:rFonts w:hint="eastAsia"/>
        </w:rPr>
        <w:t>六</w:t>
      </w:r>
      <w:r w:rsidRPr="00626AC2">
        <w:rPr>
          <w:rFonts w:hint="eastAsia"/>
        </w:rPr>
        <w:t>個系統模組來形成電子病歷檢視器</w:t>
      </w:r>
      <w:ins w:id="1432" w:author="Haraguroicha Hsu" w:date="2013-07-02T09:28:00Z">
        <w:r w:rsidR="003B01D3">
          <w:rPr>
            <w:rFonts w:hint="eastAsia"/>
          </w:rPr>
          <w:t>，</w:t>
        </w:r>
      </w:ins>
      <w:ins w:id="1433" w:author="Haraguroicha Hsu" w:date="2013-06-30T04:29:00Z">
        <w:r w:rsidR="00ED5D53">
          <w:rPr>
            <w:rFonts w:hint="eastAsia"/>
          </w:rPr>
          <w:t>如</w:t>
        </w:r>
        <w:r w:rsidR="00ED5D53">
          <w:fldChar w:fldCharType="begin"/>
        </w:r>
        <w:r w:rsidR="00ED5D53">
          <w:instrText xml:space="preserve"> </w:instrText>
        </w:r>
        <w:r w:rsidR="00ED5D53">
          <w:rPr>
            <w:rFonts w:hint="eastAsia"/>
          </w:rPr>
          <w:instrText>REF _Ref359940001 \h</w:instrText>
        </w:r>
        <w:r w:rsidR="00ED5D53">
          <w:instrText xml:space="preserve"> </w:instrText>
        </w:r>
      </w:ins>
      <w:ins w:id="1434" w:author="Haraguroicha Hsu" w:date="2013-06-30T04:29:00Z">
        <w:r w:rsidR="00ED5D53">
          <w:fldChar w:fldCharType="separate"/>
        </w:r>
      </w:ins>
      <w:ins w:id="1435" w:author="腹黒い茶" w:date="2013-07-08T20:37:00Z">
        <w:r w:rsidR="007D7F2F" w:rsidRPr="009621E3">
          <w:rPr>
            <w:rFonts w:hint="eastAsia"/>
          </w:rPr>
          <w:t>圖</w:t>
        </w:r>
        <w:r w:rsidR="007D7F2F" w:rsidRPr="009621E3">
          <w:rPr>
            <w:rFonts w:hint="eastAsia"/>
          </w:rPr>
          <w:t xml:space="preserve"> </w:t>
        </w:r>
        <w:r w:rsidR="007D7F2F">
          <w:rPr>
            <w:noProof/>
          </w:rPr>
          <w:t>3</w:t>
        </w:r>
      </w:ins>
      <w:ins w:id="1436" w:author="Haraguroicha Hsu" w:date="2013-07-07T20:12:00Z">
        <w:del w:id="1437" w:author="腹黒い茶" w:date="2013-07-08T20:34:00Z">
          <w:r w:rsidR="00A24B75" w:rsidRPr="009621E3" w:rsidDel="007D7F2F">
            <w:rPr>
              <w:rFonts w:hint="eastAsia"/>
            </w:rPr>
            <w:delText>圖</w:delText>
          </w:r>
          <w:r w:rsidR="00A24B75" w:rsidRPr="009621E3" w:rsidDel="007D7F2F">
            <w:rPr>
              <w:rFonts w:hint="eastAsia"/>
            </w:rPr>
            <w:delText xml:space="preserve"> </w:delText>
          </w:r>
          <w:r w:rsidR="00A24B75" w:rsidDel="007D7F2F">
            <w:rPr>
              <w:noProof/>
            </w:rPr>
            <w:delText>3</w:delText>
          </w:r>
        </w:del>
      </w:ins>
      <w:del w:id="1438" w:author="腹黒い茶" w:date="2013-07-08T20:34:00Z">
        <w:r w:rsidR="00ED5D53" w:rsidDel="007D7F2F">
          <w:rPr>
            <w:noProof/>
          </w:rPr>
          <w:delText>3</w:delText>
        </w:r>
      </w:del>
      <w:ins w:id="1439" w:author="Haraguroicha Hsu" w:date="2013-06-30T04:29:00Z">
        <w:r w:rsidR="00ED5D53">
          <w:fldChar w:fldCharType="end"/>
        </w:r>
        <w:r w:rsidR="00ED5D53">
          <w:rPr>
            <w:rFonts w:hint="eastAsia"/>
          </w:rPr>
          <w:t>所示</w:t>
        </w:r>
      </w:ins>
      <w:ins w:id="1440" w:author="Haraguroicha Hsu" w:date="2013-07-02T09:28:00Z">
        <w:r w:rsidR="003B01D3" w:rsidRPr="003B01D3">
          <w:rPr>
            <w:rFonts w:hint="eastAsia"/>
          </w:rPr>
          <w:t>；</w:t>
        </w:r>
      </w:ins>
      <w:del w:id="1441" w:author="Haraguroicha Hsu" w:date="2013-07-02T09:28:00Z">
        <w:r w:rsidRPr="00626AC2" w:rsidDel="003B01D3">
          <w:rPr>
            <w:rFonts w:hint="eastAsia"/>
          </w:rPr>
          <w:delText>，</w:delText>
        </w:r>
      </w:del>
      <w:r w:rsidRPr="00626AC2">
        <w:rPr>
          <w:rFonts w:hint="eastAsia"/>
        </w:rPr>
        <w:t>分別為</w:t>
      </w:r>
      <w:r w:rsidRPr="00626AC2">
        <w:rPr>
          <w:rFonts w:hint="eastAsia"/>
        </w:rPr>
        <w:t>(1)</w:t>
      </w:r>
      <w:r w:rsidRPr="00626AC2">
        <w:rPr>
          <w:rFonts w:hint="eastAsia"/>
        </w:rPr>
        <w:t>樣板管理模組</w:t>
      </w:r>
      <w:r w:rsidRPr="00626AC2">
        <w:rPr>
          <w:rFonts w:hint="eastAsia"/>
        </w:rPr>
        <w:t>;(2)</w:t>
      </w:r>
      <w:r w:rsidRPr="00626AC2">
        <w:rPr>
          <w:rFonts w:hint="eastAsia"/>
        </w:rPr>
        <w:t>文件讀取及解析模組</w:t>
      </w:r>
      <w:r w:rsidRPr="00626AC2">
        <w:rPr>
          <w:rFonts w:hint="eastAsia"/>
        </w:rPr>
        <w:t>;(3)</w:t>
      </w:r>
      <w:r w:rsidRPr="00626AC2">
        <w:rPr>
          <w:rFonts w:hint="eastAsia"/>
        </w:rPr>
        <w:t>資料內嵌處理模組</w:t>
      </w:r>
      <w:r w:rsidRPr="00626AC2">
        <w:rPr>
          <w:rFonts w:hint="eastAsia"/>
        </w:rPr>
        <w:t>;(4)</w:t>
      </w:r>
      <w:r w:rsidRPr="00626AC2">
        <w:rPr>
          <w:rFonts w:hint="eastAsia"/>
        </w:rPr>
        <w:t>樣板輸出處理模組</w:t>
      </w:r>
      <w:r w:rsidRPr="00626AC2">
        <w:rPr>
          <w:rFonts w:hint="eastAsia"/>
        </w:rPr>
        <w:t>;(5)</w:t>
      </w:r>
      <w:r w:rsidRPr="00626AC2">
        <w:rPr>
          <w:rFonts w:hint="eastAsia"/>
        </w:rPr>
        <w:t>多國語系模組</w:t>
      </w:r>
      <w:r w:rsidR="00CB37F5">
        <w:rPr>
          <w:rFonts w:hint="eastAsia"/>
        </w:rPr>
        <w:t>;(</w:t>
      </w:r>
      <w:r w:rsidR="00CB37F5">
        <w:t>6</w:t>
      </w:r>
      <w:r w:rsidR="00CB37F5">
        <w:rPr>
          <w:rFonts w:hint="eastAsia"/>
        </w:rPr>
        <w:t>)</w:t>
      </w:r>
      <w:r w:rsidR="00CB37F5">
        <w:rPr>
          <w:rFonts w:hint="eastAsia"/>
        </w:rPr>
        <w:t>樣板檔編輯器</w:t>
      </w:r>
      <w:r w:rsidRPr="00626AC2">
        <w:rPr>
          <w:rFonts w:hint="eastAsia"/>
        </w:rPr>
        <w:t>，以下將對這幾部分加以探討：</w:t>
      </w:r>
    </w:p>
    <w:p w14:paraId="4B31F1F4" w14:textId="4A62599C" w:rsidR="00A61C03" w:rsidRPr="00DF21BB" w:rsidRDefault="00C60459" w:rsidP="003A0BF2">
      <w:pPr>
        <w:pStyle w:val="4"/>
        <w:numPr>
          <w:ilvl w:val="0"/>
          <w:numId w:val="5"/>
        </w:numPr>
        <w:spacing w:before="90" w:after="90"/>
      </w:pPr>
      <w:r w:rsidRPr="00DF21BB">
        <w:rPr>
          <w:rFonts w:hint="eastAsia"/>
        </w:rPr>
        <w:lastRenderedPageBreak/>
        <w:t>樣板管理模組</w:t>
      </w:r>
    </w:p>
    <w:p w14:paraId="33BA84C0" w14:textId="48798CE5" w:rsidR="00166CC9" w:rsidRPr="00DF21BB" w:rsidRDefault="00C60459" w:rsidP="004E4C6B">
      <w:pPr>
        <w:ind w:firstLine="560"/>
      </w:pPr>
      <w:r w:rsidRPr="00DF21BB">
        <w:rPr>
          <w:rFonts w:hint="eastAsia"/>
        </w:rPr>
        <w:t>此模組提供系統查詢與上傳系統或者使用者提供的樣板檔，以便使用者在使用系統時可以提供顯示對應的單張樣板頁面。</w:t>
      </w:r>
    </w:p>
    <w:p w14:paraId="129458A2" w14:textId="2F982298" w:rsidR="00C60459" w:rsidRPr="00DF21BB" w:rsidRDefault="00C60459" w:rsidP="004E4C6B">
      <w:pPr>
        <w:ind w:firstLine="560"/>
      </w:pPr>
      <w:r w:rsidRPr="00DF21BB">
        <w:rPr>
          <w:rFonts w:hint="eastAsia"/>
        </w:rPr>
        <w:t>在其他模組要求樣板檔的時候，會使用</w:t>
      </w:r>
      <w:r w:rsidRPr="00DF21BB">
        <w:rPr>
          <w:rFonts w:hint="eastAsia"/>
        </w:rPr>
        <w:t>md5 hash</w:t>
      </w:r>
      <w:r w:rsidRPr="00DF21BB">
        <w:rPr>
          <w:rFonts w:hint="eastAsia"/>
        </w:rPr>
        <w:t>演算法作為資料識別</w:t>
      </w:r>
      <w:r w:rsidRPr="00DF21BB">
        <w:rPr>
          <w:rFonts w:hint="eastAsia"/>
        </w:rPr>
        <w:t>ID</w:t>
      </w:r>
      <w:r w:rsidR="00626AC2" w:rsidRPr="00626AC2">
        <w:rPr>
          <w:rFonts w:hint="eastAsia"/>
        </w:rPr>
        <w:t>，目的在於過濾內容的特殊字元，以及產生固定長度的識別字串，產生出的該字串將會用以下規則傳回適當的樣板檔以供使用：</w:t>
      </w:r>
    </w:p>
    <w:p w14:paraId="15583604" w14:textId="7FE2487F" w:rsidR="00166CC9" w:rsidRPr="00DF21BB" w:rsidRDefault="00C60459" w:rsidP="005376B7">
      <w:pPr>
        <w:pStyle w:val="ae"/>
        <w:numPr>
          <w:ilvl w:val="0"/>
          <w:numId w:val="13"/>
        </w:numPr>
        <w:ind w:leftChars="0" w:firstLineChars="0"/>
        <w:rPr>
          <w:lang w:val="en"/>
        </w:rPr>
      </w:pPr>
      <w:r w:rsidRPr="00DF21BB">
        <w:rPr>
          <w:rFonts w:hint="eastAsia"/>
          <w:lang w:val="en"/>
        </w:rPr>
        <w:t>以單張代碼及醫療機構代碼查詢樣板檔</w:t>
      </w:r>
    </w:p>
    <w:p w14:paraId="741CFF88" w14:textId="594A9DFF" w:rsidR="00166CC9" w:rsidRPr="00DF21BB" w:rsidRDefault="00C60459" w:rsidP="005376B7">
      <w:pPr>
        <w:pStyle w:val="ae"/>
        <w:numPr>
          <w:ilvl w:val="0"/>
          <w:numId w:val="13"/>
        </w:numPr>
        <w:ind w:leftChars="0" w:firstLineChars="0"/>
        <w:rPr>
          <w:lang w:val="en"/>
        </w:rPr>
      </w:pPr>
      <w:r w:rsidRPr="00DF21BB">
        <w:rPr>
          <w:rFonts w:hint="eastAsia"/>
          <w:lang w:val="en"/>
        </w:rPr>
        <w:t>若上述規則無樣板檔，則以單張代碼返回其使用的公用樣板檔</w:t>
      </w:r>
    </w:p>
    <w:p w14:paraId="728E475D" w14:textId="55AD7E48" w:rsidR="00166CC9" w:rsidRPr="00DF21BB" w:rsidRDefault="00C60459" w:rsidP="005376B7">
      <w:pPr>
        <w:pStyle w:val="ae"/>
        <w:numPr>
          <w:ilvl w:val="0"/>
          <w:numId w:val="13"/>
        </w:numPr>
        <w:ind w:leftChars="0" w:firstLineChars="0"/>
        <w:rPr>
          <w:lang w:val="en"/>
        </w:rPr>
      </w:pPr>
      <w:r w:rsidRPr="00DF21BB">
        <w:rPr>
          <w:rFonts w:hint="eastAsia"/>
          <w:lang w:val="en"/>
        </w:rPr>
        <w:t>若上述規則無樣板檔，則直接返回通用樣板檔</w:t>
      </w:r>
    </w:p>
    <w:p w14:paraId="22C15587" w14:textId="166ACB28" w:rsidR="00A61C03" w:rsidRPr="00DF21BB" w:rsidRDefault="00C60459" w:rsidP="004E4C6B">
      <w:pPr>
        <w:ind w:firstLine="560"/>
      </w:pPr>
      <w:r w:rsidRPr="00DF21BB">
        <w:rPr>
          <w:rFonts w:hint="eastAsia"/>
        </w:rPr>
        <w:t>而樣板檔中必須定義各樣版的名稱於根元素內，定義的時候必須以固定的格式定義識別名稱，其規則為下：</w:t>
      </w:r>
    </w:p>
    <w:p w14:paraId="34F5AB0F" w14:textId="749E15AA" w:rsidR="00C60459" w:rsidRPr="00DF21BB" w:rsidRDefault="00C60459" w:rsidP="00DB7C26">
      <w:pPr>
        <w:pStyle w:val="ae"/>
        <w:numPr>
          <w:ilvl w:val="0"/>
          <w:numId w:val="19"/>
        </w:numPr>
        <w:ind w:leftChars="0" w:firstLineChars="0"/>
        <w:rPr>
          <w:lang w:val="en"/>
        </w:rPr>
      </w:pPr>
      <w:r w:rsidRPr="00DF21BB">
        <w:rPr>
          <w:lang w:val="en"/>
        </w:rPr>
        <w:t>若為醫療機構客制的單張，則以此種方式命名：</w:t>
      </w:r>
      <w:ins w:id="1442" w:author="Haraguroicha Hsu" w:date="2013-06-30T04:29:00Z">
        <w:r w:rsidR="00ED5D53">
          <w:rPr>
            <w:rFonts w:hint="eastAsia"/>
            <w:lang w:val="en"/>
          </w:rPr>
          <w:t>「</w:t>
        </w:r>
      </w:ins>
      <w:r w:rsidRPr="00DF21BB">
        <w:rPr>
          <w:lang w:val="en"/>
        </w:rPr>
        <w:t>cda___</w:t>
      </w:r>
      <w:r w:rsidRPr="00DF21BB">
        <w:rPr>
          <w:lang w:val="en"/>
        </w:rPr>
        <w:t>單張代碼</w:t>
      </w:r>
      <w:r w:rsidRPr="00DF21BB">
        <w:rPr>
          <w:lang w:val="en"/>
        </w:rPr>
        <w:t>___</w:t>
      </w:r>
      <w:r w:rsidRPr="00DF21BB">
        <w:rPr>
          <w:lang w:val="en"/>
        </w:rPr>
        <w:t>醫療機構代碼</w:t>
      </w:r>
      <w:ins w:id="1443" w:author="Haraguroicha Hsu" w:date="2013-06-30T04:29:00Z">
        <w:r w:rsidR="00ED5D53">
          <w:rPr>
            <w:rFonts w:hint="eastAsia"/>
            <w:lang w:val="en"/>
          </w:rPr>
          <w:t>」</w:t>
        </w:r>
      </w:ins>
    </w:p>
    <w:p w14:paraId="4FB01BE4" w14:textId="5C2438A6" w:rsidR="00C60459" w:rsidRPr="00DF21BB" w:rsidRDefault="00C60459" w:rsidP="00DB7C26">
      <w:pPr>
        <w:pStyle w:val="ae"/>
        <w:numPr>
          <w:ilvl w:val="0"/>
          <w:numId w:val="19"/>
        </w:numPr>
        <w:ind w:leftChars="0" w:firstLineChars="0"/>
        <w:rPr>
          <w:lang w:val="en"/>
        </w:rPr>
      </w:pPr>
      <w:r w:rsidRPr="00DF21BB">
        <w:rPr>
          <w:lang w:val="en"/>
        </w:rPr>
        <w:t>若為單張公用樣板檔，則以此種方式命名：</w:t>
      </w:r>
      <w:ins w:id="1444" w:author="Haraguroicha Hsu" w:date="2013-06-30T04:29:00Z">
        <w:r w:rsidR="00ED5D53">
          <w:rPr>
            <w:rFonts w:hint="eastAsia"/>
            <w:lang w:val="en"/>
          </w:rPr>
          <w:t>「</w:t>
        </w:r>
      </w:ins>
      <w:r w:rsidRPr="00DF21BB">
        <w:rPr>
          <w:lang w:val="en"/>
        </w:rPr>
        <w:t>cda___</w:t>
      </w:r>
      <w:r w:rsidRPr="00DF21BB">
        <w:rPr>
          <w:lang w:val="en"/>
        </w:rPr>
        <w:t>單張代碼</w:t>
      </w:r>
      <w:ins w:id="1445" w:author="Haraguroicha Hsu" w:date="2013-06-30T04:29:00Z">
        <w:r w:rsidR="00ED5D53">
          <w:rPr>
            <w:rFonts w:hint="eastAsia"/>
            <w:lang w:val="en"/>
          </w:rPr>
          <w:t>」</w:t>
        </w:r>
      </w:ins>
    </w:p>
    <w:p w14:paraId="1AB20AAA" w14:textId="56B440BB" w:rsidR="00C60459" w:rsidRPr="00DF21BB" w:rsidRDefault="00C60459" w:rsidP="00DB7C26">
      <w:pPr>
        <w:pStyle w:val="ae"/>
        <w:numPr>
          <w:ilvl w:val="0"/>
          <w:numId w:val="19"/>
        </w:numPr>
        <w:ind w:leftChars="0" w:firstLineChars="0"/>
      </w:pPr>
      <w:r w:rsidRPr="00DF21BB">
        <w:rPr>
          <w:lang w:val="en"/>
        </w:rPr>
        <w:t>若為通用樣板檔，則以此種方式命名：</w:t>
      </w:r>
      <w:ins w:id="1446" w:author="Haraguroicha Hsu" w:date="2013-06-30T04:29:00Z">
        <w:r w:rsidR="00ED5D53">
          <w:rPr>
            <w:rFonts w:hint="eastAsia"/>
            <w:lang w:val="en"/>
          </w:rPr>
          <w:t>「</w:t>
        </w:r>
      </w:ins>
      <w:r w:rsidRPr="00DF21BB">
        <w:rPr>
          <w:lang w:val="en"/>
        </w:rPr>
        <w:t>cdaDemo</w:t>
      </w:r>
      <w:ins w:id="1447" w:author="Haraguroicha Hsu" w:date="2013-06-30T04:29:00Z">
        <w:r w:rsidR="00ED5D53">
          <w:rPr>
            <w:rFonts w:hint="eastAsia"/>
            <w:lang w:val="en"/>
          </w:rPr>
          <w:t>」</w:t>
        </w:r>
      </w:ins>
    </w:p>
    <w:p w14:paraId="6DFDB211" w14:textId="38A515A3" w:rsidR="00C60459" w:rsidRPr="00DF21BB" w:rsidRDefault="00C60459" w:rsidP="00E6589B">
      <w:pPr>
        <w:ind w:firstLine="560"/>
      </w:pPr>
      <w:r w:rsidRPr="00DF21BB">
        <w:t>最後，樣板檔的設計人員將樣板檔設計完成之後，透過此模組可以將樣板檔上傳至本系統中，系統將會依據樣板檔內宣告的命名來進行存檔作業，並且進入版本控管。若原始檔案已經有相同的檔名存在的時候，將會在檔名之後加上版本流水編號以利區分，日後也可取得過去各種版本的樣板檔，提供其他使用者使用。</w:t>
      </w:r>
    </w:p>
    <w:p w14:paraId="130237A4" w14:textId="5FBF3292" w:rsidR="00A61C03" w:rsidRPr="00DF21BB" w:rsidRDefault="00C60459" w:rsidP="003A0BF2">
      <w:pPr>
        <w:pStyle w:val="4"/>
        <w:numPr>
          <w:ilvl w:val="0"/>
          <w:numId w:val="5"/>
        </w:numPr>
        <w:spacing w:before="90" w:after="90"/>
      </w:pPr>
      <w:r w:rsidRPr="00DF21BB">
        <w:rPr>
          <w:rFonts w:hint="eastAsia"/>
        </w:rPr>
        <w:lastRenderedPageBreak/>
        <w:t>文件讀取及解析模組</w:t>
      </w:r>
    </w:p>
    <w:p w14:paraId="6DFAE9BE" w14:textId="0A2BFDEF" w:rsidR="00A61C03" w:rsidRPr="00DF21BB" w:rsidRDefault="00C60459" w:rsidP="004E4C6B">
      <w:pPr>
        <w:ind w:firstLine="560"/>
      </w:pPr>
      <w:r w:rsidRPr="00DF21BB">
        <w:rPr>
          <w:rFonts w:hint="eastAsia"/>
        </w:rPr>
        <w:t>電子病歷文件需要透過使用者驅動瀏覽器讀取資料，本系統會將檔案使用</w:t>
      </w:r>
      <w:r w:rsidRPr="00DF21BB">
        <w:rPr>
          <w:rFonts w:hint="eastAsia"/>
        </w:rPr>
        <w:t>Drag &amp; Drop</w:t>
      </w:r>
      <w:r w:rsidRPr="00DF21BB">
        <w:rPr>
          <w:rFonts w:hint="eastAsia"/>
        </w:rPr>
        <w:t>的方式讓使用者輸入檔案，過程中必須要使用者手動的將要讀取的一個或多個檔案使用滑鼠拖曳至瀏覽器的畫面中，接收到</w:t>
      </w:r>
      <w:r w:rsidRPr="00DF21BB">
        <w:rPr>
          <w:rFonts w:hint="eastAsia"/>
        </w:rPr>
        <w:t>OnDrag Event</w:t>
      </w:r>
      <w:r w:rsidRPr="00DF21BB">
        <w:rPr>
          <w:rFonts w:hint="eastAsia"/>
        </w:rPr>
        <w:t>之後系統就會將一個或多個檔案依序讀取出來，並且檢查是否為系統可接受的檔案格式，並且在通過檢查之後將此一動作交由下一個系統模組處理。</w:t>
      </w:r>
    </w:p>
    <w:p w14:paraId="6B0A18F7" w14:textId="590771BA" w:rsidR="00C60459" w:rsidRPr="00DF21BB" w:rsidRDefault="00C60459" w:rsidP="004E4C6B">
      <w:pPr>
        <w:ind w:firstLine="560"/>
      </w:pPr>
      <w:r w:rsidRPr="00DF21BB">
        <w:rPr>
          <w:rFonts w:hint="eastAsia"/>
        </w:rPr>
        <w:t>在資料讀取的時候，為了要確定使用者輸入的檔案確實為符合臨床文件架構的電子病歷資料，故本模組會有以下規則來檢查是否為正確的文件格式：</w:t>
      </w:r>
    </w:p>
    <w:p w14:paraId="0C88403A" w14:textId="77777777" w:rsidR="00C60459" w:rsidRPr="00DF21BB" w:rsidRDefault="00C60459">
      <w:pPr>
        <w:pStyle w:val="ae"/>
        <w:numPr>
          <w:ilvl w:val="0"/>
          <w:numId w:val="20"/>
        </w:numPr>
        <w:wordWrap w:val="0"/>
        <w:ind w:leftChars="0" w:left="1043" w:firstLineChars="0" w:hanging="482"/>
        <w:rPr>
          <w:lang w:val="en"/>
        </w:rPr>
        <w:pPrChange w:id="1448" w:author="Haraguroicha Hsu" w:date="2013-06-30T04:39:00Z">
          <w:pPr>
            <w:pStyle w:val="ae"/>
            <w:numPr>
              <w:numId w:val="20"/>
            </w:numPr>
            <w:ind w:leftChars="0" w:left="1040" w:firstLineChars="0" w:hanging="480"/>
          </w:pPr>
        </w:pPrChange>
      </w:pPr>
      <w:r w:rsidRPr="00DF21BB">
        <w:rPr>
          <w:lang w:val="en"/>
        </w:rPr>
        <w:t>確認是否有</w:t>
      </w:r>
      <w:r w:rsidRPr="00DF21BB">
        <w:rPr>
          <w:lang w:val="en"/>
        </w:rPr>
        <w:t>XML</w:t>
      </w:r>
      <w:r w:rsidRPr="00DF21BB">
        <w:rPr>
          <w:lang w:val="en"/>
        </w:rPr>
        <w:t>的文件宣告</w:t>
      </w:r>
    </w:p>
    <w:p w14:paraId="6214A12C" w14:textId="77777777" w:rsidR="00C60459" w:rsidRPr="00DF21BB" w:rsidRDefault="00C60459">
      <w:pPr>
        <w:pStyle w:val="ae"/>
        <w:numPr>
          <w:ilvl w:val="0"/>
          <w:numId w:val="20"/>
        </w:numPr>
        <w:wordWrap w:val="0"/>
        <w:ind w:leftChars="0" w:left="1043" w:firstLineChars="0" w:hanging="482"/>
        <w:rPr>
          <w:lang w:val="en"/>
        </w:rPr>
        <w:pPrChange w:id="1449" w:author="Haraguroicha Hsu" w:date="2013-06-30T04:39:00Z">
          <w:pPr>
            <w:pStyle w:val="ae"/>
            <w:numPr>
              <w:numId w:val="20"/>
            </w:numPr>
            <w:ind w:leftChars="0" w:left="1040" w:firstLineChars="0" w:hanging="480"/>
          </w:pPr>
        </w:pPrChange>
      </w:pPr>
      <w:r w:rsidRPr="00DF21BB">
        <w:rPr>
          <w:lang w:val="en"/>
        </w:rPr>
        <w:t>檢查是否有</w:t>
      </w:r>
      <w:r w:rsidRPr="00DF21BB">
        <w:rPr>
          <w:lang w:val="en"/>
        </w:rPr>
        <w:t>ClinicalDocument</w:t>
      </w:r>
      <w:r w:rsidRPr="00DF21BB">
        <w:rPr>
          <w:lang w:val="en"/>
        </w:rPr>
        <w:t>的</w:t>
      </w:r>
      <w:r w:rsidRPr="00DF21BB">
        <w:rPr>
          <w:lang w:val="en"/>
        </w:rPr>
        <w:t>Root Element</w:t>
      </w:r>
      <w:r w:rsidRPr="00DF21BB">
        <w:rPr>
          <w:lang w:val="en"/>
        </w:rPr>
        <w:t>，並且有</w:t>
      </w:r>
      <w:r w:rsidRPr="00DF21BB">
        <w:rPr>
          <w:lang w:val="en"/>
        </w:rPr>
        <w:t>Element</w:t>
      </w:r>
      <w:r w:rsidRPr="00DF21BB">
        <w:rPr>
          <w:lang w:val="en"/>
        </w:rPr>
        <w:t>結尾</w:t>
      </w:r>
    </w:p>
    <w:p w14:paraId="4C78065A" w14:textId="77777777" w:rsidR="00C60459" w:rsidRPr="00DF21BB" w:rsidRDefault="00C60459">
      <w:pPr>
        <w:pStyle w:val="ae"/>
        <w:numPr>
          <w:ilvl w:val="0"/>
          <w:numId w:val="20"/>
        </w:numPr>
        <w:wordWrap w:val="0"/>
        <w:ind w:leftChars="0" w:left="1043" w:firstLineChars="0" w:hanging="482"/>
        <w:rPr>
          <w:lang w:val="en"/>
        </w:rPr>
        <w:pPrChange w:id="1450" w:author="Haraguroicha Hsu" w:date="2013-06-30T04:39:00Z">
          <w:pPr>
            <w:pStyle w:val="ae"/>
            <w:numPr>
              <w:numId w:val="20"/>
            </w:numPr>
            <w:ind w:leftChars="0" w:left="1040" w:firstLineChars="0" w:hanging="480"/>
          </w:pPr>
        </w:pPrChange>
      </w:pPr>
      <w:r w:rsidRPr="00DF21BB">
        <w:rPr>
          <w:lang w:val="en"/>
        </w:rPr>
        <w:t>檢查是否有</w:t>
      </w:r>
      <w:r w:rsidRPr="00DF21BB">
        <w:rPr>
          <w:lang w:val="en"/>
        </w:rPr>
        <w:t>xmlns</w:t>
      </w:r>
      <w:r w:rsidRPr="00DF21BB">
        <w:rPr>
          <w:lang w:val="en"/>
        </w:rPr>
        <w:t>宣告為</w:t>
      </w:r>
      <w:r w:rsidRPr="00DF21BB">
        <w:rPr>
          <w:lang w:val="en"/>
        </w:rPr>
        <w:t>urn:hl7-org:v3</w:t>
      </w:r>
      <w:r w:rsidRPr="00DF21BB">
        <w:rPr>
          <w:lang w:val="en"/>
        </w:rPr>
        <w:t>的</w:t>
      </w:r>
      <w:r w:rsidRPr="00DF21BB">
        <w:rPr>
          <w:lang w:val="en"/>
        </w:rPr>
        <w:t>schema</w:t>
      </w:r>
    </w:p>
    <w:p w14:paraId="33987DB8" w14:textId="5DF6FA55" w:rsidR="00C60459" w:rsidRPr="00DF21BB" w:rsidRDefault="00C60459">
      <w:pPr>
        <w:pStyle w:val="ae"/>
        <w:numPr>
          <w:ilvl w:val="0"/>
          <w:numId w:val="20"/>
        </w:numPr>
        <w:wordWrap w:val="0"/>
        <w:ind w:leftChars="0" w:left="1043" w:firstLineChars="0" w:hanging="482"/>
        <w:rPr>
          <w:lang w:val="en"/>
        </w:rPr>
        <w:pPrChange w:id="1451" w:author="Haraguroicha Hsu" w:date="2013-06-30T04:39:00Z">
          <w:pPr>
            <w:pStyle w:val="ae"/>
            <w:numPr>
              <w:numId w:val="20"/>
            </w:numPr>
            <w:ind w:leftChars="0" w:left="1040" w:firstLineChars="0" w:hanging="480"/>
          </w:pPr>
        </w:pPrChange>
      </w:pPr>
      <w:r w:rsidRPr="00DF21BB">
        <w:rPr>
          <w:lang w:val="en"/>
        </w:rPr>
        <w:t>其使用的</w:t>
      </w:r>
      <w:r w:rsidRPr="00DF21BB">
        <w:rPr>
          <w:lang w:val="en"/>
        </w:rPr>
        <w:t>RegExp</w:t>
      </w:r>
      <w:r w:rsidRPr="00DF21BB">
        <w:rPr>
          <w:lang w:val="en"/>
        </w:rPr>
        <w:t>檢查式為：</w:t>
      </w:r>
      <w:ins w:id="1452" w:author="Haraguroicha Hsu" w:date="2013-06-30T04:39:00Z">
        <w:r w:rsidR="005B5EA9" w:rsidRPr="005B5EA9">
          <w:rPr>
            <w:lang w:val="en"/>
            <w:rPrChange w:id="1453" w:author="Haraguroicha Hsu" w:date="2013-06-30T04:39:00Z">
              <w:rPr/>
            </w:rPrChange>
          </w:rPr>
          <w:t>/&lt;\?xml[^?&gt;]+\?&gt;\s*(&lt;\?xml-stylesheet[^\?]+\?&gt;)?\s*(&lt;\?[^xml-][^\?]+\?&gt;\s*){0,}(&lt;(\w+:)?ContentPackage ?[\w\:\="\/'-\._\ ]*&gt;(\s*))?(&lt;(\w+:)?ContentContainer ?[\w\:\="\/'-\._\ ]*&gt;(\s*))?(&lt;(\w+:)?StructuredContent ?[\w\:\="\/'-\._\ ]*&gt;(\s*))?(&lt;\!--[\s\S\w\W]*[^&gt;]--&gt;)?(\s*)?&lt;([\w]*:)?ClinicalDocument[^&gt;]+&gt;([\s\w\W]*)&lt;\/([\w]*:)?ClinicalDocument&gt;(\s*)(&lt;\/(\w+:)?StructuredContent ?[\w\:\="\/'-\._\ ]*&gt;(\s*))?(&lt;\/(\w+:)?ContentContainer ?[\w\:\="\/'-\._\ ]*&gt;(\s*))?([\s\w\W]*)(&lt;\/(\w+:)?ContentPackage ?[\w\:\="\/'-\._\ ]*&gt;)?/</w:t>
        </w:r>
      </w:ins>
      <w:del w:id="1454" w:author="Haraguroicha Hsu" w:date="2013-06-30T04:39:00Z">
        <w:r w:rsidRPr="00DF21BB" w:rsidDel="005B5EA9">
          <w:rPr>
            <w:lang w:val="en"/>
          </w:rPr>
          <w:delText>/&lt;\?xml[^?&gt;]+\?&gt;\s*(&lt;\?xml-stylesheet[^\?]+\?&gt;)?\s*(&lt;\?[^xml-][^\?]+\?&gt;\s*){0,}&lt;([\w]*:)?ClinicalDocument[^&gt;]+&gt;([\s\w\W]*)&lt;\/([\w]*:)?ClinicalDocument&gt;([\s\w\W]*)/</w:delText>
        </w:r>
      </w:del>
    </w:p>
    <w:p w14:paraId="3932355A" w14:textId="7C1BB935" w:rsidR="00C60459" w:rsidRPr="00DF21BB" w:rsidRDefault="00C60459">
      <w:pPr>
        <w:pStyle w:val="ae"/>
        <w:numPr>
          <w:ilvl w:val="0"/>
          <w:numId w:val="20"/>
        </w:numPr>
        <w:wordWrap w:val="0"/>
        <w:ind w:leftChars="0" w:left="1043" w:firstLineChars="0" w:hanging="482"/>
        <w:rPr>
          <w:lang w:val="en"/>
        </w:rPr>
        <w:pPrChange w:id="1455" w:author="Haraguroicha Hsu" w:date="2013-06-30T04:39:00Z">
          <w:pPr>
            <w:pStyle w:val="ae"/>
            <w:numPr>
              <w:numId w:val="20"/>
            </w:numPr>
            <w:ind w:leftChars="0" w:left="1040" w:firstLineChars="0" w:hanging="480"/>
          </w:pPr>
        </w:pPrChange>
      </w:pPr>
      <w:r w:rsidRPr="00DF21BB">
        <w:rPr>
          <w:lang w:val="en"/>
        </w:rPr>
        <w:t>但本系統不會根據宣告的</w:t>
      </w:r>
      <w:r w:rsidRPr="00DF21BB">
        <w:rPr>
          <w:lang w:val="en"/>
        </w:rPr>
        <w:t>schema</w:t>
      </w:r>
      <w:r w:rsidRPr="00DF21BB">
        <w:rPr>
          <w:lang w:val="en"/>
        </w:rPr>
        <w:t>去驗證</w:t>
      </w:r>
      <w:r w:rsidRPr="00DF21BB">
        <w:rPr>
          <w:lang w:val="en"/>
        </w:rPr>
        <w:t>XML</w:t>
      </w:r>
      <w:r w:rsidRPr="00DF21BB">
        <w:rPr>
          <w:lang w:val="en"/>
        </w:rPr>
        <w:t>是否符合</w:t>
      </w:r>
      <w:r w:rsidRPr="00DF21BB">
        <w:rPr>
          <w:lang w:val="en"/>
        </w:rPr>
        <w:t>schema</w:t>
      </w:r>
      <w:r w:rsidRPr="00DF21BB">
        <w:rPr>
          <w:lang w:val="en"/>
        </w:rPr>
        <w:t>的宣告</w:t>
      </w:r>
    </w:p>
    <w:p w14:paraId="6A80C4BC" w14:textId="353997CC" w:rsidR="00A61C03" w:rsidRPr="00DF21BB" w:rsidRDefault="00C66D07" w:rsidP="003A0BF2">
      <w:pPr>
        <w:pStyle w:val="4"/>
        <w:numPr>
          <w:ilvl w:val="0"/>
          <w:numId w:val="5"/>
        </w:numPr>
        <w:spacing w:before="90" w:after="90"/>
      </w:pPr>
      <w:r w:rsidRPr="00DF21BB">
        <w:rPr>
          <w:rFonts w:hint="eastAsia"/>
        </w:rPr>
        <w:t>資料內嵌處理模組</w:t>
      </w:r>
    </w:p>
    <w:p w14:paraId="4465124B" w14:textId="7637023A" w:rsidR="00A61C03" w:rsidRPr="00DF21BB" w:rsidRDefault="00C66D07" w:rsidP="004E4C6B">
      <w:pPr>
        <w:ind w:firstLine="560"/>
      </w:pPr>
      <w:r w:rsidRPr="00DF21BB">
        <w:rPr>
          <w:rFonts w:hint="eastAsia"/>
        </w:rPr>
        <w:t>此一系統模組中，承接上一模組的事件，隨後將資料內嵌至系統的畫面中，等待處理模組處理完成之後再交由下一模組處理。</w:t>
      </w:r>
    </w:p>
    <w:p w14:paraId="42488A6D" w14:textId="77777777" w:rsidR="00DB4D73" w:rsidRDefault="00DB4D73">
      <w:pPr>
        <w:widowControl/>
        <w:ind w:firstLineChars="0" w:firstLine="0"/>
        <w:jc w:val="left"/>
        <w:rPr>
          <w:ins w:id="1456" w:author="Haraguroicha Hsu" w:date="2013-07-02T11:48:00Z"/>
        </w:rPr>
      </w:pPr>
      <w:ins w:id="1457" w:author="Haraguroicha Hsu" w:date="2013-07-02T11:48:00Z">
        <w:r>
          <w:br w:type="page"/>
        </w:r>
      </w:ins>
    </w:p>
    <w:p w14:paraId="375D5312" w14:textId="60B95D98" w:rsidR="00C66D07" w:rsidRPr="00DF21BB" w:rsidRDefault="00C66D07" w:rsidP="004E4C6B">
      <w:pPr>
        <w:ind w:firstLine="560"/>
      </w:pPr>
      <w:r w:rsidRPr="00DF21BB">
        <w:rPr>
          <w:rFonts w:hint="eastAsia"/>
        </w:rPr>
        <w:lastRenderedPageBreak/>
        <w:t>經由上一模組判斷為正確的檔案格式之後，就會進入本模組開始將檔案區分為兩個部分：</w:t>
      </w:r>
      <w:r w:rsidRPr="00DF21BB">
        <w:rPr>
          <w:rFonts w:hint="eastAsia"/>
        </w:rPr>
        <w:t>CDA Header</w:t>
      </w:r>
      <w:r w:rsidRPr="00DF21BB">
        <w:rPr>
          <w:rFonts w:hint="eastAsia"/>
        </w:rPr>
        <w:t>與</w:t>
      </w:r>
      <w:r w:rsidRPr="00DF21BB">
        <w:rPr>
          <w:rFonts w:hint="eastAsia"/>
        </w:rPr>
        <w:t>CDA Body</w:t>
      </w:r>
      <w:r w:rsidRPr="00DF21BB">
        <w:rPr>
          <w:rFonts w:hint="eastAsia"/>
        </w:rPr>
        <w:t>。其區分的方式為下列</w:t>
      </w:r>
      <w:r w:rsidRPr="00DF21BB">
        <w:rPr>
          <w:rFonts w:hint="eastAsia"/>
        </w:rPr>
        <w:t>XPath</w:t>
      </w:r>
      <w:r w:rsidRPr="00DF21BB">
        <w:rPr>
          <w:rFonts w:hint="eastAsia"/>
        </w:rPr>
        <w:t>表示：</w:t>
      </w:r>
    </w:p>
    <w:p w14:paraId="4249C556" w14:textId="77777777" w:rsidR="00C66D07" w:rsidRPr="00DF21BB" w:rsidRDefault="00C66D07" w:rsidP="00DB7C26">
      <w:pPr>
        <w:pStyle w:val="ae"/>
        <w:numPr>
          <w:ilvl w:val="0"/>
          <w:numId w:val="21"/>
        </w:numPr>
        <w:ind w:leftChars="0" w:firstLineChars="0"/>
      </w:pPr>
      <w:r w:rsidRPr="00DF21BB">
        <w:rPr>
          <w:rFonts w:hint="eastAsia"/>
        </w:rPr>
        <w:t>取得</w:t>
      </w:r>
      <w:r w:rsidRPr="00DF21BB">
        <w:rPr>
          <w:rFonts w:hint="eastAsia"/>
        </w:rPr>
        <w:t>CDA Header</w:t>
      </w:r>
      <w:r w:rsidRPr="00DF21BB">
        <w:rPr>
          <w:rFonts w:hint="eastAsia"/>
        </w:rPr>
        <w:t>：</w:t>
      </w:r>
      <w:r w:rsidRPr="00DF21BB">
        <w:rPr>
          <w:rFonts w:hint="eastAsia"/>
        </w:rPr>
        <w:t>*:ClinicalDocument/(* except self::*/*:component)</w:t>
      </w:r>
    </w:p>
    <w:p w14:paraId="53CA7C87" w14:textId="2324592C" w:rsidR="00C66D07" w:rsidRPr="00DF21BB" w:rsidRDefault="00C66D07" w:rsidP="00DB7C26">
      <w:pPr>
        <w:pStyle w:val="ae"/>
        <w:numPr>
          <w:ilvl w:val="0"/>
          <w:numId w:val="21"/>
        </w:numPr>
        <w:ind w:leftChars="0" w:firstLineChars="0"/>
      </w:pPr>
      <w:r w:rsidRPr="00DF21BB">
        <w:rPr>
          <w:rFonts w:hint="eastAsia"/>
        </w:rPr>
        <w:t>取得</w:t>
      </w:r>
      <w:r w:rsidRPr="00DF21BB">
        <w:rPr>
          <w:rFonts w:hint="eastAsia"/>
        </w:rPr>
        <w:t>CDA Body</w:t>
      </w:r>
      <w:r w:rsidRPr="00DF21BB">
        <w:rPr>
          <w:rFonts w:hint="eastAsia"/>
        </w:rPr>
        <w:t>：</w:t>
      </w:r>
      <w:r w:rsidRPr="00DF21BB">
        <w:rPr>
          <w:rFonts w:hint="eastAsia"/>
        </w:rPr>
        <w:t>*:ClinicalDocument/*:component</w:t>
      </w:r>
    </w:p>
    <w:p w14:paraId="660DBABE" w14:textId="5F7C9023" w:rsidR="001239B3" w:rsidRPr="00DF21BB" w:rsidRDefault="00C66D07" w:rsidP="004E4C6B">
      <w:pPr>
        <w:ind w:firstLine="560"/>
      </w:pPr>
      <w:r w:rsidRPr="00DF21BB">
        <w:rPr>
          <w:rFonts w:hint="eastAsia"/>
        </w:rPr>
        <w:t>在區分之後，將會分別以</w:t>
      </w:r>
      <w:r w:rsidRPr="00DF21BB">
        <w:rPr>
          <w:rFonts w:hint="eastAsia"/>
        </w:rPr>
        <w:t>cdaHeader</w:t>
      </w:r>
      <w:r w:rsidRPr="00DF21BB">
        <w:rPr>
          <w:rFonts w:hint="eastAsia"/>
        </w:rPr>
        <w:t>與</w:t>
      </w:r>
      <w:r w:rsidRPr="00DF21BB">
        <w:rPr>
          <w:rFonts w:hint="eastAsia"/>
        </w:rPr>
        <w:t>cdaBody</w:t>
      </w:r>
      <w:r w:rsidRPr="00DF21BB">
        <w:rPr>
          <w:rFonts w:hint="eastAsia"/>
        </w:rPr>
        <w:t>的元素物件包裝起來，放入</w:t>
      </w:r>
      <w:r w:rsidRPr="00DF21BB">
        <w:rPr>
          <w:rFonts w:hint="eastAsia"/>
        </w:rPr>
        <w:t>cda2g</w:t>
      </w:r>
      <w:r w:rsidRPr="00DF21BB">
        <w:rPr>
          <w:rFonts w:hint="eastAsia"/>
        </w:rPr>
        <w:t>這個元素物件中，並且使用</w:t>
      </w:r>
      <w:r w:rsidRPr="00DF21BB">
        <w:rPr>
          <w:rFonts w:hint="eastAsia"/>
        </w:rPr>
        <w:t>Web Components</w:t>
      </w:r>
      <w:r w:rsidRPr="00DF21BB">
        <w:rPr>
          <w:rFonts w:hint="eastAsia"/>
        </w:rPr>
        <w:t>的</w:t>
      </w:r>
      <w:r w:rsidRPr="00DF21BB">
        <w:rPr>
          <w:rFonts w:hint="eastAsia"/>
        </w:rPr>
        <w:t>API</w:t>
      </w:r>
      <w:r w:rsidRPr="00DF21BB">
        <w:rPr>
          <w:rFonts w:hint="eastAsia"/>
        </w:rPr>
        <w:t>處理在這個元素內的資料與讀取。在資料處理的時候，會根據樣板檔的描述，去決定選擇</w:t>
      </w:r>
      <w:r w:rsidRPr="00DF21BB">
        <w:rPr>
          <w:rFonts w:hint="eastAsia"/>
        </w:rPr>
        <w:t>header</w:t>
      </w:r>
      <w:r w:rsidRPr="00DF21BB">
        <w:rPr>
          <w:rFonts w:hint="eastAsia"/>
        </w:rPr>
        <w:t>的資料或者是</w:t>
      </w:r>
      <w:r w:rsidRPr="00DF21BB">
        <w:rPr>
          <w:rFonts w:hint="eastAsia"/>
        </w:rPr>
        <w:t>body</w:t>
      </w:r>
      <w:r w:rsidRPr="00DF21BB">
        <w:rPr>
          <w:rFonts w:hint="eastAsia"/>
        </w:rPr>
        <w:t>的資料，並且使用</w:t>
      </w:r>
      <w:r w:rsidRPr="00DF21BB">
        <w:rPr>
          <w:rFonts w:hint="eastAsia"/>
        </w:rPr>
        <w:t>XPath</w:t>
      </w:r>
      <w:r w:rsidRPr="00DF21BB">
        <w:rPr>
          <w:rFonts w:hint="eastAsia"/>
        </w:rPr>
        <w:t>的方式提供資料的選取。在選取的過程中，可以指定輸出的方式為具有格式化的資料或者純資料選取的方式輸出，若選取的資料不存在，則選取的時候不會有任何的資料輸出。</w:t>
      </w:r>
    </w:p>
    <w:p w14:paraId="48B27178" w14:textId="2AD91649" w:rsidR="00C66D07" w:rsidRPr="00DF21BB" w:rsidRDefault="00626AC2" w:rsidP="003A0BF2">
      <w:pPr>
        <w:pStyle w:val="4"/>
        <w:numPr>
          <w:ilvl w:val="0"/>
          <w:numId w:val="5"/>
        </w:numPr>
        <w:spacing w:before="90" w:after="90"/>
      </w:pPr>
      <w:r w:rsidRPr="00626AC2">
        <w:rPr>
          <w:rFonts w:hint="eastAsia"/>
        </w:rPr>
        <w:t>樣板輸出處理模組</w:t>
      </w:r>
    </w:p>
    <w:p w14:paraId="43C9B988" w14:textId="77777777" w:rsidR="00C66D07" w:rsidRPr="00DF21BB" w:rsidRDefault="00C66D07" w:rsidP="004E4C6B">
      <w:pPr>
        <w:ind w:firstLine="560"/>
      </w:pPr>
      <w:r w:rsidRPr="00DF21BB">
        <w:rPr>
          <w:rFonts w:hint="eastAsia"/>
        </w:rPr>
        <w:t>資料處理後，將結果依照樣板檔的描述，輸出成最終的頁面結構，以及依照使用者在文件讀取階段所下的指令來決定是否要輸出樣板檔所描述相對應的輸出目標結構來產生</w:t>
      </w:r>
      <w:r w:rsidRPr="00DF21BB">
        <w:rPr>
          <w:rFonts w:hint="eastAsia"/>
        </w:rPr>
        <w:t>XML</w:t>
      </w:r>
      <w:r w:rsidRPr="00DF21BB">
        <w:rPr>
          <w:rFonts w:hint="eastAsia"/>
        </w:rPr>
        <w:t>文件輸出。</w:t>
      </w:r>
    </w:p>
    <w:p w14:paraId="2A48FA9C" w14:textId="77777777" w:rsidR="00C66D07" w:rsidRPr="00DF21BB" w:rsidRDefault="00C66D07" w:rsidP="004E4C6B">
      <w:pPr>
        <w:ind w:firstLine="560"/>
      </w:pPr>
      <w:r w:rsidRPr="00DF21BB">
        <w:rPr>
          <w:rFonts w:hint="eastAsia"/>
        </w:rPr>
        <w:t>本模組會讀取其樣板中的單張代碼，以及醫療機構代碼，並且依照這兩個代碼所組成的資料形成唯一值，根據這個唯一值對本系統要求電子病歷樣板檔回傳至前端系統，並且使用</w:t>
      </w:r>
      <w:r w:rsidRPr="00DF21BB">
        <w:rPr>
          <w:rFonts w:hint="eastAsia"/>
        </w:rPr>
        <w:t>Web Components</w:t>
      </w:r>
      <w:r w:rsidRPr="00DF21BB">
        <w:rPr>
          <w:rFonts w:hint="eastAsia"/>
        </w:rPr>
        <w:t>結合這些樣板檔使用於文件呈現、資料處理的模組處理，畫面的顯示與輸出處理主要會以一個單張資料為一頁，若該單張的資料過多，則會在超過範圍的分頁處截斷至下一頁處理，而被截斷的頁面屬性將會延伸到截斷後的新頁面上。</w:t>
      </w:r>
    </w:p>
    <w:p w14:paraId="00DB7E82" w14:textId="0E085638" w:rsidR="00C66D07" w:rsidRPr="00DF21BB" w:rsidRDefault="00C66D07" w:rsidP="004E4C6B">
      <w:pPr>
        <w:ind w:firstLine="560"/>
      </w:pPr>
      <w:r w:rsidRPr="00DF21BB">
        <w:rPr>
          <w:rFonts w:hint="eastAsia"/>
        </w:rPr>
        <w:lastRenderedPageBreak/>
        <w:t>由於電子病歷資料可以內嵌其他附件資料</w:t>
      </w:r>
      <w:r w:rsidRPr="00DF21BB">
        <w:rPr>
          <w:rFonts w:hint="eastAsia"/>
        </w:rPr>
        <w:t>(</w:t>
      </w:r>
      <w:r w:rsidRPr="00DF21BB">
        <w:rPr>
          <w:rFonts w:hint="eastAsia"/>
        </w:rPr>
        <w:t>例如：圖片、文件</w:t>
      </w:r>
      <w:r w:rsidRPr="00DF21BB">
        <w:rPr>
          <w:rFonts w:hint="eastAsia"/>
        </w:rPr>
        <w:t>)</w:t>
      </w:r>
      <w:r w:rsidRPr="00DF21BB">
        <w:rPr>
          <w:rFonts w:hint="eastAsia"/>
        </w:rPr>
        <w:t>，所以這些資料都會儲存於電子病歷內的</w:t>
      </w:r>
      <w:r w:rsidRPr="00DF21BB">
        <w:rPr>
          <w:rFonts w:hint="eastAsia"/>
        </w:rPr>
        <w:t>observationMedia</w:t>
      </w:r>
      <w:r w:rsidRPr="00DF21BB">
        <w:rPr>
          <w:rFonts w:hint="eastAsia"/>
        </w:rPr>
        <w:t>段，並且會以</w:t>
      </w:r>
      <w:r w:rsidR="00392B66">
        <w:rPr>
          <w:rFonts w:hint="eastAsia"/>
        </w:rPr>
        <w:t>B</w:t>
      </w:r>
      <w:r w:rsidRPr="00DF21BB">
        <w:rPr>
          <w:rFonts w:hint="eastAsia"/>
        </w:rPr>
        <w:t>ase64</w:t>
      </w:r>
      <w:r w:rsidRPr="00DF21BB">
        <w:rPr>
          <w:rFonts w:hint="eastAsia"/>
        </w:rPr>
        <w:t>的方式儲存資料的內容。而本模組會使用</w:t>
      </w:r>
      <w:r w:rsidRPr="00DF21BB">
        <w:rPr>
          <w:rFonts w:hint="eastAsia"/>
        </w:rPr>
        <w:t>HTML5</w:t>
      </w:r>
      <w:r w:rsidRPr="00DF21BB">
        <w:rPr>
          <w:rFonts w:hint="eastAsia"/>
        </w:rPr>
        <w:t>的</w:t>
      </w:r>
      <w:r w:rsidRPr="00DF21BB">
        <w:rPr>
          <w:rFonts w:hint="eastAsia"/>
        </w:rPr>
        <w:t>File API</w:t>
      </w:r>
      <w:r w:rsidRPr="00DF21BB">
        <w:rPr>
          <w:rFonts w:hint="eastAsia"/>
        </w:rPr>
        <w:t>來產生檔案的轉換及下載輸出，在檔案轉換輸出的時候會有以下流程：</w:t>
      </w:r>
    </w:p>
    <w:p w14:paraId="331A5AC5" w14:textId="45879D39" w:rsidR="00C66D07" w:rsidRPr="00DF21BB" w:rsidRDefault="00C66D07" w:rsidP="00DB7C26">
      <w:pPr>
        <w:pStyle w:val="ae"/>
        <w:numPr>
          <w:ilvl w:val="0"/>
          <w:numId w:val="22"/>
        </w:numPr>
        <w:ind w:leftChars="0" w:firstLineChars="0"/>
        <w:rPr>
          <w:lang w:val="en"/>
        </w:rPr>
      </w:pPr>
      <w:r w:rsidRPr="00DF21BB">
        <w:rPr>
          <w:lang w:val="en"/>
        </w:rPr>
        <w:t>Base64</w:t>
      </w:r>
      <w:r w:rsidRPr="00DF21BB">
        <w:rPr>
          <w:lang w:val="en"/>
        </w:rPr>
        <w:t>使用瀏覽器</w:t>
      </w:r>
      <w:r w:rsidRPr="00DF21BB">
        <w:rPr>
          <w:lang w:val="en"/>
        </w:rPr>
        <w:t>atob function</w:t>
      </w:r>
      <w:r w:rsidRPr="00DF21BB">
        <w:rPr>
          <w:lang w:val="en"/>
        </w:rPr>
        <w:t>轉換為</w:t>
      </w:r>
      <w:r w:rsidRPr="00DF21BB">
        <w:rPr>
          <w:lang w:val="en"/>
        </w:rPr>
        <w:t>binary string</w:t>
      </w:r>
      <w:r w:rsidRPr="00DF21BB">
        <w:rPr>
          <w:lang w:val="en"/>
        </w:rPr>
        <w:t>資料</w:t>
      </w:r>
      <w:r w:rsidR="00ED11A4">
        <w:rPr>
          <w:lang w:val="en"/>
        </w:rPr>
        <w:fldChar w:fldCharType="begin"/>
      </w:r>
      <w:r w:rsidR="003C0309">
        <w:rPr>
          <w:lang w:val="en"/>
        </w:rPr>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rPr>
          <w:lang w:val="en"/>
        </w:rPr>
        <w:fldChar w:fldCharType="separate"/>
      </w:r>
      <w:r w:rsidR="003C0309">
        <w:rPr>
          <w:noProof/>
          <w:lang w:val="en"/>
        </w:rPr>
        <w:t>[</w:t>
      </w:r>
      <w:hyperlink w:anchor="_ENREF_33" w:tooltip="Hickson, 2013 #6657" w:history="1">
        <w:r w:rsidR="007D7F2F">
          <w:rPr>
            <w:noProof/>
            <w:lang w:val="en"/>
          </w:rPr>
          <w:t>33</w:t>
        </w:r>
      </w:hyperlink>
      <w:r w:rsidR="003C0309">
        <w:rPr>
          <w:noProof/>
          <w:lang w:val="en"/>
        </w:rPr>
        <w:t>]</w:t>
      </w:r>
      <w:r w:rsidR="00ED11A4">
        <w:rPr>
          <w:lang w:val="en"/>
        </w:rPr>
        <w:fldChar w:fldCharType="end"/>
      </w:r>
    </w:p>
    <w:p w14:paraId="1519087E" w14:textId="77777777" w:rsidR="00C66D07" w:rsidRPr="00DF21BB" w:rsidRDefault="00C66D07" w:rsidP="00DB7C26">
      <w:pPr>
        <w:pStyle w:val="ae"/>
        <w:numPr>
          <w:ilvl w:val="0"/>
          <w:numId w:val="22"/>
        </w:numPr>
        <w:ind w:leftChars="0" w:firstLineChars="0"/>
        <w:rPr>
          <w:lang w:val="en"/>
        </w:rPr>
      </w:pPr>
      <w:r w:rsidRPr="00DF21BB">
        <w:rPr>
          <w:lang w:val="en"/>
        </w:rPr>
        <w:t>將</w:t>
      </w:r>
      <w:r w:rsidRPr="00DF21BB">
        <w:rPr>
          <w:lang w:val="en"/>
        </w:rPr>
        <w:t>binary string</w:t>
      </w:r>
      <w:r w:rsidRPr="00DF21BB">
        <w:rPr>
          <w:lang w:val="en"/>
        </w:rPr>
        <w:t>資料轉換回正確的</w:t>
      </w:r>
      <w:r w:rsidRPr="00DF21BB">
        <w:rPr>
          <w:lang w:val="en"/>
        </w:rPr>
        <w:t>binary</w:t>
      </w:r>
      <w:r w:rsidRPr="00DF21BB">
        <w:rPr>
          <w:lang w:val="en"/>
        </w:rPr>
        <w:t>資料</w:t>
      </w:r>
    </w:p>
    <w:p w14:paraId="7C6783D7" w14:textId="77777777" w:rsidR="00C66D07" w:rsidRPr="00DF21BB" w:rsidRDefault="00C66D07" w:rsidP="00DB7C26">
      <w:pPr>
        <w:pStyle w:val="ae"/>
        <w:numPr>
          <w:ilvl w:val="0"/>
          <w:numId w:val="22"/>
        </w:numPr>
        <w:ind w:leftChars="0" w:firstLineChars="0"/>
        <w:rPr>
          <w:lang w:val="en"/>
        </w:rPr>
      </w:pPr>
      <w:r w:rsidRPr="00DF21BB">
        <w:rPr>
          <w:lang w:val="en"/>
        </w:rPr>
        <w:t>使用</w:t>
      </w:r>
      <w:r w:rsidRPr="00DF21BB">
        <w:rPr>
          <w:lang w:val="en"/>
        </w:rPr>
        <w:t>Blob class</w:t>
      </w:r>
      <w:r w:rsidRPr="00DF21BB">
        <w:rPr>
          <w:lang w:val="en"/>
        </w:rPr>
        <w:t>將</w:t>
      </w:r>
      <w:r w:rsidRPr="00DF21BB">
        <w:rPr>
          <w:lang w:val="en"/>
        </w:rPr>
        <w:t>binary</w:t>
      </w:r>
      <w:r w:rsidRPr="00DF21BB">
        <w:rPr>
          <w:lang w:val="en"/>
        </w:rPr>
        <w:t>資料轉換成瀏覽器的</w:t>
      </w:r>
      <w:r w:rsidRPr="00DF21BB">
        <w:rPr>
          <w:lang w:val="en"/>
        </w:rPr>
        <w:t>blob</w:t>
      </w:r>
      <w:r w:rsidRPr="00DF21BB">
        <w:rPr>
          <w:lang w:val="en"/>
        </w:rPr>
        <w:t>資料</w:t>
      </w:r>
    </w:p>
    <w:p w14:paraId="2A39C68B" w14:textId="77777777" w:rsidR="00C66D07" w:rsidRPr="00DF21BB" w:rsidRDefault="00C66D07" w:rsidP="00DB7C26">
      <w:pPr>
        <w:pStyle w:val="ae"/>
        <w:numPr>
          <w:ilvl w:val="0"/>
          <w:numId w:val="22"/>
        </w:numPr>
        <w:ind w:leftChars="0" w:firstLineChars="0"/>
        <w:rPr>
          <w:lang w:val="en"/>
        </w:rPr>
      </w:pPr>
      <w:r w:rsidRPr="00DF21BB">
        <w:rPr>
          <w:lang w:val="en"/>
        </w:rPr>
        <w:t>建立</w:t>
      </w:r>
      <w:r w:rsidRPr="00DF21BB">
        <w:rPr>
          <w:lang w:val="en"/>
        </w:rPr>
        <w:t>blob URL</w:t>
      </w:r>
    </w:p>
    <w:p w14:paraId="44F41252" w14:textId="05828AA8" w:rsidR="00C66D07" w:rsidRPr="00DF21BB" w:rsidRDefault="00C66D07" w:rsidP="00DB7C26">
      <w:pPr>
        <w:pStyle w:val="ae"/>
        <w:numPr>
          <w:ilvl w:val="0"/>
          <w:numId w:val="22"/>
        </w:numPr>
        <w:ind w:leftChars="0" w:firstLineChars="0"/>
        <w:rPr>
          <w:lang w:val="en"/>
        </w:rPr>
      </w:pPr>
      <w:r w:rsidRPr="00DF21BB">
        <w:rPr>
          <w:lang w:val="en"/>
        </w:rPr>
        <w:t>輸出為圖片帶超連結或者文件資訊帶超連結</w:t>
      </w:r>
    </w:p>
    <w:p w14:paraId="7C0DFF6E" w14:textId="041CEA7E" w:rsidR="00C66D07" w:rsidRPr="00DF21BB" w:rsidRDefault="00C66D07" w:rsidP="004E4C6B">
      <w:pPr>
        <w:ind w:firstLine="560"/>
      </w:pPr>
      <w:r w:rsidRPr="00DF21BB">
        <w:rPr>
          <w:rFonts w:hint="eastAsia"/>
        </w:rPr>
        <w:t>在檔案轉換輸出後，會根據檔案的形態來決定是否要內嵌於畫面當中。如果是圖片的格式，則會限制最大不超過頁面大小，並且內嵌於畫面上，也可以直接將圖形儲存於電腦上，檔名則是根據電子病歷文件內設定的檔案名稱來自動存檔。若不是圖片格式，則本系統會於畫面中顯示其檔名，以及檔案的大小於畫面中，並且具有</w:t>
      </w:r>
      <w:r w:rsidR="009E69AC" w:rsidRPr="009E69AC">
        <w:rPr>
          <w:rFonts w:hint="eastAsia"/>
        </w:rPr>
        <w:t>超連結</w:t>
      </w:r>
      <w:r w:rsidRPr="00DF21BB">
        <w:rPr>
          <w:rFonts w:hint="eastAsia"/>
        </w:rPr>
        <w:t>可供使用者從系統內部快取中下載該檔案並儲存於使用者電腦上的任意位置。</w:t>
      </w:r>
    </w:p>
    <w:p w14:paraId="6A94B1A1" w14:textId="49A4704F" w:rsidR="00C66D07" w:rsidRPr="00DF21BB" w:rsidRDefault="00626AC2" w:rsidP="003A0BF2">
      <w:pPr>
        <w:pStyle w:val="4"/>
        <w:numPr>
          <w:ilvl w:val="0"/>
          <w:numId w:val="5"/>
        </w:numPr>
        <w:spacing w:before="90" w:after="90"/>
      </w:pPr>
      <w:r w:rsidRPr="00626AC2">
        <w:rPr>
          <w:rFonts w:hint="eastAsia"/>
        </w:rPr>
        <w:t>多國語系模組</w:t>
      </w:r>
    </w:p>
    <w:p w14:paraId="691B1C59" w14:textId="45DA7C02" w:rsidR="00BA2285" w:rsidRDefault="009E69AC" w:rsidP="004E4C6B">
      <w:pPr>
        <w:ind w:firstLine="560"/>
      </w:pPr>
      <w:r w:rsidRPr="009E69AC">
        <w:rPr>
          <w:rFonts w:hint="eastAsia"/>
        </w:rPr>
        <w:t>系統會依照使用者的瀏覽器設定自動的設定到對應的介面與語言顯示，讓使用者可以直接進到系統就是使用者所熟悉的語言環境與介面，並且自動套用與設定字型，讓使用者在進行瀏覽的時候不會因為字型而造成辨識度不佳的狀況。</w:t>
      </w:r>
    </w:p>
    <w:p w14:paraId="294A4509" w14:textId="71AB9111" w:rsidR="00CB37F5" w:rsidRDefault="00CB37F5" w:rsidP="00CB37F5">
      <w:pPr>
        <w:pStyle w:val="4"/>
        <w:numPr>
          <w:ilvl w:val="0"/>
          <w:numId w:val="5"/>
        </w:numPr>
        <w:spacing w:before="90" w:after="90"/>
      </w:pPr>
      <w:r>
        <w:rPr>
          <w:rFonts w:hint="eastAsia"/>
        </w:rPr>
        <w:lastRenderedPageBreak/>
        <w:t>樣板檔編輯器</w:t>
      </w:r>
    </w:p>
    <w:p w14:paraId="787FDD52" w14:textId="77777777" w:rsidR="005B5EA9" w:rsidRDefault="005B5EA9" w:rsidP="005B5EA9">
      <w:pPr>
        <w:ind w:firstLine="560"/>
        <w:rPr>
          <w:ins w:id="1458" w:author="Haraguroicha Hsu" w:date="2013-06-30T04:40:00Z"/>
          <w:lang w:val="x-none"/>
        </w:rPr>
      </w:pPr>
      <w:ins w:id="1459" w:author="Haraguroicha Hsu" w:date="2013-06-30T04:40:00Z">
        <w:r>
          <w:rPr>
            <w:rFonts w:hint="eastAsia"/>
            <w:lang w:val="x-none"/>
          </w:rPr>
          <w:t>在使用者載入電子病歷的時候，系統可以依照使用者所讀取的電子病歷，自動的開啟對應的樣板檔開始編輯，若該單張使用的樣板檔無對應的時候，將以樣板管理模組中的對應方式找尋相對應的樣板檔進行編輯，並且在編輯完成後提供使用者設定成為該單張使用的樣板檔。</w:t>
        </w:r>
      </w:ins>
    </w:p>
    <w:p w14:paraId="5C5A85A8" w14:textId="77777777" w:rsidR="005B5EA9" w:rsidRPr="00CB37F5" w:rsidRDefault="005B5EA9" w:rsidP="005B5EA9">
      <w:pPr>
        <w:ind w:firstLine="560"/>
        <w:rPr>
          <w:ins w:id="1460" w:author="Haraguroicha Hsu" w:date="2013-06-30T04:40:00Z"/>
          <w:lang w:val="x-none"/>
        </w:rPr>
      </w:pPr>
      <w:ins w:id="1461" w:author="Haraguroicha Hsu" w:date="2013-06-30T04:40:00Z">
        <w:r>
          <w:rPr>
            <w:rFonts w:hint="eastAsia"/>
            <w:lang w:val="x-none"/>
          </w:rPr>
          <w:t>在使用者編輯的時候，系統會將屬於變數的部分使用區塊的方式顯示，並且利用</w:t>
        </w:r>
        <w:r>
          <w:rPr>
            <w:rFonts w:hint="eastAsia"/>
            <w:lang w:val="x-none"/>
          </w:rPr>
          <w:t>Web Components</w:t>
        </w:r>
        <w:r>
          <w:rPr>
            <w:rFonts w:hint="eastAsia"/>
            <w:lang w:val="x-none"/>
          </w:rPr>
          <w:t>的</w:t>
        </w:r>
        <w:r>
          <w:rPr>
            <w:rFonts w:hint="eastAsia"/>
            <w:lang w:val="x-none"/>
          </w:rPr>
          <w:t>API</w:t>
        </w:r>
        <w:r>
          <w:rPr>
            <w:rFonts w:hint="eastAsia"/>
            <w:lang w:val="x-none"/>
          </w:rPr>
          <w:t>，將樣板檔中的變數屬性顯示於畫面中，讓使用者可以立即瞭解該變數所使用的資料區塊。這些區塊可以使用使用雙擊的方式呼叫編輯方塊開始編輯資料。</w:t>
        </w:r>
      </w:ins>
    </w:p>
    <w:p w14:paraId="4C732B6D" w14:textId="77777777" w:rsidR="00DB4D73" w:rsidRDefault="00DB4D73">
      <w:pPr>
        <w:widowControl/>
        <w:ind w:firstLineChars="0" w:firstLine="0"/>
        <w:jc w:val="left"/>
        <w:rPr>
          <w:ins w:id="1462" w:author="Haraguroicha Hsu" w:date="2013-07-02T11:48:00Z"/>
          <w:rFonts w:asciiTheme="majorHAnsi" w:eastAsiaTheme="majorEastAsia" w:hAnsiTheme="majorHAnsi"/>
          <w:b/>
          <w:bCs/>
          <w:kern w:val="52"/>
          <w:sz w:val="32"/>
          <w:szCs w:val="48"/>
          <w:lang w:val="x-none"/>
        </w:rPr>
      </w:pPr>
      <w:bookmarkStart w:id="1463" w:name="_Toc360323428"/>
      <w:ins w:id="1464" w:author="Haraguroicha Hsu" w:date="2013-07-02T11:48:00Z">
        <w:r>
          <w:br w:type="page"/>
        </w:r>
      </w:ins>
    </w:p>
    <w:p w14:paraId="17C659F9" w14:textId="423027C9" w:rsidR="005B5EA9" w:rsidRDefault="005B5EA9" w:rsidP="005B5EA9">
      <w:pPr>
        <w:pStyle w:val="2"/>
        <w:spacing w:beforeLines="0" w:before="180"/>
        <w:rPr>
          <w:ins w:id="1465" w:author="Haraguroicha Hsu" w:date="2013-06-30T04:40:00Z"/>
        </w:rPr>
      </w:pPr>
      <w:bookmarkStart w:id="1466" w:name="_Toc361079408"/>
      <w:ins w:id="1467" w:author="Haraguroicha Hsu" w:date="2013-06-30T04:40:00Z">
        <w:r>
          <w:rPr>
            <w:rFonts w:hint="eastAsia"/>
          </w:rPr>
          <w:lastRenderedPageBreak/>
          <w:t>雲端部屬</w:t>
        </w:r>
        <w:r>
          <w:t>流程</w:t>
        </w:r>
        <w:bookmarkEnd w:id="1463"/>
        <w:bookmarkEnd w:id="1466"/>
      </w:ins>
    </w:p>
    <w:p w14:paraId="2F765410" w14:textId="7A515D72" w:rsidR="005B5EA9" w:rsidRDefault="005B5EA9" w:rsidP="00561774">
      <w:pPr>
        <w:ind w:firstLine="560"/>
        <w:rPr>
          <w:ins w:id="1468" w:author="Haraguroicha Hsu" w:date="2013-06-30T04:40:00Z"/>
        </w:rPr>
      </w:pPr>
      <w:ins w:id="1469" w:author="Haraguroicha Hsu" w:date="2013-06-30T04:40:00Z">
        <w:r>
          <w:t>本研究使用</w:t>
        </w:r>
        <w:r>
          <w:t>AppFog</w:t>
        </w:r>
        <w:r>
          <w:t>所提供的免費</w:t>
        </w:r>
        <w:r>
          <w:t>SaaS</w:t>
        </w:r>
        <w:r>
          <w:t>雲端平台部屬系統，該平台提供最高</w:t>
        </w:r>
        <w:r>
          <w:t>2GB</w:t>
        </w:r>
        <w:r>
          <w:t>免費的記憶體無限量使用，此種方案在開發以及測試環境中已經足夠，且此一平台提供良好且簡單完整的部屬工具，方便開發測試以及系統部屬。本研究部屬至此一雲端平台步驟僅需要一台具有</w:t>
        </w:r>
        <w:r>
          <w:t>ruby</w:t>
        </w:r>
        <w:r>
          <w:t>環境的電腦僅可進行環境部屬的作業，以</w:t>
        </w:r>
        <w:r>
          <w:t>OS X</w:t>
        </w:r>
        <w:r>
          <w:t>為例，僅需要如下</w:t>
        </w:r>
        <w:r>
          <w:fldChar w:fldCharType="begin"/>
        </w:r>
        <w:r>
          <w:instrText xml:space="preserve"> REF _Ref360124493 \h </w:instrText>
        </w:r>
      </w:ins>
      <w:ins w:id="1470" w:author="Haraguroicha Hsu" w:date="2013-06-30T04:40:00Z">
        <w:r>
          <w:fldChar w:fldCharType="separate"/>
        </w:r>
      </w:ins>
      <w:ins w:id="1471" w:author="腹黒い茶" w:date="2013-07-08T20:37:00Z">
        <w:r w:rsidR="007D7F2F">
          <w:rPr>
            <w:rFonts w:hint="eastAsia"/>
          </w:rPr>
          <w:t>圖</w:t>
        </w:r>
        <w:r w:rsidR="007D7F2F">
          <w:rPr>
            <w:rFonts w:hint="eastAsia"/>
          </w:rPr>
          <w:t xml:space="preserve"> </w:t>
        </w:r>
        <w:r w:rsidR="007D7F2F">
          <w:rPr>
            <w:noProof/>
          </w:rPr>
          <w:t>4</w:t>
        </w:r>
      </w:ins>
      <w:ins w:id="1472" w:author="Haraguroicha Hsu" w:date="2013-07-07T20:12:00Z">
        <w:del w:id="1473" w:author="腹黒い茶" w:date="2013-07-08T20:34:00Z">
          <w:r w:rsidR="00A24B75" w:rsidDel="007D7F2F">
            <w:rPr>
              <w:rFonts w:hint="eastAsia"/>
            </w:rPr>
            <w:delText>圖</w:delText>
          </w:r>
          <w:r w:rsidR="00A24B75" w:rsidDel="007D7F2F">
            <w:rPr>
              <w:rFonts w:hint="eastAsia"/>
            </w:rPr>
            <w:delText xml:space="preserve"> </w:delText>
          </w:r>
          <w:r w:rsidR="00A24B75" w:rsidDel="007D7F2F">
            <w:rPr>
              <w:noProof/>
            </w:rPr>
            <w:delText>4</w:delText>
          </w:r>
        </w:del>
      </w:ins>
      <w:del w:id="1474" w:author="腹黒い茶" w:date="2013-07-08T20:34:00Z">
        <w:r w:rsidDel="007D7F2F">
          <w:rPr>
            <w:noProof/>
          </w:rPr>
          <w:delText>4</w:delText>
        </w:r>
      </w:del>
      <w:ins w:id="1475" w:author="Haraguroicha Hsu" w:date="2013-06-30T04:40:00Z">
        <w:r>
          <w:fldChar w:fldCharType="end"/>
        </w:r>
        <w:r>
          <w:t>步驟即可。在環境部屬好之後，可以在申請好帳號後，</w:t>
        </w:r>
      </w:ins>
      <w:ins w:id="1476" w:author="Haraguroicha Hsu" w:date="2013-07-02T09:29:00Z">
        <w:r w:rsidR="00142C65">
          <w:t>如</w:t>
        </w:r>
        <w:r w:rsidR="00142C65">
          <w:fldChar w:fldCharType="begin"/>
        </w:r>
        <w:r w:rsidR="00142C65">
          <w:instrText xml:space="preserve"> REF _Ref360124499 \h </w:instrText>
        </w:r>
      </w:ins>
      <w:ins w:id="1477" w:author="Haraguroicha Hsu" w:date="2013-07-02T09:29:00Z">
        <w:r w:rsidR="00142C65">
          <w:fldChar w:fldCharType="separate"/>
        </w:r>
      </w:ins>
      <w:ins w:id="1478" w:author="腹黒い茶" w:date="2013-07-08T20:37:00Z">
        <w:r w:rsidR="007D7F2F">
          <w:rPr>
            <w:rFonts w:hint="eastAsia"/>
          </w:rPr>
          <w:t>圖</w:t>
        </w:r>
        <w:r w:rsidR="007D7F2F">
          <w:rPr>
            <w:rFonts w:hint="eastAsia"/>
          </w:rPr>
          <w:t xml:space="preserve"> </w:t>
        </w:r>
        <w:r w:rsidR="007D7F2F">
          <w:rPr>
            <w:noProof/>
          </w:rPr>
          <w:t>5</w:t>
        </w:r>
      </w:ins>
      <w:ins w:id="1479" w:author="Haraguroicha Hsu" w:date="2013-07-07T20:12:00Z">
        <w:del w:id="1480" w:author="腹黒い茶" w:date="2013-07-08T20:34:00Z">
          <w:r w:rsidR="00A24B75" w:rsidDel="007D7F2F">
            <w:rPr>
              <w:rFonts w:hint="eastAsia"/>
            </w:rPr>
            <w:delText>圖</w:delText>
          </w:r>
          <w:r w:rsidR="00A24B75" w:rsidDel="007D7F2F">
            <w:rPr>
              <w:rFonts w:hint="eastAsia"/>
            </w:rPr>
            <w:delText xml:space="preserve"> </w:delText>
          </w:r>
          <w:r w:rsidR="00A24B75" w:rsidDel="007D7F2F">
            <w:rPr>
              <w:noProof/>
            </w:rPr>
            <w:delText>5</w:delText>
          </w:r>
        </w:del>
      </w:ins>
      <w:del w:id="1481" w:author="腹黒い茶" w:date="2013-07-08T20:34:00Z">
        <w:r w:rsidR="00142C65" w:rsidDel="007D7F2F">
          <w:rPr>
            <w:noProof/>
          </w:rPr>
          <w:delText>5</w:delText>
        </w:r>
      </w:del>
      <w:ins w:id="1482" w:author="Haraguroicha Hsu" w:date="2013-07-02T09:29:00Z">
        <w:r w:rsidR="00142C65">
          <w:fldChar w:fldCharType="end"/>
        </w:r>
      </w:ins>
      <w:ins w:id="1483" w:author="Haraguroicha Hsu" w:date="2013-06-30T04:40:00Z">
        <w:r>
          <w:t>至</w:t>
        </w:r>
        <w:r>
          <w:t>AppFog</w:t>
        </w:r>
        <w:r>
          <w:t>的管理介面中登入帳號，並且</w:t>
        </w:r>
      </w:ins>
      <w:ins w:id="1484" w:author="Haraguroicha Hsu" w:date="2013-07-02T09:30:00Z">
        <w:r w:rsidR="00142C65">
          <w:t>如</w:t>
        </w:r>
        <w:r w:rsidR="00142C65">
          <w:fldChar w:fldCharType="begin"/>
        </w:r>
        <w:r w:rsidR="00142C65">
          <w:instrText xml:space="preserve"> REF _Ref360124503 \h </w:instrText>
        </w:r>
      </w:ins>
      <w:ins w:id="1485" w:author="Haraguroicha Hsu" w:date="2013-07-02T09:30:00Z">
        <w:r w:rsidR="00142C65">
          <w:fldChar w:fldCharType="separate"/>
        </w:r>
      </w:ins>
      <w:ins w:id="1486" w:author="腹黒い茶" w:date="2013-07-08T20:37:00Z">
        <w:r w:rsidR="007D7F2F">
          <w:rPr>
            <w:rFonts w:hint="eastAsia"/>
          </w:rPr>
          <w:t>圖</w:t>
        </w:r>
        <w:r w:rsidR="007D7F2F">
          <w:rPr>
            <w:rFonts w:hint="eastAsia"/>
          </w:rPr>
          <w:t xml:space="preserve"> </w:t>
        </w:r>
        <w:r w:rsidR="007D7F2F">
          <w:rPr>
            <w:noProof/>
          </w:rPr>
          <w:t>6</w:t>
        </w:r>
      </w:ins>
      <w:ins w:id="1487" w:author="Haraguroicha Hsu" w:date="2013-07-07T20:12:00Z">
        <w:del w:id="1488" w:author="腹黒い茶" w:date="2013-07-08T20:34:00Z">
          <w:r w:rsidR="00A24B75" w:rsidDel="007D7F2F">
            <w:rPr>
              <w:rFonts w:hint="eastAsia"/>
            </w:rPr>
            <w:delText>圖</w:delText>
          </w:r>
          <w:r w:rsidR="00A24B75" w:rsidDel="007D7F2F">
            <w:rPr>
              <w:rFonts w:hint="eastAsia"/>
            </w:rPr>
            <w:delText xml:space="preserve"> </w:delText>
          </w:r>
          <w:r w:rsidR="00A24B75" w:rsidDel="007D7F2F">
            <w:rPr>
              <w:noProof/>
            </w:rPr>
            <w:delText>6</w:delText>
          </w:r>
        </w:del>
      </w:ins>
      <w:del w:id="1489" w:author="腹黒い茶" w:date="2013-07-08T20:34:00Z">
        <w:r w:rsidR="00142C65" w:rsidDel="007D7F2F">
          <w:rPr>
            <w:noProof/>
          </w:rPr>
          <w:delText>6</w:delText>
        </w:r>
      </w:del>
      <w:ins w:id="1490" w:author="Haraguroicha Hsu" w:date="2013-07-02T09:30:00Z">
        <w:r w:rsidR="00142C65">
          <w:fldChar w:fldCharType="end"/>
        </w:r>
        <w:r w:rsidR="00142C65">
          <w:t>及</w:t>
        </w:r>
        <w:r w:rsidR="00142C65">
          <w:fldChar w:fldCharType="begin"/>
        </w:r>
        <w:r w:rsidR="00142C65">
          <w:instrText xml:space="preserve"> REF _Ref360124508 \h </w:instrText>
        </w:r>
      </w:ins>
      <w:ins w:id="1491" w:author="Haraguroicha Hsu" w:date="2013-07-02T09:30:00Z">
        <w:r w:rsidR="00142C65">
          <w:fldChar w:fldCharType="separate"/>
        </w:r>
      </w:ins>
      <w:ins w:id="1492" w:author="腹黒い茶" w:date="2013-07-08T20:37:00Z">
        <w:r w:rsidR="007D7F2F">
          <w:rPr>
            <w:rFonts w:hint="eastAsia"/>
          </w:rPr>
          <w:t>圖</w:t>
        </w:r>
        <w:r w:rsidR="007D7F2F">
          <w:rPr>
            <w:rFonts w:hint="eastAsia"/>
          </w:rPr>
          <w:t xml:space="preserve"> </w:t>
        </w:r>
        <w:r w:rsidR="007D7F2F">
          <w:rPr>
            <w:noProof/>
          </w:rPr>
          <w:t>7</w:t>
        </w:r>
      </w:ins>
      <w:ins w:id="1493" w:author="Haraguroicha Hsu" w:date="2013-07-07T20:12:00Z">
        <w:del w:id="1494" w:author="腹黒い茶" w:date="2013-07-08T20:34:00Z">
          <w:r w:rsidR="00A24B75" w:rsidDel="007D7F2F">
            <w:rPr>
              <w:rFonts w:hint="eastAsia"/>
            </w:rPr>
            <w:delText>圖</w:delText>
          </w:r>
          <w:r w:rsidR="00A24B75" w:rsidDel="007D7F2F">
            <w:rPr>
              <w:rFonts w:hint="eastAsia"/>
            </w:rPr>
            <w:delText xml:space="preserve"> </w:delText>
          </w:r>
          <w:r w:rsidR="00A24B75" w:rsidDel="007D7F2F">
            <w:rPr>
              <w:noProof/>
            </w:rPr>
            <w:delText>7</w:delText>
          </w:r>
        </w:del>
      </w:ins>
      <w:del w:id="1495" w:author="腹黒い茶" w:date="2013-07-08T20:34:00Z">
        <w:r w:rsidR="00142C65" w:rsidDel="007D7F2F">
          <w:rPr>
            <w:noProof/>
          </w:rPr>
          <w:delText>7</w:delText>
        </w:r>
      </w:del>
      <w:ins w:id="1496" w:author="Haraguroicha Hsu" w:date="2013-07-02T09:30:00Z">
        <w:r w:rsidR="00142C65">
          <w:fldChar w:fldCharType="end"/>
        </w:r>
      </w:ins>
      <w:ins w:id="1497" w:author="Haraguroicha Hsu" w:date="2013-06-30T04:40:00Z">
        <w:r>
          <w:t>在第一次使用時建立一個</w:t>
        </w:r>
        <w:r w:rsidR="00142C65">
          <w:t>App</w:t>
        </w:r>
        <w:r>
          <w:t>，在建立完成後就可以看到</w:t>
        </w:r>
      </w:ins>
      <w:ins w:id="1498" w:author="Haraguroicha Hsu" w:date="2013-07-02T09:32:00Z">
        <w:r w:rsidR="00B8588B">
          <w:t>如</w:t>
        </w:r>
        <w:r w:rsidR="00B8588B">
          <w:fldChar w:fldCharType="begin"/>
        </w:r>
        <w:r w:rsidR="00B8588B">
          <w:instrText xml:space="preserve"> REF _Ref360124513 \h </w:instrText>
        </w:r>
      </w:ins>
      <w:ins w:id="1499" w:author="Haraguroicha Hsu" w:date="2013-07-02T09:32:00Z">
        <w:r w:rsidR="00B8588B">
          <w:fldChar w:fldCharType="separate"/>
        </w:r>
      </w:ins>
      <w:ins w:id="1500" w:author="腹黒い茶" w:date="2013-07-08T20:37:00Z">
        <w:r w:rsidR="007D7F2F">
          <w:rPr>
            <w:rFonts w:hint="eastAsia"/>
          </w:rPr>
          <w:t>圖</w:t>
        </w:r>
        <w:r w:rsidR="007D7F2F">
          <w:rPr>
            <w:rFonts w:hint="eastAsia"/>
          </w:rPr>
          <w:t xml:space="preserve"> </w:t>
        </w:r>
        <w:r w:rsidR="007D7F2F">
          <w:rPr>
            <w:noProof/>
          </w:rPr>
          <w:t>8</w:t>
        </w:r>
      </w:ins>
      <w:ins w:id="1501" w:author="Haraguroicha Hsu" w:date="2013-07-07T20:12:00Z">
        <w:del w:id="1502" w:author="腹黒い茶" w:date="2013-07-08T20:34:00Z">
          <w:r w:rsidR="00A24B75" w:rsidDel="007D7F2F">
            <w:rPr>
              <w:rFonts w:hint="eastAsia"/>
            </w:rPr>
            <w:delText>圖</w:delText>
          </w:r>
          <w:r w:rsidR="00A24B75" w:rsidDel="007D7F2F">
            <w:rPr>
              <w:rFonts w:hint="eastAsia"/>
            </w:rPr>
            <w:delText xml:space="preserve"> </w:delText>
          </w:r>
          <w:r w:rsidR="00A24B75" w:rsidDel="007D7F2F">
            <w:rPr>
              <w:noProof/>
            </w:rPr>
            <w:delText>8</w:delText>
          </w:r>
        </w:del>
      </w:ins>
      <w:del w:id="1503" w:author="腹黒い茶" w:date="2013-07-08T20:34:00Z">
        <w:r w:rsidR="00B8588B" w:rsidDel="007D7F2F">
          <w:rPr>
            <w:noProof/>
          </w:rPr>
          <w:delText>8</w:delText>
        </w:r>
      </w:del>
      <w:ins w:id="1504" w:author="Haraguroicha Hsu" w:date="2013-07-02T09:32:00Z">
        <w:r w:rsidR="00B8588B">
          <w:fldChar w:fldCharType="end"/>
        </w:r>
        <w:r w:rsidR="00B8588B">
          <w:t>的</w:t>
        </w:r>
      </w:ins>
      <w:ins w:id="1505" w:author="Haraguroicha Hsu" w:date="2013-06-30T04:40:00Z">
        <w:r>
          <w:t>App</w:t>
        </w:r>
        <w:r>
          <w:t>儀錶板畫面，以及</w:t>
        </w:r>
      </w:ins>
      <w:ins w:id="1506" w:author="Haraguroicha Hsu" w:date="2013-07-02T09:33:00Z">
        <w:r w:rsidR="00B8588B">
          <w:t>如</w:t>
        </w:r>
        <w:r w:rsidR="00B8588B">
          <w:fldChar w:fldCharType="begin"/>
        </w:r>
        <w:r w:rsidR="00B8588B">
          <w:instrText xml:space="preserve"> REF _Ref360124517 \h </w:instrText>
        </w:r>
      </w:ins>
      <w:ins w:id="1507" w:author="Haraguroicha Hsu" w:date="2013-07-02T09:33:00Z">
        <w:r w:rsidR="00B8588B">
          <w:fldChar w:fldCharType="separate"/>
        </w:r>
      </w:ins>
      <w:ins w:id="1508" w:author="腹黒い茶" w:date="2013-07-08T20:37:00Z">
        <w:r w:rsidR="007D7F2F">
          <w:rPr>
            <w:rFonts w:hint="eastAsia"/>
          </w:rPr>
          <w:t>圖</w:t>
        </w:r>
        <w:r w:rsidR="007D7F2F">
          <w:rPr>
            <w:rFonts w:hint="eastAsia"/>
          </w:rPr>
          <w:t xml:space="preserve"> </w:t>
        </w:r>
        <w:r w:rsidR="007D7F2F">
          <w:rPr>
            <w:noProof/>
          </w:rPr>
          <w:t>9</w:t>
        </w:r>
      </w:ins>
      <w:ins w:id="1509" w:author="Haraguroicha Hsu" w:date="2013-07-07T20:12:00Z">
        <w:del w:id="1510" w:author="腹黒い茶" w:date="2013-07-08T20:34:00Z">
          <w:r w:rsidR="00A24B75" w:rsidDel="007D7F2F">
            <w:rPr>
              <w:rFonts w:hint="eastAsia"/>
            </w:rPr>
            <w:delText>圖</w:delText>
          </w:r>
          <w:r w:rsidR="00A24B75" w:rsidDel="007D7F2F">
            <w:rPr>
              <w:rFonts w:hint="eastAsia"/>
            </w:rPr>
            <w:delText xml:space="preserve"> </w:delText>
          </w:r>
          <w:r w:rsidR="00A24B75" w:rsidDel="007D7F2F">
            <w:rPr>
              <w:noProof/>
            </w:rPr>
            <w:delText>9</w:delText>
          </w:r>
        </w:del>
      </w:ins>
      <w:del w:id="1511" w:author="腹黒い茶" w:date="2013-07-08T20:34:00Z">
        <w:r w:rsidR="00B8588B" w:rsidDel="007D7F2F">
          <w:rPr>
            <w:noProof/>
          </w:rPr>
          <w:delText>9</w:delText>
        </w:r>
      </w:del>
      <w:ins w:id="1512" w:author="Haraguroicha Hsu" w:date="2013-07-02T09:33:00Z">
        <w:r w:rsidR="00B8588B">
          <w:fldChar w:fldCharType="end"/>
        </w:r>
        <w:r w:rsidR="00B8588B">
          <w:t>所示</w:t>
        </w:r>
        <w:r w:rsidR="00B8588B">
          <w:rPr>
            <w:rFonts w:hint="eastAsia"/>
          </w:rPr>
          <w:t>之</w:t>
        </w:r>
      </w:ins>
      <w:ins w:id="1513" w:author="Haraguroicha Hsu" w:date="2013-06-30T04:40:00Z">
        <w:r>
          <w:t>更新原始碼的分頁中會看到更新指示說明。由於</w:t>
        </w:r>
        <w:r>
          <w:t>AppFog</w:t>
        </w:r>
        <w:r>
          <w:t>提供了極簡單的部屬工具，因此只需要在使用的時候使用</w:t>
        </w:r>
        <w:r>
          <w:rPr>
            <w:rFonts w:hint="eastAsia"/>
          </w:rPr>
          <w:t>「</w:t>
        </w:r>
        <w:r>
          <w:t>af login</w:t>
        </w:r>
        <w:r>
          <w:rPr>
            <w:rFonts w:hint="eastAsia"/>
          </w:rPr>
          <w:t>」</w:t>
        </w:r>
        <w:r>
          <w:t>指令先登入帳號，隨後在要上傳更新程式碼的資料夾中再執行</w:t>
        </w:r>
      </w:ins>
      <w:ins w:id="1514" w:author="Haraguroicha Hsu" w:date="2013-07-02T09:34:00Z">
        <w:r w:rsidR="00561774">
          <w:t>如</w:t>
        </w:r>
        <w:r w:rsidR="00561774">
          <w:fldChar w:fldCharType="begin"/>
        </w:r>
        <w:r w:rsidR="00561774">
          <w:instrText xml:space="preserve"> REF _Ref360124521 \h </w:instrText>
        </w:r>
      </w:ins>
      <w:ins w:id="1515" w:author="Haraguroicha Hsu" w:date="2013-07-02T09:34:00Z">
        <w:r w:rsidR="00561774">
          <w:fldChar w:fldCharType="separate"/>
        </w:r>
      </w:ins>
      <w:ins w:id="1516" w:author="腹黒い茶" w:date="2013-07-08T20:37:00Z">
        <w:r w:rsidR="007D7F2F">
          <w:rPr>
            <w:rFonts w:hint="eastAsia"/>
          </w:rPr>
          <w:t>圖</w:t>
        </w:r>
        <w:r w:rsidR="007D7F2F">
          <w:rPr>
            <w:rFonts w:hint="eastAsia"/>
          </w:rPr>
          <w:t xml:space="preserve"> </w:t>
        </w:r>
        <w:r w:rsidR="007D7F2F">
          <w:rPr>
            <w:noProof/>
          </w:rPr>
          <w:t>10</w:t>
        </w:r>
      </w:ins>
      <w:ins w:id="1517" w:author="Haraguroicha Hsu" w:date="2013-07-07T20:12:00Z">
        <w:del w:id="1518" w:author="腹黒い茶" w:date="2013-07-08T20:34:00Z">
          <w:r w:rsidR="00A24B75" w:rsidDel="007D7F2F">
            <w:rPr>
              <w:rFonts w:hint="eastAsia"/>
            </w:rPr>
            <w:delText>圖</w:delText>
          </w:r>
          <w:r w:rsidR="00A24B75" w:rsidDel="007D7F2F">
            <w:rPr>
              <w:rFonts w:hint="eastAsia"/>
            </w:rPr>
            <w:delText xml:space="preserve"> </w:delText>
          </w:r>
          <w:r w:rsidR="00A24B75" w:rsidDel="007D7F2F">
            <w:rPr>
              <w:noProof/>
            </w:rPr>
            <w:delText>10</w:delText>
          </w:r>
        </w:del>
      </w:ins>
      <w:del w:id="1519" w:author="腹黒い茶" w:date="2013-07-08T20:34:00Z">
        <w:r w:rsidR="00561774" w:rsidDel="007D7F2F">
          <w:rPr>
            <w:noProof/>
          </w:rPr>
          <w:delText>10</w:delText>
        </w:r>
      </w:del>
      <w:ins w:id="1520" w:author="Haraguroicha Hsu" w:date="2013-07-02T09:34:00Z">
        <w:r w:rsidR="00561774">
          <w:fldChar w:fldCharType="end"/>
        </w:r>
        <w:r w:rsidR="00561774">
          <w:t>所示</w:t>
        </w:r>
        <w:r w:rsidR="00561774">
          <w:rPr>
            <w:rFonts w:hint="eastAsia"/>
          </w:rPr>
          <w:t>的</w:t>
        </w:r>
      </w:ins>
      <w:ins w:id="1521" w:author="Haraguroicha Hsu" w:date="2013-06-30T04:40:00Z">
        <w:r>
          <w:rPr>
            <w:rFonts w:hint="eastAsia"/>
          </w:rPr>
          <w:t>「</w:t>
        </w:r>
        <w:r>
          <w:t>af update &lt;App</w:t>
        </w:r>
        <w:r>
          <w:t>名稱</w:t>
        </w:r>
        <w:r>
          <w:t>&gt;</w:t>
        </w:r>
        <w:r>
          <w:rPr>
            <w:rFonts w:hint="eastAsia"/>
          </w:rPr>
          <w:t>」</w:t>
        </w:r>
        <w:r>
          <w:t>(</w:t>
        </w:r>
        <w:r>
          <w:t>這裡使用</w:t>
        </w:r>
        <w:r>
          <w:t>cda2g</w:t>
        </w:r>
        <w:r>
          <w:t>名稱為例</w:t>
        </w:r>
        <w:r>
          <w:t>)</w:t>
        </w:r>
        <w:r>
          <w:t>即可更新。</w:t>
        </w:r>
      </w:ins>
    </w:p>
    <w:p w14:paraId="6983C2E6" w14:textId="77777777" w:rsidR="005B5EA9" w:rsidRDefault="005B5EA9" w:rsidP="005B5EA9">
      <w:pPr>
        <w:pStyle w:val="afc"/>
        <w:ind w:left="-1120" w:right="-1120"/>
        <w:rPr>
          <w:ins w:id="1522" w:author="Haraguroicha Hsu" w:date="2013-06-30T04:40:00Z"/>
        </w:rPr>
      </w:pPr>
      <w:ins w:id="1523" w:author="Haraguroicha Hsu" w:date="2013-06-30T04:40:00Z">
        <w:r>
          <w:lastRenderedPageBreak/>
          <w:drawing>
            <wp:inline distT="0" distB="0" distL="0" distR="0" wp14:anchorId="31304500" wp14:editId="23D3E944">
              <wp:extent cx="6940800" cy="4287600"/>
              <wp:effectExtent l="0" t="0" r="0" b="0"/>
              <wp:docPr id="29" name="圖片 29" descr="C:\Users\Haraguroicha\Dropbox\Institute\CDA2graph\documents\image\AFCloud\06_installDepe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AFCloud\06_installDependin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40800" cy="4287600"/>
                      </a:xfrm>
                      <a:prstGeom prst="rect">
                        <a:avLst/>
                      </a:prstGeom>
                      <a:noFill/>
                      <a:ln>
                        <a:noFill/>
                      </a:ln>
                    </pic:spPr>
                  </pic:pic>
                </a:graphicData>
              </a:graphic>
            </wp:inline>
          </w:drawing>
        </w:r>
      </w:ins>
    </w:p>
    <w:p w14:paraId="7ED8F0A1" w14:textId="03CDBAEF" w:rsidR="005B5EA9" w:rsidDel="00AF12D9" w:rsidRDefault="005B5EA9">
      <w:pPr>
        <w:pStyle w:val="af0"/>
        <w:rPr>
          <w:ins w:id="1524" w:author="Haraguroicha Hsu" w:date="2013-06-30T04:40:00Z"/>
          <w:del w:id="1525" w:author="腹黒い茶" w:date="2013-07-08T20:24:00Z"/>
        </w:rPr>
      </w:pPr>
      <w:bookmarkStart w:id="1526" w:name="_Ref360124493"/>
      <w:bookmarkStart w:id="1527" w:name="_Toc360323011"/>
      <w:bookmarkStart w:id="1528" w:name="_Toc360323453"/>
      <w:bookmarkStart w:id="1529" w:name="_Toc234187549"/>
      <w:bookmarkStart w:id="1530" w:name="_Toc361079699"/>
      <w:ins w:id="1531" w:author="Haraguroicha Hsu" w:date="2013-06-30T04:40: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7D7F2F">
        <w:rPr>
          <w:noProof/>
        </w:rPr>
        <w:t>4</w:t>
      </w:r>
      <w:ins w:id="1532" w:author="Haraguroicha Hsu" w:date="2013-06-30T04:40:00Z">
        <w:r>
          <w:fldChar w:fldCharType="end"/>
        </w:r>
        <w:bookmarkEnd w:id="1526"/>
        <w:r>
          <w:t xml:space="preserve"> </w:t>
        </w:r>
        <w:r>
          <w:t>環境部屬畫面</w:t>
        </w:r>
        <w:bookmarkEnd w:id="1527"/>
        <w:bookmarkEnd w:id="1528"/>
        <w:bookmarkEnd w:id="1529"/>
        <w:bookmarkEnd w:id="1530"/>
      </w:ins>
    </w:p>
    <w:p w14:paraId="63945316" w14:textId="0689024C" w:rsidR="005B5EA9" w:rsidRPr="009F6089" w:rsidRDefault="00AF12D9">
      <w:pPr>
        <w:pStyle w:val="af0"/>
        <w:rPr>
          <w:ins w:id="1533" w:author="Haraguroicha Hsu" w:date="2013-06-30T04:40:00Z"/>
        </w:rPr>
        <w:pPrChange w:id="1534" w:author="腹黒い茶" w:date="2013-07-08T20:24:00Z">
          <w:pPr>
            <w:pStyle w:val="af1"/>
            <w:ind w:firstLine="560"/>
          </w:pPr>
        </w:pPrChange>
      </w:pPr>
      <w:ins w:id="1535" w:author="腹黒い茶" w:date="2013-07-08T20:24:00Z">
        <w:r>
          <w:rPr>
            <w:rFonts w:hint="eastAsia"/>
          </w:rPr>
          <w:t>，</w:t>
        </w:r>
      </w:ins>
      <w:ins w:id="1536" w:author="Haraguroicha Hsu" w:date="2013-06-30T04:40:00Z">
        <w:r w:rsidR="005B5EA9" w:rsidRPr="009F6089">
          <w:rPr>
            <w:rFonts w:hint="eastAsia"/>
          </w:rPr>
          <w:t>使用</w:t>
        </w:r>
        <w:r w:rsidR="005B5EA9" w:rsidRPr="009F6089">
          <w:rPr>
            <w:rFonts w:hint="eastAsia"/>
          </w:rPr>
          <w:t>OS X</w:t>
        </w:r>
        <w:r w:rsidR="005B5EA9" w:rsidRPr="009F6089">
          <w:rPr>
            <w:rFonts w:hint="eastAsia"/>
          </w:rPr>
          <w:t>為例，使用</w:t>
        </w:r>
        <w:r w:rsidR="005B5EA9" w:rsidRPr="009F6089">
          <w:rPr>
            <w:rFonts w:hint="eastAsia"/>
          </w:rPr>
          <w:t>port</w:t>
        </w:r>
        <w:r w:rsidR="005B5EA9" w:rsidRPr="009F6089">
          <w:rPr>
            <w:rFonts w:hint="eastAsia"/>
          </w:rPr>
          <w:t>工具安裝</w:t>
        </w:r>
        <w:r w:rsidR="005B5EA9" w:rsidRPr="009F6089">
          <w:rPr>
            <w:rFonts w:hint="eastAsia"/>
          </w:rPr>
          <w:t>ruby 1.9.3</w:t>
        </w:r>
        <w:r w:rsidR="005B5EA9" w:rsidRPr="009F6089">
          <w:rPr>
            <w:rFonts w:hint="eastAsia"/>
          </w:rPr>
          <w:t>套件之後使用</w:t>
        </w:r>
        <w:r w:rsidR="005B5EA9" w:rsidRPr="009F6089">
          <w:rPr>
            <w:rFonts w:hint="eastAsia"/>
          </w:rPr>
          <w:t>gem</w:t>
        </w:r>
        <w:r w:rsidR="005B5EA9" w:rsidRPr="009F6089">
          <w:rPr>
            <w:rFonts w:hint="eastAsia"/>
          </w:rPr>
          <w:t>安裝</w:t>
        </w:r>
        <w:r w:rsidR="005B5EA9" w:rsidRPr="009F6089">
          <w:rPr>
            <w:rFonts w:hint="eastAsia"/>
          </w:rPr>
          <w:t>af</w:t>
        </w:r>
        <w:r w:rsidR="005B5EA9" w:rsidRPr="009F6089">
          <w:rPr>
            <w:rFonts w:hint="eastAsia"/>
          </w:rPr>
          <w:t>部署工具</w:t>
        </w:r>
      </w:ins>
    </w:p>
    <w:p w14:paraId="4C4463E9" w14:textId="77777777" w:rsidR="005B5EA9" w:rsidRDefault="005B5EA9" w:rsidP="005B5EA9">
      <w:pPr>
        <w:pStyle w:val="afc"/>
        <w:ind w:left="-1120" w:right="-1120"/>
        <w:rPr>
          <w:ins w:id="1537" w:author="Haraguroicha Hsu" w:date="2013-06-30T04:40:00Z"/>
        </w:rPr>
      </w:pPr>
      <w:ins w:id="1538" w:author="Haraguroicha Hsu" w:date="2013-06-30T04:40:00Z">
        <w:r>
          <w:lastRenderedPageBreak/>
          <w:drawing>
            <wp:inline distT="0" distB="0" distL="0" distR="0" wp14:anchorId="13A8AE7F" wp14:editId="493AFAFA">
              <wp:extent cx="7124400" cy="6080400"/>
              <wp:effectExtent l="0" t="0" r="0" b="0"/>
              <wp:docPr id="31" name="圖片 31" descr="C:\Users\Haraguroicha\Dropbox\Institute\CDA2graph\documents\image\AFCloud\01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aguroicha\Dropbox\Institute\CDA2graph\documents\image\AFCloud\01_logi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124400" cy="6080400"/>
                      </a:xfrm>
                      <a:prstGeom prst="rect">
                        <a:avLst/>
                      </a:prstGeom>
                      <a:noFill/>
                      <a:ln>
                        <a:noFill/>
                      </a:ln>
                    </pic:spPr>
                  </pic:pic>
                </a:graphicData>
              </a:graphic>
            </wp:inline>
          </w:drawing>
        </w:r>
      </w:ins>
    </w:p>
    <w:p w14:paraId="76B9B137" w14:textId="5129DC2C" w:rsidR="005B5EA9" w:rsidDel="00AF12D9" w:rsidRDefault="005B5EA9">
      <w:pPr>
        <w:pStyle w:val="af0"/>
        <w:rPr>
          <w:ins w:id="1539" w:author="Haraguroicha Hsu" w:date="2013-06-30T04:40:00Z"/>
          <w:del w:id="1540" w:author="腹黒い茶" w:date="2013-07-08T20:24:00Z"/>
        </w:rPr>
      </w:pPr>
      <w:bookmarkStart w:id="1541" w:name="_Ref360124499"/>
      <w:bookmarkStart w:id="1542" w:name="_Toc360323012"/>
      <w:bookmarkStart w:id="1543" w:name="_Toc360323454"/>
      <w:bookmarkStart w:id="1544" w:name="_Toc234187550"/>
      <w:bookmarkStart w:id="1545" w:name="_Toc361079700"/>
      <w:ins w:id="1546" w:author="Haraguroicha Hsu" w:date="2013-06-30T04:40: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7D7F2F">
        <w:rPr>
          <w:noProof/>
        </w:rPr>
        <w:t>5</w:t>
      </w:r>
      <w:ins w:id="1547" w:author="Haraguroicha Hsu" w:date="2013-06-30T04:40:00Z">
        <w:r>
          <w:fldChar w:fldCharType="end"/>
        </w:r>
        <w:bookmarkEnd w:id="1541"/>
        <w:r>
          <w:t xml:space="preserve"> AppFog</w:t>
        </w:r>
        <w:r>
          <w:t>登入畫面</w:t>
        </w:r>
        <w:bookmarkEnd w:id="1542"/>
        <w:bookmarkEnd w:id="1543"/>
        <w:bookmarkEnd w:id="1544"/>
        <w:bookmarkEnd w:id="1545"/>
      </w:ins>
    </w:p>
    <w:p w14:paraId="4CD08770" w14:textId="4DF07786" w:rsidR="005B5EA9" w:rsidRPr="009F6089" w:rsidRDefault="00AF12D9">
      <w:pPr>
        <w:pStyle w:val="af0"/>
        <w:rPr>
          <w:ins w:id="1548" w:author="Haraguroicha Hsu" w:date="2013-06-30T04:40:00Z"/>
        </w:rPr>
        <w:pPrChange w:id="1549" w:author="腹黒い茶" w:date="2013-07-08T20:24:00Z">
          <w:pPr>
            <w:pStyle w:val="af1"/>
            <w:ind w:firstLine="560"/>
          </w:pPr>
        </w:pPrChange>
      </w:pPr>
      <w:ins w:id="1550" w:author="腹黒い茶" w:date="2013-07-08T20:24:00Z">
        <w:r>
          <w:rPr>
            <w:rFonts w:hint="eastAsia"/>
          </w:rPr>
          <w:t>，</w:t>
        </w:r>
      </w:ins>
      <w:ins w:id="1551" w:author="Haraguroicha Hsu" w:date="2013-06-30T04:40:00Z">
        <w:r w:rsidR="005B5EA9" w:rsidRPr="009F6089">
          <w:rPr>
            <w:rFonts w:hint="eastAsia"/>
          </w:rPr>
          <w:t>使用已經申請好的帳號登入</w:t>
        </w:r>
        <w:r w:rsidR="005B5EA9" w:rsidRPr="009F6089">
          <w:rPr>
            <w:rFonts w:hint="eastAsia"/>
          </w:rPr>
          <w:t>AppFog</w:t>
        </w:r>
        <w:r w:rsidR="005B5EA9" w:rsidRPr="009F6089">
          <w:rPr>
            <w:rFonts w:hint="eastAsia"/>
          </w:rPr>
          <w:t>控制台</w:t>
        </w:r>
      </w:ins>
    </w:p>
    <w:p w14:paraId="76E8A249" w14:textId="77777777" w:rsidR="005B5EA9" w:rsidRDefault="005B5EA9" w:rsidP="005B5EA9">
      <w:pPr>
        <w:pStyle w:val="afc"/>
        <w:ind w:left="-1120" w:right="-1120"/>
        <w:rPr>
          <w:ins w:id="1552" w:author="Haraguroicha Hsu" w:date="2013-06-30T04:40:00Z"/>
        </w:rPr>
      </w:pPr>
      <w:ins w:id="1553" w:author="Haraguroicha Hsu" w:date="2013-06-30T04:40:00Z">
        <w:r>
          <w:lastRenderedPageBreak/>
          <w:drawing>
            <wp:inline distT="0" distB="0" distL="0" distR="0" wp14:anchorId="76BB358A" wp14:editId="0701DE7B">
              <wp:extent cx="7228800" cy="6170400"/>
              <wp:effectExtent l="0" t="0" r="0" b="0"/>
              <wp:docPr id="32" name="圖片 32" descr="C:\Users\Haraguroicha\Dropbox\Institute\CDA2graph\documents\image\AFCloud\02_create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raguroicha\Dropbox\Institute\CDA2graph\documents\image\AFCloud\02_createApp.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ins>
    </w:p>
    <w:p w14:paraId="55A6B91D" w14:textId="1D262CF8" w:rsidR="005B5EA9" w:rsidDel="00AF12D9" w:rsidRDefault="005B5EA9">
      <w:pPr>
        <w:pStyle w:val="af0"/>
        <w:rPr>
          <w:ins w:id="1554" w:author="Haraguroicha Hsu" w:date="2013-06-30T04:40:00Z"/>
          <w:del w:id="1555" w:author="腹黒い茶" w:date="2013-07-08T20:24:00Z"/>
        </w:rPr>
      </w:pPr>
      <w:bookmarkStart w:id="1556" w:name="_Ref360124503"/>
      <w:bookmarkStart w:id="1557" w:name="_Toc360323013"/>
      <w:bookmarkStart w:id="1558" w:name="_Toc360323455"/>
      <w:bookmarkStart w:id="1559" w:name="_Toc234187551"/>
      <w:bookmarkStart w:id="1560" w:name="_Toc361079701"/>
      <w:ins w:id="1561" w:author="Haraguroicha Hsu" w:date="2013-06-30T04:40: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7D7F2F">
        <w:rPr>
          <w:noProof/>
        </w:rPr>
        <w:t>6</w:t>
      </w:r>
      <w:ins w:id="1562" w:author="Haraguroicha Hsu" w:date="2013-06-30T04:40:00Z">
        <w:r>
          <w:fldChar w:fldCharType="end"/>
        </w:r>
        <w:bookmarkEnd w:id="1556"/>
        <w:r>
          <w:t xml:space="preserve"> </w:t>
        </w:r>
        <w:r>
          <w:t>建立</w:t>
        </w:r>
        <w:r>
          <w:t>App</w:t>
        </w:r>
        <w:r>
          <w:t>畫面</w:t>
        </w:r>
        <w:bookmarkEnd w:id="1557"/>
        <w:bookmarkEnd w:id="1558"/>
        <w:bookmarkEnd w:id="1559"/>
        <w:bookmarkEnd w:id="1560"/>
      </w:ins>
    </w:p>
    <w:p w14:paraId="78186B44" w14:textId="5C97DF0A" w:rsidR="005B5EA9" w:rsidRPr="009F6089" w:rsidRDefault="00AF12D9">
      <w:pPr>
        <w:pStyle w:val="af0"/>
        <w:rPr>
          <w:ins w:id="1563" w:author="Haraguroicha Hsu" w:date="2013-06-30T04:40:00Z"/>
        </w:rPr>
        <w:pPrChange w:id="1564" w:author="腹黒い茶" w:date="2013-07-08T20:24:00Z">
          <w:pPr>
            <w:pStyle w:val="af1"/>
            <w:ind w:firstLine="560"/>
          </w:pPr>
        </w:pPrChange>
      </w:pPr>
      <w:ins w:id="1565" w:author="腹黒い茶" w:date="2013-07-08T20:24:00Z">
        <w:r>
          <w:rPr>
            <w:rFonts w:hint="eastAsia"/>
          </w:rPr>
          <w:t>，</w:t>
        </w:r>
      </w:ins>
      <w:ins w:id="1566" w:author="Haraguroicha Hsu" w:date="2013-06-30T04:40:00Z">
        <w:r w:rsidR="005B5EA9" w:rsidRPr="009F6089">
          <w:rPr>
            <w:rFonts w:hint="eastAsia"/>
          </w:rPr>
          <w:t>使用</w:t>
        </w:r>
        <w:r w:rsidR="005B5EA9" w:rsidRPr="009F6089">
          <w:rPr>
            <w:rFonts w:hint="eastAsia"/>
          </w:rPr>
          <w:t>PHP</w:t>
        </w:r>
        <w:r w:rsidR="005B5EA9" w:rsidRPr="009F6089">
          <w:rPr>
            <w:rFonts w:hint="eastAsia"/>
          </w:rPr>
          <w:t>與任意地區的主機即可使用，本範例使用</w:t>
        </w:r>
        <w:r w:rsidR="005B5EA9" w:rsidRPr="009F6089">
          <w:rPr>
            <w:rFonts w:hint="eastAsia"/>
          </w:rPr>
          <w:t>hp</w:t>
        </w:r>
        <w:r w:rsidR="005B5EA9" w:rsidRPr="009F6089">
          <w:rPr>
            <w:rFonts w:hint="eastAsia"/>
          </w:rPr>
          <w:t>的</w:t>
        </w:r>
        <w:r w:rsidR="005B5EA9">
          <w:rPr>
            <w:rFonts w:hint="eastAsia"/>
          </w:rPr>
          <w:t>CloudFoundry</w:t>
        </w:r>
        <w:r w:rsidR="005B5EA9" w:rsidRPr="009F6089">
          <w:rPr>
            <w:rFonts w:hint="eastAsia"/>
          </w:rPr>
          <w:t>平台</w:t>
        </w:r>
      </w:ins>
    </w:p>
    <w:p w14:paraId="5BD818D2" w14:textId="77777777" w:rsidR="005B5EA9" w:rsidRDefault="005B5EA9" w:rsidP="005B5EA9">
      <w:pPr>
        <w:pStyle w:val="afc"/>
        <w:ind w:left="-1120" w:right="-1120"/>
        <w:rPr>
          <w:ins w:id="1567" w:author="Haraguroicha Hsu" w:date="2013-06-30T04:40:00Z"/>
        </w:rPr>
      </w:pPr>
      <w:ins w:id="1568" w:author="Haraguroicha Hsu" w:date="2013-06-30T04:40:00Z">
        <w:r>
          <w:lastRenderedPageBreak/>
          <w:drawing>
            <wp:inline distT="0" distB="0" distL="0" distR="0" wp14:anchorId="6DC0C529" wp14:editId="1758A3BE">
              <wp:extent cx="7228800" cy="6170400"/>
              <wp:effectExtent l="0" t="0" r="0" b="0"/>
              <wp:docPr id="33" name="圖片 33" descr="C:\Users\Haraguroicha\Dropbox\Institute\CDA2graph\documents\image\AFCloud\03_set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raguroicha\Dropbox\Institute\CDA2graph\documents\image\AFCloud\03_setDomai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ins>
    </w:p>
    <w:p w14:paraId="0C3D19B7" w14:textId="49545E45" w:rsidR="005B5EA9" w:rsidDel="00AF12D9" w:rsidRDefault="005B5EA9">
      <w:pPr>
        <w:pStyle w:val="af0"/>
        <w:rPr>
          <w:ins w:id="1569" w:author="Haraguroicha Hsu" w:date="2013-06-30T04:40:00Z"/>
          <w:del w:id="1570" w:author="腹黒い茶" w:date="2013-07-08T20:24:00Z"/>
        </w:rPr>
      </w:pPr>
      <w:bookmarkStart w:id="1571" w:name="_Ref360124508"/>
      <w:bookmarkStart w:id="1572" w:name="_Toc360323014"/>
      <w:bookmarkStart w:id="1573" w:name="_Toc360323456"/>
      <w:bookmarkStart w:id="1574" w:name="_Toc234187552"/>
      <w:bookmarkStart w:id="1575" w:name="_Toc361079702"/>
      <w:ins w:id="1576" w:author="Haraguroicha Hsu" w:date="2013-06-30T04:40: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7D7F2F">
        <w:rPr>
          <w:noProof/>
        </w:rPr>
        <w:t>7</w:t>
      </w:r>
      <w:ins w:id="1577" w:author="Haraguroicha Hsu" w:date="2013-06-30T04:40:00Z">
        <w:r>
          <w:fldChar w:fldCharType="end"/>
        </w:r>
        <w:bookmarkEnd w:id="1571"/>
        <w:r>
          <w:t xml:space="preserve"> </w:t>
        </w:r>
        <w:r>
          <w:t>設定</w:t>
        </w:r>
        <w:r>
          <w:t>Domain</w:t>
        </w:r>
        <w:r>
          <w:t>畫面</w:t>
        </w:r>
        <w:bookmarkEnd w:id="1572"/>
        <w:bookmarkEnd w:id="1573"/>
        <w:bookmarkEnd w:id="1574"/>
        <w:bookmarkEnd w:id="1575"/>
      </w:ins>
    </w:p>
    <w:p w14:paraId="1F104AC3" w14:textId="44B15C86" w:rsidR="005B5EA9" w:rsidRPr="009F6089" w:rsidRDefault="00AF12D9">
      <w:pPr>
        <w:pStyle w:val="af0"/>
        <w:rPr>
          <w:ins w:id="1578" w:author="Haraguroicha Hsu" w:date="2013-06-30T04:40:00Z"/>
        </w:rPr>
        <w:pPrChange w:id="1579" w:author="腹黒い茶" w:date="2013-07-08T20:24:00Z">
          <w:pPr>
            <w:pStyle w:val="af1"/>
            <w:ind w:firstLine="560"/>
          </w:pPr>
        </w:pPrChange>
      </w:pPr>
      <w:ins w:id="1580" w:author="腹黒い茶" w:date="2013-07-08T20:25:00Z">
        <w:r>
          <w:rPr>
            <w:rFonts w:hint="eastAsia"/>
          </w:rPr>
          <w:t>，</w:t>
        </w:r>
      </w:ins>
      <w:ins w:id="1581" w:author="Haraguroicha Hsu" w:date="2013-06-30T04:40:00Z">
        <w:r w:rsidR="005B5EA9" w:rsidRPr="009F6089">
          <w:rPr>
            <w:rFonts w:hint="eastAsia"/>
          </w:rPr>
          <w:t>任意設定一組網域名稱即可，本範例使用</w:t>
        </w:r>
        <w:r w:rsidR="005B5EA9">
          <w:rPr>
            <w:rFonts w:hint="eastAsia"/>
          </w:rPr>
          <w:t>cda</w:t>
        </w:r>
      </w:ins>
    </w:p>
    <w:p w14:paraId="4F10E70B" w14:textId="77777777" w:rsidR="005B5EA9" w:rsidRDefault="005B5EA9" w:rsidP="005B5EA9">
      <w:pPr>
        <w:pStyle w:val="afc"/>
        <w:ind w:left="-1120" w:right="-1120"/>
        <w:rPr>
          <w:ins w:id="1582" w:author="Haraguroicha Hsu" w:date="2013-06-30T04:40:00Z"/>
        </w:rPr>
      </w:pPr>
      <w:ins w:id="1583" w:author="Haraguroicha Hsu" w:date="2013-06-30T04:40:00Z">
        <w:r>
          <w:lastRenderedPageBreak/>
          <w:drawing>
            <wp:inline distT="0" distB="0" distL="0" distR="0" wp14:anchorId="3E8E6E97" wp14:editId="79356407">
              <wp:extent cx="7228800" cy="6170400"/>
              <wp:effectExtent l="0" t="0" r="0" b="0"/>
              <wp:docPr id="36" name="圖片 36" descr="C:\Users\Haraguroicha\Dropbox\Institute\CDA2graph\documents\image\AFCloud\04_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raguroicha\Dropbox\Institute\CDA2graph\documents\image\AFCloud\04_dashboar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ins>
    </w:p>
    <w:p w14:paraId="567C606B" w14:textId="63376A40" w:rsidR="005B5EA9" w:rsidDel="00AF12D9" w:rsidRDefault="005B5EA9">
      <w:pPr>
        <w:pStyle w:val="af0"/>
        <w:rPr>
          <w:ins w:id="1584" w:author="Haraguroicha Hsu" w:date="2013-06-30T04:40:00Z"/>
          <w:del w:id="1585" w:author="腹黒い茶" w:date="2013-07-08T20:25:00Z"/>
        </w:rPr>
      </w:pPr>
      <w:bookmarkStart w:id="1586" w:name="_Ref360124513"/>
      <w:bookmarkStart w:id="1587" w:name="_Toc360323015"/>
      <w:bookmarkStart w:id="1588" w:name="_Toc360323457"/>
      <w:bookmarkStart w:id="1589" w:name="_Toc234187553"/>
      <w:bookmarkStart w:id="1590" w:name="_Toc361079703"/>
      <w:ins w:id="1591" w:author="Haraguroicha Hsu" w:date="2013-06-30T04:40: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7D7F2F">
        <w:rPr>
          <w:noProof/>
        </w:rPr>
        <w:t>8</w:t>
      </w:r>
      <w:ins w:id="1592" w:author="Haraguroicha Hsu" w:date="2013-06-30T04:40:00Z">
        <w:r>
          <w:fldChar w:fldCharType="end"/>
        </w:r>
        <w:bookmarkEnd w:id="1586"/>
        <w:r>
          <w:t xml:space="preserve"> </w:t>
        </w:r>
        <w:r>
          <w:t>儀錶板畫面</w:t>
        </w:r>
        <w:bookmarkEnd w:id="1587"/>
        <w:bookmarkEnd w:id="1588"/>
        <w:bookmarkEnd w:id="1589"/>
        <w:bookmarkEnd w:id="1590"/>
      </w:ins>
    </w:p>
    <w:p w14:paraId="7C8BD763" w14:textId="5FF416D4" w:rsidR="005B5EA9" w:rsidRPr="009F6089" w:rsidRDefault="00AF12D9">
      <w:pPr>
        <w:pStyle w:val="af0"/>
        <w:rPr>
          <w:ins w:id="1593" w:author="Haraguroicha Hsu" w:date="2013-06-30T04:40:00Z"/>
        </w:rPr>
        <w:pPrChange w:id="1594" w:author="腹黒い茶" w:date="2013-07-08T20:25:00Z">
          <w:pPr>
            <w:pStyle w:val="af1"/>
            <w:ind w:firstLine="560"/>
          </w:pPr>
        </w:pPrChange>
      </w:pPr>
      <w:ins w:id="1595" w:author="腹黒い茶" w:date="2013-07-08T20:25:00Z">
        <w:r>
          <w:rPr>
            <w:rFonts w:hint="eastAsia"/>
          </w:rPr>
          <w:t>，</w:t>
        </w:r>
      </w:ins>
      <w:ins w:id="1596" w:author="Haraguroicha Hsu" w:date="2013-06-30T04:40:00Z">
        <w:r w:rsidR="005B5EA9">
          <w:rPr>
            <w:rFonts w:hint="eastAsia"/>
          </w:rPr>
          <w:t>當建立完成後會自動顯示儀表板畫面，此畫面</w:t>
        </w:r>
        <w:r w:rsidR="005B5EA9" w:rsidRPr="009F6089">
          <w:rPr>
            <w:rFonts w:hint="eastAsia"/>
          </w:rPr>
          <w:t>顯示伺服器狀態與可動態調整的硬體設定內容</w:t>
        </w:r>
      </w:ins>
    </w:p>
    <w:p w14:paraId="1BD2EE19" w14:textId="77777777" w:rsidR="005B5EA9" w:rsidRDefault="005B5EA9" w:rsidP="005B5EA9">
      <w:pPr>
        <w:pStyle w:val="afc"/>
        <w:ind w:left="-1120" w:right="-1120"/>
        <w:rPr>
          <w:ins w:id="1597" w:author="Haraguroicha Hsu" w:date="2013-06-30T04:40:00Z"/>
        </w:rPr>
      </w:pPr>
      <w:ins w:id="1598" w:author="Haraguroicha Hsu" w:date="2013-06-30T04:40:00Z">
        <w:r>
          <w:lastRenderedPageBreak/>
          <w:drawing>
            <wp:inline distT="0" distB="0" distL="0" distR="0" wp14:anchorId="104B6432" wp14:editId="374F8B2F">
              <wp:extent cx="7228800" cy="6170400"/>
              <wp:effectExtent l="0" t="0" r="0" b="0"/>
              <wp:docPr id="37" name="圖片 37" descr="C:\Users\Haraguroicha\Dropbox\Institute\CDA2graph\documents\image\AFCloud\05_updateInstru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raguroicha\Dropbox\Institute\CDA2graph\documents\image\AFCloud\05_updateInstruction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ins>
    </w:p>
    <w:p w14:paraId="0604F5C0" w14:textId="1132B2C8" w:rsidR="005B5EA9" w:rsidDel="00AF12D9" w:rsidRDefault="005B5EA9">
      <w:pPr>
        <w:pStyle w:val="af0"/>
        <w:rPr>
          <w:ins w:id="1599" w:author="Haraguroicha Hsu" w:date="2013-06-30T04:40:00Z"/>
          <w:del w:id="1600" w:author="腹黒い茶" w:date="2013-07-08T20:25:00Z"/>
        </w:rPr>
      </w:pPr>
      <w:bookmarkStart w:id="1601" w:name="_Ref360124517"/>
      <w:bookmarkStart w:id="1602" w:name="_Toc360323016"/>
      <w:bookmarkStart w:id="1603" w:name="_Toc360323458"/>
      <w:bookmarkStart w:id="1604" w:name="_Toc234187554"/>
      <w:bookmarkStart w:id="1605" w:name="_Toc361079704"/>
      <w:ins w:id="1606" w:author="Haraguroicha Hsu" w:date="2013-06-30T04:40: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7D7F2F">
        <w:rPr>
          <w:noProof/>
        </w:rPr>
        <w:t>9</w:t>
      </w:r>
      <w:ins w:id="1607" w:author="Haraguroicha Hsu" w:date="2013-06-30T04:40:00Z">
        <w:r>
          <w:fldChar w:fldCharType="end"/>
        </w:r>
        <w:bookmarkEnd w:id="1601"/>
        <w:r>
          <w:t xml:space="preserve"> </w:t>
        </w:r>
        <w:r>
          <w:t>程式碼更新指示畫面</w:t>
        </w:r>
      </w:ins>
      <w:bookmarkEnd w:id="1602"/>
      <w:bookmarkEnd w:id="1603"/>
      <w:bookmarkEnd w:id="1604"/>
      <w:ins w:id="1608" w:author="腹黒い茶" w:date="2013-07-08T20:25:00Z">
        <w:r w:rsidR="00AF12D9">
          <w:rPr>
            <w:rFonts w:hint="eastAsia"/>
          </w:rPr>
          <w:t>，</w:t>
        </w:r>
      </w:ins>
      <w:bookmarkEnd w:id="1605"/>
    </w:p>
    <w:p w14:paraId="075470DD" w14:textId="77777777" w:rsidR="005B5EA9" w:rsidRPr="009F6089" w:rsidRDefault="005B5EA9">
      <w:pPr>
        <w:pStyle w:val="af0"/>
        <w:rPr>
          <w:ins w:id="1609" w:author="Haraguroicha Hsu" w:date="2013-06-30T04:40:00Z"/>
        </w:rPr>
        <w:pPrChange w:id="1610" w:author="腹黒い茶" w:date="2013-07-08T20:25:00Z">
          <w:pPr>
            <w:pStyle w:val="af1"/>
            <w:ind w:firstLine="560"/>
          </w:pPr>
        </w:pPrChange>
      </w:pPr>
      <w:ins w:id="1611" w:author="Haraguroicha Hsu" w:date="2013-06-30T04:40:00Z">
        <w:r w:rsidRPr="009F6089">
          <w:rPr>
            <w:rFonts w:hint="eastAsia"/>
          </w:rPr>
          <w:t>此畫面中顯示了部署系統的方式以及環境準備的說明</w:t>
        </w:r>
      </w:ins>
    </w:p>
    <w:p w14:paraId="4D7A84E8" w14:textId="77777777" w:rsidR="005B5EA9" w:rsidRDefault="005B5EA9" w:rsidP="005B5EA9">
      <w:pPr>
        <w:pStyle w:val="afc"/>
        <w:ind w:left="-1120" w:right="-1120"/>
        <w:rPr>
          <w:ins w:id="1612" w:author="Haraguroicha Hsu" w:date="2013-06-30T04:40:00Z"/>
        </w:rPr>
      </w:pPr>
      <w:ins w:id="1613" w:author="Haraguroicha Hsu" w:date="2013-06-30T04:40:00Z">
        <w:r>
          <w:lastRenderedPageBreak/>
          <w:drawing>
            <wp:inline distT="0" distB="0" distL="0" distR="0" wp14:anchorId="019B6CAF" wp14:editId="42A52A8C">
              <wp:extent cx="6940800" cy="4287600"/>
              <wp:effectExtent l="0" t="0" r="0" b="0"/>
              <wp:docPr id="38" name="圖片 38" descr="C:\Users\Haraguroicha\Dropbox\Institute\CDA2graph\documents\image\AFCloud\07_update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raguroicha\Dropbox\Institute\CDA2graph\documents\image\AFCloud\07_updateSourc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940800" cy="4287600"/>
                      </a:xfrm>
                      <a:prstGeom prst="rect">
                        <a:avLst/>
                      </a:prstGeom>
                      <a:noFill/>
                      <a:ln>
                        <a:noFill/>
                      </a:ln>
                    </pic:spPr>
                  </pic:pic>
                </a:graphicData>
              </a:graphic>
            </wp:inline>
          </w:drawing>
        </w:r>
      </w:ins>
    </w:p>
    <w:p w14:paraId="7049A214" w14:textId="0D5D507D" w:rsidR="005B5EA9" w:rsidDel="00AF12D9" w:rsidRDefault="005B5EA9">
      <w:pPr>
        <w:pStyle w:val="af0"/>
        <w:rPr>
          <w:ins w:id="1614" w:author="Haraguroicha Hsu" w:date="2013-06-30T04:40:00Z"/>
          <w:del w:id="1615" w:author="腹黒い茶" w:date="2013-07-08T20:25:00Z"/>
        </w:rPr>
      </w:pPr>
      <w:bookmarkStart w:id="1616" w:name="_Ref360124521"/>
      <w:bookmarkStart w:id="1617" w:name="_Toc360323017"/>
      <w:bookmarkStart w:id="1618" w:name="_Toc360323459"/>
      <w:bookmarkStart w:id="1619" w:name="_Toc234187555"/>
      <w:bookmarkStart w:id="1620" w:name="_Toc361079705"/>
      <w:ins w:id="1621" w:author="Haraguroicha Hsu" w:date="2013-06-30T04:40: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7D7F2F">
        <w:rPr>
          <w:noProof/>
        </w:rPr>
        <w:t>10</w:t>
      </w:r>
      <w:ins w:id="1622" w:author="Haraguroicha Hsu" w:date="2013-06-30T04:40:00Z">
        <w:r>
          <w:fldChar w:fldCharType="end"/>
        </w:r>
        <w:bookmarkEnd w:id="1616"/>
        <w:r>
          <w:rPr>
            <w:rFonts w:hint="eastAsia"/>
          </w:rPr>
          <w:t xml:space="preserve"> </w:t>
        </w:r>
        <w:r w:rsidRPr="009F6089">
          <w:rPr>
            <w:rFonts w:hint="eastAsia"/>
          </w:rPr>
          <w:t>本系統</w:t>
        </w:r>
        <w:r>
          <w:t>程式碼更新部屬畫面</w:t>
        </w:r>
      </w:ins>
      <w:bookmarkEnd w:id="1617"/>
      <w:bookmarkEnd w:id="1618"/>
      <w:bookmarkEnd w:id="1619"/>
      <w:ins w:id="1623" w:author="腹黒い茶" w:date="2013-07-08T20:25:00Z">
        <w:r w:rsidR="00AF12D9">
          <w:rPr>
            <w:rFonts w:hint="eastAsia"/>
          </w:rPr>
          <w:t>，</w:t>
        </w:r>
      </w:ins>
      <w:bookmarkEnd w:id="1620"/>
    </w:p>
    <w:p w14:paraId="53DBC563" w14:textId="77777777" w:rsidR="005B5EA9" w:rsidRPr="009F6089" w:rsidRDefault="005B5EA9">
      <w:pPr>
        <w:pStyle w:val="af0"/>
        <w:rPr>
          <w:ins w:id="1624" w:author="Haraguroicha Hsu" w:date="2013-06-30T04:40:00Z"/>
        </w:rPr>
        <w:pPrChange w:id="1625" w:author="腹黒い茶" w:date="2013-07-08T20:25:00Z">
          <w:pPr>
            <w:pStyle w:val="af1"/>
            <w:ind w:firstLine="560"/>
          </w:pPr>
        </w:pPrChange>
      </w:pPr>
      <w:ins w:id="1626" w:author="Haraguroicha Hsu" w:date="2013-06-30T04:40:00Z">
        <w:r w:rsidRPr="009F6089">
          <w:rPr>
            <w:rFonts w:hint="eastAsia"/>
          </w:rPr>
          <w:t>使用</w:t>
        </w:r>
        <w:r>
          <w:rPr>
            <w:rFonts w:hint="eastAsia"/>
          </w:rPr>
          <w:t>af login</w:t>
        </w:r>
        <w:r>
          <w:rPr>
            <w:rFonts w:hint="eastAsia"/>
          </w:rPr>
          <w:t>登入之後可</w:t>
        </w:r>
        <w:r w:rsidRPr="009F6089">
          <w:rPr>
            <w:rFonts w:hint="eastAsia"/>
          </w:rPr>
          <w:t>直接使用</w:t>
        </w:r>
        <w:r w:rsidRPr="009F6089">
          <w:rPr>
            <w:rFonts w:hint="eastAsia"/>
          </w:rPr>
          <w:t>af update &lt;App</w:t>
        </w:r>
        <w:r w:rsidRPr="009F6089">
          <w:rPr>
            <w:rFonts w:hint="eastAsia"/>
          </w:rPr>
          <w:t>名稱</w:t>
        </w:r>
        <w:r>
          <w:rPr>
            <w:rFonts w:hint="eastAsia"/>
          </w:rPr>
          <w:t>&gt;</w:t>
        </w:r>
        <w:r w:rsidRPr="009F6089">
          <w:rPr>
            <w:rFonts w:hint="eastAsia"/>
          </w:rPr>
          <w:t>(</w:t>
        </w:r>
        <w:r w:rsidRPr="009F6089">
          <w:rPr>
            <w:rFonts w:hint="eastAsia"/>
          </w:rPr>
          <w:t>這裡使用</w:t>
        </w:r>
        <w:r w:rsidRPr="009F6089">
          <w:rPr>
            <w:rFonts w:hint="eastAsia"/>
          </w:rPr>
          <w:t>cda2g)</w:t>
        </w:r>
        <w:r w:rsidRPr="009F6089">
          <w:rPr>
            <w:rFonts w:hint="eastAsia"/>
          </w:rPr>
          <w:t>即可部署新的程式碼</w:t>
        </w:r>
      </w:ins>
    </w:p>
    <w:p w14:paraId="16CE03BD" w14:textId="77777777" w:rsidR="00A073DF" w:rsidRDefault="00A073DF">
      <w:pPr>
        <w:widowControl/>
        <w:ind w:firstLineChars="0" w:firstLine="0"/>
        <w:jc w:val="left"/>
        <w:rPr>
          <w:ins w:id="1627" w:author="Haraguroicha Hsu" w:date="2013-07-02T11:57:00Z"/>
          <w:rFonts w:asciiTheme="majorHAnsi" w:eastAsiaTheme="majorEastAsia" w:hAnsiTheme="majorHAnsi"/>
          <w:b/>
          <w:bCs/>
          <w:kern w:val="52"/>
          <w:sz w:val="32"/>
          <w:szCs w:val="48"/>
          <w:lang w:val="x-none"/>
        </w:rPr>
      </w:pPr>
      <w:ins w:id="1628" w:author="Haraguroicha Hsu" w:date="2013-07-02T11:57:00Z">
        <w:r>
          <w:br w:type="page"/>
        </w:r>
      </w:ins>
    </w:p>
    <w:p w14:paraId="72739C56" w14:textId="62634EAC" w:rsidR="00CB37F5" w:rsidRPr="00CB37F5" w:rsidDel="005B5EA9" w:rsidRDefault="007C141B" w:rsidP="00A24B75">
      <w:pPr>
        <w:ind w:firstLine="560"/>
        <w:rPr>
          <w:del w:id="1629" w:author="Haraguroicha Hsu" w:date="2013-06-30T04:40:00Z"/>
          <w:lang w:val="x-none"/>
        </w:rPr>
      </w:pPr>
      <w:del w:id="1630" w:author="Haraguroicha Hsu" w:date="2013-06-30T04:40:00Z">
        <w:r w:rsidDel="005B5EA9">
          <w:lastRenderedPageBreak/>
          <w:delText>本部分目前尚在開發中</w:delText>
        </w:r>
        <w:bookmarkStart w:id="1631" w:name="_Toc361079100"/>
        <w:bookmarkStart w:id="1632" w:name="_Toc361079204"/>
        <w:bookmarkStart w:id="1633" w:name="_Toc361079306"/>
        <w:bookmarkStart w:id="1634" w:name="_Toc361079409"/>
        <w:bookmarkEnd w:id="1631"/>
        <w:bookmarkEnd w:id="1632"/>
        <w:bookmarkEnd w:id="1633"/>
        <w:bookmarkEnd w:id="1634"/>
      </w:del>
    </w:p>
    <w:p w14:paraId="269079E6" w14:textId="02C27144" w:rsidR="00204BFF" w:rsidDel="005B5EA9" w:rsidRDefault="00204BFF">
      <w:pPr>
        <w:widowControl/>
        <w:ind w:firstLineChars="0" w:firstLine="0"/>
        <w:jc w:val="left"/>
        <w:rPr>
          <w:del w:id="1635" w:author="Haraguroicha Hsu" w:date="2013-06-30T04:40:00Z"/>
          <w:rFonts w:asciiTheme="majorHAnsi" w:eastAsiaTheme="majorEastAsia" w:hAnsiTheme="majorHAnsi"/>
          <w:b/>
          <w:bCs/>
          <w:kern w:val="52"/>
          <w:sz w:val="32"/>
          <w:szCs w:val="48"/>
          <w:lang w:val="x-none"/>
        </w:rPr>
      </w:pPr>
      <w:bookmarkStart w:id="1636" w:name="_Toc352873110"/>
      <w:bookmarkStart w:id="1637" w:name="_Toc357866747"/>
      <w:del w:id="1638" w:author="Haraguroicha Hsu" w:date="2013-06-30T04:40:00Z">
        <w:r w:rsidDel="005B5EA9">
          <w:br w:type="page"/>
        </w:r>
      </w:del>
    </w:p>
    <w:p w14:paraId="31E8B598" w14:textId="2DE4334A" w:rsidR="005D00FE" w:rsidRPr="00DF21BB" w:rsidRDefault="00A73F23" w:rsidP="003A0BF2">
      <w:pPr>
        <w:pStyle w:val="2"/>
      </w:pPr>
      <w:bookmarkStart w:id="1639" w:name="_Toc361079410"/>
      <w:r w:rsidRPr="00DF21BB">
        <w:rPr>
          <w:rFonts w:hint="eastAsia"/>
        </w:rPr>
        <w:t>相關技術及開發工具</w:t>
      </w:r>
      <w:bookmarkEnd w:id="1636"/>
      <w:bookmarkEnd w:id="1637"/>
      <w:bookmarkEnd w:id="1639"/>
    </w:p>
    <w:p w14:paraId="478B5492" w14:textId="605E0433" w:rsidR="00A73F23" w:rsidRPr="00DF21BB" w:rsidRDefault="00A61C03" w:rsidP="004E4C6B">
      <w:pPr>
        <w:spacing w:line="360" w:lineRule="auto"/>
        <w:ind w:firstLine="560"/>
      </w:pPr>
      <w:r w:rsidRPr="00DF21BB">
        <w:rPr>
          <w:rFonts w:hint="eastAsia"/>
        </w:rPr>
        <w:t>本研究使用的開發環境、開發工具、開發程式語言如下：</w:t>
      </w:r>
    </w:p>
    <w:p w14:paraId="47384266" w14:textId="15CAED78" w:rsidR="009233FA"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開發環境：</w:t>
      </w:r>
      <w:r w:rsidR="00CD4A75" w:rsidRPr="00DF21BB">
        <w:rPr>
          <w:rFonts w:hint="eastAsia"/>
        </w:rPr>
        <w:tab/>
      </w:r>
      <w:r w:rsidR="004A4265" w:rsidRPr="00DF21BB">
        <w:t>Macintosh OS X Mountain Lion 10.8.3</w:t>
      </w:r>
      <w:r w:rsidR="004A4265" w:rsidRPr="00DF21BB">
        <w:t>、</w:t>
      </w:r>
      <w:r w:rsidR="004A4265" w:rsidRPr="00DF21BB">
        <w:t>Microsoft Window</w:t>
      </w:r>
      <w:r w:rsidR="00221B05">
        <w:rPr>
          <w:rFonts w:hint="eastAsia"/>
        </w:rPr>
        <w:t>s</w:t>
      </w:r>
      <w:r w:rsidR="004A4265" w:rsidRPr="00DF21BB">
        <w:t xml:space="preserve"> 8 Pro</w:t>
      </w:r>
    </w:p>
    <w:p w14:paraId="54582955" w14:textId="7AB74955" w:rsidR="00A73F23"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開發工具：</w:t>
      </w:r>
      <w:r w:rsidR="00CD4A75" w:rsidRPr="00DF21BB">
        <w:rPr>
          <w:rFonts w:hint="eastAsia"/>
        </w:rPr>
        <w:tab/>
      </w:r>
      <w:r w:rsidR="004A4265" w:rsidRPr="00DF21BB">
        <w:t>Sublime Text 2</w:t>
      </w:r>
      <w:r w:rsidR="00F32C34">
        <w:t xml:space="preserve"> (</w:t>
      </w:r>
      <w:r w:rsidR="00F32C34">
        <w:rPr>
          <w:rFonts w:hint="eastAsia"/>
        </w:rPr>
        <w:t>純文字編輯器</w:t>
      </w:r>
      <w:r w:rsidR="00F32C34">
        <w:t>)</w:t>
      </w:r>
      <w:r w:rsidR="00F32C34" w:rsidRPr="00DF21BB">
        <w:t>、</w:t>
      </w:r>
      <w:r w:rsidR="00F32C34" w:rsidRPr="00DF21BB">
        <w:t>Google Chrome</w:t>
      </w:r>
      <w:r w:rsidR="00F32C34">
        <w:rPr>
          <w:rFonts w:hint="eastAsia"/>
        </w:rPr>
        <w:t xml:space="preserve"> (</w:t>
      </w:r>
      <w:r w:rsidR="00F32C34">
        <w:rPr>
          <w:rFonts w:hint="eastAsia"/>
        </w:rPr>
        <w:t>瀏覽器開發環境</w:t>
      </w:r>
      <w:r w:rsidR="00F32C34">
        <w:rPr>
          <w:rFonts w:hint="eastAsia"/>
        </w:rPr>
        <w:t>)</w:t>
      </w:r>
      <w:r w:rsidR="004A4265" w:rsidRPr="00DF21BB">
        <w:t>、</w:t>
      </w:r>
      <w:r w:rsidR="004A4265" w:rsidRPr="00DF21BB">
        <w:t>SourceTree</w:t>
      </w:r>
      <w:r w:rsidR="00F32C34">
        <w:rPr>
          <w:rFonts w:hint="eastAsia"/>
        </w:rPr>
        <w:t xml:space="preserve"> (</w:t>
      </w:r>
      <w:r w:rsidR="00F32C34">
        <w:t>git</w:t>
      </w:r>
      <w:r w:rsidR="00F32C34">
        <w:rPr>
          <w:rFonts w:hint="eastAsia"/>
        </w:rPr>
        <w:t>版本控管</w:t>
      </w:r>
      <w:r w:rsidR="00F32C34">
        <w:rPr>
          <w:rFonts w:hint="eastAsia"/>
        </w:rPr>
        <w:t>)</w:t>
      </w:r>
      <w:r w:rsidR="004A4265" w:rsidRPr="00DF21BB">
        <w:t>、</w:t>
      </w:r>
      <w:r w:rsidR="004A4265" w:rsidRPr="00DF21BB">
        <w:t>Mou</w:t>
      </w:r>
      <w:r w:rsidR="00F32C34">
        <w:rPr>
          <w:rFonts w:hint="eastAsia"/>
        </w:rPr>
        <w:t xml:space="preserve"> (</w:t>
      </w:r>
      <w:r w:rsidR="00F32C34">
        <w:t>Markdown</w:t>
      </w:r>
      <w:r w:rsidR="00F32C34">
        <w:rPr>
          <w:rFonts w:hint="eastAsia"/>
        </w:rPr>
        <w:t>編輯器</w:t>
      </w:r>
      <w:r w:rsidR="00F32C34">
        <w:rPr>
          <w:rFonts w:hint="eastAsia"/>
        </w:rPr>
        <w:t>)</w:t>
      </w:r>
    </w:p>
    <w:p w14:paraId="346CD552" w14:textId="1EC350AF" w:rsidR="00645A58" w:rsidRPr="00DF21BB" w:rsidRDefault="00A61C03" w:rsidP="00F32C34">
      <w:pPr>
        <w:pStyle w:val="ae"/>
        <w:numPr>
          <w:ilvl w:val="0"/>
          <w:numId w:val="3"/>
        </w:numPr>
        <w:tabs>
          <w:tab w:val="left" w:pos="284"/>
          <w:tab w:val="left" w:pos="1701"/>
        </w:tabs>
        <w:ind w:leftChars="0" w:left="1700" w:hangingChars="607" w:hanging="1700"/>
      </w:pPr>
      <w:r w:rsidRPr="00DF21BB">
        <w:rPr>
          <w:rFonts w:hint="eastAsia"/>
        </w:rPr>
        <w:t>開發語言：</w:t>
      </w:r>
      <w:r w:rsidR="00CD4A75" w:rsidRPr="00DF21BB">
        <w:rPr>
          <w:rFonts w:hint="eastAsia"/>
        </w:rPr>
        <w:tab/>
      </w:r>
      <w:r w:rsidR="004A4265" w:rsidRPr="00DF21BB">
        <w:t>HTML 5</w:t>
      </w:r>
      <w:r w:rsidR="004A4265" w:rsidRPr="00DF21BB">
        <w:t>、</w:t>
      </w:r>
      <w:r w:rsidR="004A4265" w:rsidRPr="00DF21BB">
        <w:t>JavaScript</w:t>
      </w:r>
      <w:r w:rsidR="004A4265" w:rsidRPr="00DF21BB">
        <w:t>、</w:t>
      </w:r>
      <w:r w:rsidR="004A4265" w:rsidRPr="00DF21BB">
        <w:t>jQuery</w:t>
      </w:r>
      <w:r w:rsidR="004A4265" w:rsidRPr="00DF21BB">
        <w:t>、</w:t>
      </w:r>
      <w:r w:rsidR="004A4265" w:rsidRPr="00DF21BB">
        <w:t>jQuery UI</w:t>
      </w:r>
      <w:r w:rsidR="004A4265" w:rsidRPr="00DF21BB">
        <w:t>、</w:t>
      </w:r>
      <w:r w:rsidR="004A4265" w:rsidRPr="00DF21BB">
        <w:t>CSS</w:t>
      </w:r>
      <w:r w:rsidR="004A4265" w:rsidRPr="00DF21BB">
        <w:t>、</w:t>
      </w:r>
      <w:r w:rsidR="004A4265" w:rsidRPr="00DF21BB">
        <w:t>php</w:t>
      </w:r>
      <w:r w:rsidR="00F32C34">
        <w:rPr>
          <w:rFonts w:hint="eastAsia"/>
        </w:rPr>
        <w:t xml:space="preserve"> (</w:t>
      </w:r>
      <w:r w:rsidR="00F32C34">
        <w:rPr>
          <w:rFonts w:hint="eastAsia"/>
        </w:rPr>
        <w:t>樣板檔上傳介面</w:t>
      </w:r>
      <w:r w:rsidR="00F32C34">
        <w:rPr>
          <w:rFonts w:hint="eastAsia"/>
        </w:rPr>
        <w:t>)</w:t>
      </w:r>
      <w:r w:rsidR="004A4265" w:rsidRPr="00DF21BB">
        <w:t>、</w:t>
      </w:r>
      <w:r w:rsidR="004A4265" w:rsidRPr="00DF21BB">
        <w:t>Markdown</w:t>
      </w:r>
      <w:del w:id="1640" w:author="Haraguroicha Hsu" w:date="2013-07-02T09:37:00Z">
        <w:r w:rsidR="00F32C34" w:rsidDel="002D1E84">
          <w:rPr>
            <w:rFonts w:hint="eastAsia"/>
          </w:rPr>
          <w:delText>)</w:delText>
        </w:r>
      </w:del>
    </w:p>
    <w:p w14:paraId="1C8F4674" w14:textId="77777777" w:rsidR="000C3694" w:rsidRPr="00DF21BB" w:rsidRDefault="000C3694" w:rsidP="000C3694">
      <w:pPr>
        <w:ind w:firstLineChars="0" w:firstLine="0"/>
      </w:pPr>
    </w:p>
    <w:p w14:paraId="4EABEEC5" w14:textId="77777777" w:rsidR="006E168B" w:rsidRPr="00DF21BB" w:rsidRDefault="006E168B" w:rsidP="002B7288">
      <w:pPr>
        <w:ind w:firstLineChars="0"/>
        <w:sectPr w:rsidR="006E168B" w:rsidRPr="00DF21BB" w:rsidSect="00DC4F25">
          <w:pgSz w:w="11906" w:h="16838"/>
          <w:pgMar w:top="1134" w:right="1134" w:bottom="1134" w:left="1134" w:header="851" w:footer="992" w:gutter="0"/>
          <w:cols w:space="425"/>
          <w:docGrid w:type="lines" w:linePitch="360"/>
        </w:sectPr>
      </w:pPr>
    </w:p>
    <w:p w14:paraId="63D0F476" w14:textId="03DE2F7B" w:rsidR="004A4265" w:rsidRPr="00DF21BB" w:rsidRDefault="00640314" w:rsidP="003A0BF2">
      <w:pPr>
        <w:pStyle w:val="1"/>
      </w:pPr>
      <w:bookmarkStart w:id="1641" w:name="_Toc357866748"/>
      <w:bookmarkStart w:id="1642" w:name="_Toc361079411"/>
      <w:r w:rsidRPr="00DF21BB">
        <w:rPr>
          <w:rFonts w:hint="eastAsia"/>
        </w:rPr>
        <w:lastRenderedPageBreak/>
        <w:t>研究結果與討論</w:t>
      </w:r>
      <w:bookmarkEnd w:id="1641"/>
      <w:bookmarkEnd w:id="1642"/>
    </w:p>
    <w:p w14:paraId="2B8B872B" w14:textId="21F836BC" w:rsidR="00D74FEB" w:rsidRPr="00DF21BB" w:rsidRDefault="00640314" w:rsidP="003A0BF2">
      <w:pPr>
        <w:pStyle w:val="2"/>
      </w:pPr>
      <w:bookmarkStart w:id="1643" w:name="_Toc357866749"/>
      <w:bookmarkStart w:id="1644" w:name="_Toc361079412"/>
      <w:r w:rsidRPr="00DF21BB">
        <w:rPr>
          <w:rFonts w:hint="eastAsia"/>
        </w:rPr>
        <w:t>研究結果</w:t>
      </w:r>
      <w:bookmarkEnd w:id="1643"/>
      <w:bookmarkEnd w:id="1644"/>
    </w:p>
    <w:p w14:paraId="17D6B351" w14:textId="77777777" w:rsidR="00640314" w:rsidRPr="00DF21BB" w:rsidRDefault="00640314" w:rsidP="004E4C6B">
      <w:pPr>
        <w:ind w:firstLine="560"/>
      </w:pPr>
      <w:r w:rsidRPr="00DF21BB">
        <w:rPr>
          <w:rFonts w:hint="eastAsia"/>
        </w:rPr>
        <w:t>以系統中各個模組處理的過程與結果來分別敘述內容如下。</w:t>
      </w:r>
    </w:p>
    <w:p w14:paraId="3446D195" w14:textId="426E6AC7" w:rsidR="00166CC9" w:rsidRPr="00DF21BB" w:rsidRDefault="00640314" w:rsidP="003A0BF2">
      <w:pPr>
        <w:pStyle w:val="3"/>
      </w:pPr>
      <w:bookmarkStart w:id="1645" w:name="_Toc357866750"/>
      <w:bookmarkStart w:id="1646" w:name="_Toc361079413"/>
      <w:r w:rsidRPr="00DF21BB">
        <w:rPr>
          <w:rFonts w:hint="eastAsia"/>
        </w:rPr>
        <w:t>樣板管理模組</w:t>
      </w:r>
      <w:bookmarkEnd w:id="1645"/>
      <w:bookmarkEnd w:id="1646"/>
    </w:p>
    <w:p w14:paraId="210338C6" w14:textId="5ACF9C0B" w:rsidR="00640314" w:rsidRPr="00DF21BB" w:rsidRDefault="00640314" w:rsidP="004E4C6B">
      <w:pPr>
        <w:ind w:firstLine="560"/>
      </w:pPr>
      <w:r w:rsidRPr="00DF21BB">
        <w:t>模組對應的時候會經由</w:t>
      </w:r>
      <w:r w:rsidRPr="00DF21BB">
        <w:t>md5</w:t>
      </w:r>
      <w:r w:rsidRPr="00DF21BB">
        <w:t>編碼產生一段由單張代碼與機構代碼所組成的路徑，當查詢樣板檔時，如果沒有對應的樣板檔，則有下面兩種狀況處理：</w:t>
      </w:r>
    </w:p>
    <w:p w14:paraId="4FCABF80" w14:textId="77777777" w:rsidR="00640314" w:rsidRPr="00DF21BB" w:rsidRDefault="00640314" w:rsidP="00DB7C26">
      <w:pPr>
        <w:pStyle w:val="ae"/>
        <w:numPr>
          <w:ilvl w:val="0"/>
          <w:numId w:val="23"/>
        </w:numPr>
        <w:ind w:leftChars="0" w:firstLineChars="0"/>
        <w:rPr>
          <w:lang w:val="en"/>
        </w:rPr>
      </w:pPr>
      <w:r w:rsidRPr="00DF21BB">
        <w:rPr>
          <w:lang w:val="en"/>
        </w:rPr>
        <w:t>單張代碼有預設的樣板檔</w:t>
      </w:r>
    </w:p>
    <w:p w14:paraId="69A22F0E" w14:textId="30215F47" w:rsidR="00640314" w:rsidRPr="00DF21BB" w:rsidRDefault="00640314" w:rsidP="00DB7C26">
      <w:pPr>
        <w:pStyle w:val="ae"/>
        <w:numPr>
          <w:ilvl w:val="0"/>
          <w:numId w:val="23"/>
        </w:numPr>
        <w:ind w:leftChars="0" w:firstLineChars="0"/>
        <w:rPr>
          <w:lang w:val="en"/>
        </w:rPr>
      </w:pPr>
      <w:r w:rsidRPr="00DF21BB">
        <w:rPr>
          <w:lang w:val="en"/>
        </w:rPr>
        <w:t>完全無法對應</w:t>
      </w:r>
    </w:p>
    <w:p w14:paraId="71057F50" w14:textId="6BF2A2BF" w:rsidR="00640314" w:rsidRPr="00DF21BB" w:rsidRDefault="00640314" w:rsidP="004E4C6B">
      <w:pPr>
        <w:ind w:firstLine="560"/>
      </w:pPr>
      <w:r w:rsidRPr="00DF21BB">
        <w:t>這兩種狀況我們分別以</w:t>
      </w:r>
      <w:r w:rsidRPr="00DF21BB">
        <w:t>curl</w:t>
      </w:r>
      <w:r w:rsidRPr="00DF21BB">
        <w:t>公用程式執行指令查詢伺服器回應會有以下</w:t>
      </w:r>
      <w:r w:rsidR="00C668FA">
        <w:rPr>
          <w:rFonts w:hint="eastAsia"/>
        </w:rPr>
        <w:t>伺服器回應</w:t>
      </w:r>
      <w:r w:rsidRPr="00DF21BB">
        <w:t>結果：</w:t>
      </w:r>
    </w:p>
    <w:p w14:paraId="0B50EF1A" w14:textId="26922922" w:rsidR="00640314" w:rsidRPr="00DF21BB" w:rsidRDefault="00640314" w:rsidP="00DB7C26">
      <w:pPr>
        <w:pStyle w:val="ae"/>
        <w:numPr>
          <w:ilvl w:val="0"/>
          <w:numId w:val="24"/>
        </w:numPr>
        <w:ind w:leftChars="0" w:firstLineChars="0"/>
        <w:rPr>
          <w:lang w:val="en"/>
        </w:rPr>
      </w:pPr>
      <w:r w:rsidRPr="00DF21BB">
        <w:rPr>
          <w:lang w:val="en"/>
        </w:rPr>
        <w:t>單張代碼有預設的樣板檔</w:t>
      </w:r>
      <w:ins w:id="1647" w:author="Haraguroicha Hsu" w:date="2013-07-02T09:35:00Z">
        <w:r w:rsidR="000056DB">
          <w:rPr>
            <w:rFonts w:hint="eastAsia"/>
            <w:lang w:val="en"/>
          </w:rPr>
          <w:t>，</w:t>
        </w:r>
      </w:ins>
      <w:del w:id="1648" w:author="Haraguroicha Hsu" w:date="2013-07-02T09:35:00Z">
        <w:r w:rsidR="00C668FA" w:rsidRPr="00C668FA" w:rsidDel="000056DB">
          <w:rPr>
            <w:rFonts w:hint="eastAsia"/>
            <w:lang w:val="en"/>
          </w:rPr>
          <w:delText>(</w:delText>
        </w:r>
      </w:del>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_Ref231942227 \h</w:instrText>
      </w:r>
      <w:r w:rsidR="00C668FA">
        <w:rPr>
          <w:lang w:val="en"/>
        </w:rPr>
        <w:instrText xml:space="preserve"> </w:instrText>
      </w:r>
      <w:r w:rsidR="00C668FA">
        <w:rPr>
          <w:lang w:val="en"/>
        </w:rPr>
      </w:r>
      <w:r w:rsidR="00C668FA">
        <w:rPr>
          <w:lang w:val="en"/>
        </w:rPr>
        <w:fldChar w:fldCharType="separate"/>
      </w:r>
      <w:ins w:id="1649" w:author="腹黒い茶" w:date="2013-07-08T20:37:00Z">
        <w:r w:rsidR="007D7F2F" w:rsidRPr="00DF21BB">
          <w:rPr>
            <w:rFonts w:hint="eastAsia"/>
          </w:rPr>
          <w:t>圖</w:t>
        </w:r>
        <w:r w:rsidR="007D7F2F" w:rsidRPr="00DF21BB">
          <w:rPr>
            <w:rFonts w:hint="eastAsia"/>
          </w:rPr>
          <w:t xml:space="preserve"> </w:t>
        </w:r>
        <w:r w:rsidR="007D7F2F">
          <w:rPr>
            <w:noProof/>
          </w:rPr>
          <w:t>11</w:t>
        </w:r>
      </w:ins>
      <w:ins w:id="1650" w:author="Haraguroicha Hsu" w:date="2013-07-07T20:12:00Z">
        <w:del w:id="1651" w:author="腹黒い茶" w:date="2013-07-08T20:34:00Z">
          <w:r w:rsidR="00A24B75" w:rsidRPr="00DF21BB" w:rsidDel="007D7F2F">
            <w:rPr>
              <w:rFonts w:hint="eastAsia"/>
            </w:rPr>
            <w:delText>圖</w:delText>
          </w:r>
          <w:r w:rsidR="00A24B75" w:rsidRPr="00DF21BB" w:rsidDel="007D7F2F">
            <w:rPr>
              <w:rFonts w:hint="eastAsia"/>
            </w:rPr>
            <w:delText xml:space="preserve"> </w:delText>
          </w:r>
          <w:r w:rsidR="00A24B75" w:rsidDel="007D7F2F">
            <w:rPr>
              <w:noProof/>
            </w:rPr>
            <w:delText>11</w:delText>
          </w:r>
        </w:del>
      </w:ins>
      <w:del w:id="1652" w:author="腹黒い茶" w:date="2013-07-08T20:34:00Z">
        <w:r w:rsidR="00F76BDD" w:rsidRPr="00DF21BB" w:rsidDel="007D7F2F">
          <w:rPr>
            <w:rFonts w:hint="eastAsia"/>
          </w:rPr>
          <w:delText>圖</w:delText>
        </w:r>
        <w:r w:rsidR="00F76BDD" w:rsidRPr="00DF21BB" w:rsidDel="007D7F2F">
          <w:rPr>
            <w:rFonts w:hint="eastAsia"/>
          </w:rPr>
          <w:delText xml:space="preserve"> </w:delText>
        </w:r>
        <w:r w:rsidR="00F76BDD" w:rsidDel="007D7F2F">
          <w:rPr>
            <w:noProof/>
          </w:rPr>
          <w:delText>3</w:delText>
        </w:r>
      </w:del>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_Ref231942234 \h</w:instrText>
      </w:r>
      <w:r w:rsidR="00C668FA">
        <w:rPr>
          <w:lang w:val="en"/>
        </w:rPr>
        <w:instrText xml:space="preserve"> </w:instrText>
      </w:r>
      <w:r w:rsidR="00C668FA">
        <w:rPr>
          <w:lang w:val="en"/>
        </w:rPr>
      </w:r>
      <w:r w:rsidR="00C668FA">
        <w:rPr>
          <w:lang w:val="en"/>
        </w:rPr>
        <w:fldChar w:fldCharType="separate"/>
      </w:r>
      <w:ins w:id="1653" w:author="腹黒い茶" w:date="2013-07-08T20:37:00Z">
        <w:r w:rsidR="007D7F2F" w:rsidRPr="00DF21BB">
          <w:rPr>
            <w:rFonts w:hint="eastAsia"/>
          </w:rPr>
          <w:t>圖</w:t>
        </w:r>
        <w:r w:rsidR="007D7F2F" w:rsidRPr="00DF21BB">
          <w:rPr>
            <w:rFonts w:hint="eastAsia"/>
          </w:rPr>
          <w:t xml:space="preserve"> </w:t>
        </w:r>
        <w:r w:rsidR="007D7F2F">
          <w:rPr>
            <w:noProof/>
          </w:rPr>
          <w:t>12</w:t>
        </w:r>
      </w:ins>
      <w:ins w:id="1654" w:author="Haraguroicha Hsu" w:date="2013-07-07T20:12:00Z">
        <w:del w:id="1655" w:author="腹黒い茶" w:date="2013-07-08T20:34:00Z">
          <w:r w:rsidR="00A24B75" w:rsidRPr="00DF21BB" w:rsidDel="007D7F2F">
            <w:rPr>
              <w:rFonts w:hint="eastAsia"/>
            </w:rPr>
            <w:delText>圖</w:delText>
          </w:r>
          <w:r w:rsidR="00A24B75" w:rsidRPr="00DF21BB" w:rsidDel="007D7F2F">
            <w:rPr>
              <w:rFonts w:hint="eastAsia"/>
            </w:rPr>
            <w:delText xml:space="preserve"> </w:delText>
          </w:r>
          <w:r w:rsidR="00A24B75" w:rsidDel="007D7F2F">
            <w:rPr>
              <w:noProof/>
            </w:rPr>
            <w:delText>12</w:delText>
          </w:r>
        </w:del>
      </w:ins>
      <w:del w:id="1656" w:author="腹黒い茶" w:date="2013-07-08T20:34:00Z">
        <w:r w:rsidR="00F76BDD" w:rsidRPr="00DF21BB" w:rsidDel="007D7F2F">
          <w:rPr>
            <w:rFonts w:hint="eastAsia"/>
          </w:rPr>
          <w:delText>圖</w:delText>
        </w:r>
        <w:r w:rsidR="00F76BDD" w:rsidRPr="00DF21BB" w:rsidDel="007D7F2F">
          <w:rPr>
            <w:rFonts w:hint="eastAsia"/>
          </w:rPr>
          <w:delText xml:space="preserve"> </w:delText>
        </w:r>
        <w:r w:rsidR="00F76BDD" w:rsidDel="007D7F2F">
          <w:rPr>
            <w:noProof/>
          </w:rPr>
          <w:delText>4</w:delText>
        </w:r>
      </w:del>
      <w:r w:rsidR="00C668FA">
        <w:rPr>
          <w:lang w:val="en"/>
        </w:rPr>
        <w:fldChar w:fldCharType="end"/>
      </w:r>
      <w:del w:id="1657" w:author="Haraguroicha Hsu" w:date="2013-07-02T09:35:00Z">
        <w:r w:rsidR="00C668FA" w:rsidRPr="00C668FA" w:rsidDel="000056DB">
          <w:rPr>
            <w:rFonts w:hint="eastAsia"/>
            <w:lang w:val="en"/>
          </w:rPr>
          <w:delText>)</w:delText>
        </w:r>
      </w:del>
    </w:p>
    <w:p w14:paraId="7B579FEE" w14:textId="3867DD25" w:rsidR="00640314" w:rsidRPr="00DF21BB" w:rsidRDefault="00FA27D6" w:rsidP="004E4C6B">
      <w:pPr>
        <w:pStyle w:val="afc"/>
        <w:ind w:left="-1120" w:right="-1120"/>
        <w:rPr>
          <w:rFonts w:eastAsia="標楷體"/>
        </w:rPr>
      </w:pPr>
      <w:r>
        <w:rPr>
          <w:rFonts w:eastAsia="標楷體"/>
        </w:rPr>
        <w:drawing>
          <wp:inline distT="0" distB="0" distL="0" distR="0" wp14:anchorId="54882539" wp14:editId="0954214E">
            <wp:extent cx="5979600" cy="435600"/>
            <wp:effectExtent l="0" t="0" r="0" b="3175"/>
            <wp:docPr id="22" name="圖片 22" descr="Macintosh HD:Users:chaochan:Dropbox:Institute:CDA2graph:documents:image:121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121_curl_bash.png"/>
                    <pic:cNvPicPr>
                      <a:picLocks noChangeAspect="1" noChangeArrowheads="1"/>
                    </pic:cNvPicPr>
                  </pic:nvPicPr>
                  <pic:blipFill rotWithShape="1">
                    <a:blip r:embed="rId33">
                      <a:extLst>
                        <a:ext uri="{28A0092B-C50C-407E-A947-70E740481C1C}">
                          <a14:useLocalDpi xmlns:a14="http://schemas.microsoft.com/office/drawing/2010/main" val="0"/>
                        </a:ext>
                      </a:extLst>
                    </a:blip>
                    <a:srcRect r="48090"/>
                    <a:stretch/>
                  </pic:blipFill>
                  <pic:spPr bwMode="auto">
                    <a:xfrm>
                      <a:off x="0" y="0"/>
                      <a:ext cx="5979600" cy="435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B615FC9" w14:textId="4FE58FAB" w:rsidR="00345ACB" w:rsidDel="00AF12D9" w:rsidRDefault="006F23ED">
      <w:pPr>
        <w:pStyle w:val="af0"/>
        <w:rPr>
          <w:del w:id="1658" w:author="腹黒い茶" w:date="2013-07-08T20:25:00Z"/>
        </w:rPr>
      </w:pPr>
      <w:bookmarkStart w:id="1659" w:name="_Ref231942227"/>
      <w:bookmarkStart w:id="1660" w:name="_Ref231942209"/>
      <w:bookmarkStart w:id="1661" w:name="_Toc234187556"/>
      <w:bookmarkStart w:id="1662" w:name="_Toc36107970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663" w:author="腹黒い茶" w:date="2013-07-08T20:37:00Z">
        <w:r w:rsidR="007D7F2F">
          <w:rPr>
            <w:noProof/>
          </w:rPr>
          <w:t>11</w:t>
        </w:r>
      </w:ins>
      <w:ins w:id="1664" w:author="Haraguroicha Hsu" w:date="2013-07-07T20:12:00Z">
        <w:del w:id="1665" w:author="腹黒い茶" w:date="2013-07-08T20:34:00Z">
          <w:r w:rsidR="00A24B75" w:rsidDel="007D7F2F">
            <w:rPr>
              <w:noProof/>
            </w:rPr>
            <w:delText>11</w:delText>
          </w:r>
        </w:del>
      </w:ins>
      <w:del w:id="1666" w:author="腹黒い茶" w:date="2013-07-08T20:34:00Z">
        <w:r w:rsidR="00F76BDD" w:rsidDel="007D7F2F">
          <w:rPr>
            <w:noProof/>
          </w:rPr>
          <w:delText>3</w:delText>
        </w:r>
      </w:del>
      <w:r w:rsidRPr="00DF21BB">
        <w:fldChar w:fldCharType="end"/>
      </w:r>
      <w:bookmarkEnd w:id="1659"/>
      <w:r w:rsidR="000F21C6" w:rsidRPr="00DF21BB">
        <w:rPr>
          <w:rFonts w:hint="eastAsia"/>
        </w:rPr>
        <w:t xml:space="preserve"> </w:t>
      </w:r>
      <w:r w:rsidRPr="00DF21BB">
        <w:rPr>
          <w:rFonts w:hint="eastAsia"/>
        </w:rPr>
        <w:t>單張代碼有預設樣板檔的查詢命令</w:t>
      </w:r>
      <w:bookmarkEnd w:id="1660"/>
      <w:bookmarkEnd w:id="1661"/>
      <w:bookmarkEnd w:id="1662"/>
    </w:p>
    <w:p w14:paraId="0E8B55E9" w14:textId="34C57F2B" w:rsidR="003861B1" w:rsidRPr="003861B1" w:rsidRDefault="00AF12D9">
      <w:pPr>
        <w:pStyle w:val="af0"/>
        <w:pPrChange w:id="1667" w:author="腹黒い茶" w:date="2013-07-08T20:25:00Z">
          <w:pPr>
            <w:pStyle w:val="af1"/>
          </w:pPr>
        </w:pPrChange>
      </w:pPr>
      <w:ins w:id="1668" w:author="腹黒い茶" w:date="2013-07-08T20:25:00Z">
        <w:r>
          <w:rPr>
            <w:rFonts w:hint="eastAsia"/>
          </w:rPr>
          <w:t>，</w:t>
        </w:r>
      </w:ins>
      <w:r w:rsidR="005F724E" w:rsidRPr="005F724E">
        <w:rPr>
          <w:rFonts w:hint="eastAsia"/>
        </w:rPr>
        <w:t>使用</w:t>
      </w:r>
      <w:r w:rsidR="005F724E" w:rsidRPr="005F724E">
        <w:rPr>
          <w:rFonts w:hint="eastAsia"/>
        </w:rPr>
        <w:t>curl</w:t>
      </w:r>
      <w:r w:rsidR="005F724E" w:rsidRPr="005F724E">
        <w:rPr>
          <w:rFonts w:hint="eastAsia"/>
        </w:rPr>
        <w:t>公用工具</w:t>
      </w:r>
      <w:r w:rsidR="00EA3380">
        <w:rPr>
          <w:rFonts w:hint="eastAsia"/>
        </w:rPr>
        <w:t>並且追蹤資源轉向以及顯示伺服器回應結果查詢忽略伺服器憑證錯誤查詢</w:t>
      </w:r>
    </w:p>
    <w:p w14:paraId="21A46395" w14:textId="36E81E2B" w:rsidR="00345ACB" w:rsidRPr="00DF21BB" w:rsidRDefault="00345ACB" w:rsidP="004E4C6B">
      <w:pPr>
        <w:pStyle w:val="afc"/>
        <w:ind w:left="-1120" w:right="-1120"/>
        <w:rPr>
          <w:rFonts w:eastAsia="標楷體"/>
        </w:rPr>
      </w:pPr>
      <w:r w:rsidRPr="00DF21BB">
        <w:rPr>
          <w:rFonts w:eastAsia="標楷體" w:hint="eastAsia"/>
        </w:rPr>
        <w:lastRenderedPageBreak/>
        <w:drawing>
          <wp:inline distT="0" distB="0" distL="0" distR="0" wp14:anchorId="62C6C626" wp14:editId="7E538B37">
            <wp:extent cx="3708000" cy="3168000"/>
            <wp:effectExtent l="0" t="0" r="698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Macintosh HD:Users:chaochan:Dropbox:Institute:CDA2graph:documents:image:121_HTTP_Header.png"/>
                    <pic:cNvPicPr>
                      <a:picLocks noChangeAspect="1" noChangeArrowheads="1"/>
                    </pic:cNvPicPr>
                  </pic:nvPicPr>
                  <pic:blipFill rotWithShape="1">
                    <a:blip r:embed="rId34">
                      <a:extLst>
                        <a:ext uri="{28A0092B-C50C-407E-A947-70E740481C1C}">
                          <a14:useLocalDpi xmlns:a14="http://schemas.microsoft.com/office/drawing/2010/main" val="0"/>
                        </a:ext>
                      </a:extLst>
                    </a:blip>
                    <a:srcRect r="72449" b="39284"/>
                    <a:stretch/>
                  </pic:blipFill>
                  <pic:spPr bwMode="auto">
                    <a:xfrm>
                      <a:off x="0" y="0"/>
                      <a:ext cx="3708000" cy="3168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A6C3B72" w14:textId="17AC6B9E" w:rsidR="006F23ED" w:rsidDel="00AF12D9" w:rsidRDefault="006F23ED">
      <w:pPr>
        <w:pStyle w:val="af0"/>
        <w:rPr>
          <w:del w:id="1669" w:author="腹黒い茶" w:date="2013-07-08T20:25:00Z"/>
        </w:rPr>
      </w:pPr>
      <w:bookmarkStart w:id="1670" w:name="_Ref231942234"/>
      <w:bookmarkStart w:id="1671" w:name="_Toc234187557"/>
      <w:bookmarkStart w:id="1672" w:name="_Toc36107970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673" w:author="腹黒い茶" w:date="2013-07-08T20:37:00Z">
        <w:r w:rsidR="007D7F2F">
          <w:rPr>
            <w:noProof/>
          </w:rPr>
          <w:t>12</w:t>
        </w:r>
      </w:ins>
      <w:ins w:id="1674" w:author="Haraguroicha Hsu" w:date="2013-07-07T20:12:00Z">
        <w:del w:id="1675" w:author="腹黒い茶" w:date="2013-07-08T20:34:00Z">
          <w:r w:rsidR="00A24B75" w:rsidDel="007D7F2F">
            <w:rPr>
              <w:noProof/>
            </w:rPr>
            <w:delText>12</w:delText>
          </w:r>
        </w:del>
      </w:ins>
      <w:del w:id="1676" w:author="腹黒い茶" w:date="2013-07-08T20:34:00Z">
        <w:r w:rsidR="00F76BDD" w:rsidDel="007D7F2F">
          <w:rPr>
            <w:noProof/>
          </w:rPr>
          <w:delText>4</w:delText>
        </w:r>
      </w:del>
      <w:r w:rsidRPr="00DF21BB">
        <w:fldChar w:fldCharType="end"/>
      </w:r>
      <w:bookmarkEnd w:id="1670"/>
      <w:r w:rsidR="000F21C6" w:rsidRPr="00DF21BB">
        <w:rPr>
          <w:rFonts w:hint="eastAsia"/>
        </w:rPr>
        <w:t xml:space="preserve"> </w:t>
      </w:r>
      <w:r w:rsidRPr="00DF21BB">
        <w:rPr>
          <w:rFonts w:hint="eastAsia"/>
        </w:rPr>
        <w:t>單張代碼有預設樣板檔的回應結果</w:t>
      </w:r>
      <w:bookmarkEnd w:id="1671"/>
      <w:bookmarkEnd w:id="1672"/>
    </w:p>
    <w:p w14:paraId="188A592A" w14:textId="4CA93B74" w:rsidR="003861B1" w:rsidRPr="003861B1" w:rsidRDefault="00AF12D9">
      <w:pPr>
        <w:pStyle w:val="af0"/>
        <w:pPrChange w:id="1677" w:author="腹黒い茶" w:date="2013-07-08T20:25:00Z">
          <w:pPr>
            <w:pStyle w:val="af1"/>
            <w:ind w:firstLine="560"/>
          </w:pPr>
        </w:pPrChange>
      </w:pPr>
      <w:ins w:id="1678" w:author="腹黒い茶" w:date="2013-07-08T20:25:00Z">
        <w:r>
          <w:rPr>
            <w:rFonts w:hint="eastAsia"/>
          </w:rPr>
          <w:t>，</w:t>
        </w:r>
      </w:ins>
      <w:r w:rsidR="003861B1">
        <w:rPr>
          <w:rFonts w:hint="eastAsia"/>
        </w:rPr>
        <w:t>伺服器分兩階段回應資料：</w:t>
      </w:r>
      <w:r w:rsidR="003861B1">
        <w:rPr>
          <w:rFonts w:hint="eastAsia"/>
        </w:rPr>
        <w:t>1. 307</w:t>
      </w:r>
      <w:r w:rsidR="003861B1">
        <w:rPr>
          <w:rFonts w:hint="eastAsia"/>
        </w:rPr>
        <w:t>暫時轉向</w:t>
      </w:r>
      <w:r w:rsidR="003861B1">
        <w:rPr>
          <w:rFonts w:hint="eastAsia"/>
        </w:rPr>
        <w:t xml:space="preserve"> 2. 200 </w:t>
      </w:r>
      <w:r w:rsidR="003861B1">
        <w:rPr>
          <w:rFonts w:hint="eastAsia"/>
        </w:rPr>
        <w:t>完成</w:t>
      </w:r>
    </w:p>
    <w:p w14:paraId="69AE8729" w14:textId="5040BA91" w:rsidR="00640314" w:rsidRPr="00DF21BB" w:rsidRDefault="00640314" w:rsidP="00DB7C26">
      <w:pPr>
        <w:pStyle w:val="ae"/>
        <w:numPr>
          <w:ilvl w:val="0"/>
          <w:numId w:val="24"/>
        </w:numPr>
        <w:ind w:leftChars="0" w:firstLineChars="0"/>
        <w:rPr>
          <w:lang w:val="en"/>
        </w:rPr>
      </w:pPr>
      <w:r w:rsidRPr="00DF21BB">
        <w:rPr>
          <w:rFonts w:hint="eastAsia"/>
          <w:lang w:val="en"/>
        </w:rPr>
        <w:t>完全無法對應</w:t>
      </w:r>
      <w:ins w:id="1679" w:author="Haraguroicha Hsu" w:date="2013-07-02T09:35:00Z">
        <w:r w:rsidR="000056DB">
          <w:rPr>
            <w:rFonts w:hint="eastAsia"/>
            <w:lang w:val="en"/>
          </w:rPr>
          <w:t>，</w:t>
        </w:r>
      </w:ins>
      <w:del w:id="1680" w:author="Haraguroicha Hsu" w:date="2013-07-02T09:35:00Z">
        <w:r w:rsidR="00C668FA" w:rsidRPr="00C668FA" w:rsidDel="000056DB">
          <w:rPr>
            <w:rFonts w:hint="eastAsia"/>
            <w:lang w:val="en"/>
          </w:rPr>
          <w:delText>(</w:delText>
        </w:r>
      </w:del>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_Ref231942239 \h</w:instrText>
      </w:r>
      <w:r w:rsidR="00C668FA">
        <w:rPr>
          <w:lang w:val="en"/>
        </w:rPr>
        <w:instrText xml:space="preserve"> </w:instrText>
      </w:r>
      <w:r w:rsidR="00C668FA">
        <w:rPr>
          <w:lang w:val="en"/>
        </w:rPr>
      </w:r>
      <w:r w:rsidR="00C668FA">
        <w:rPr>
          <w:lang w:val="en"/>
        </w:rPr>
        <w:fldChar w:fldCharType="separate"/>
      </w:r>
      <w:ins w:id="1681" w:author="腹黒い茶" w:date="2013-07-08T20:37:00Z">
        <w:r w:rsidR="007D7F2F" w:rsidRPr="00DF21BB">
          <w:rPr>
            <w:rFonts w:hint="eastAsia"/>
          </w:rPr>
          <w:t>圖</w:t>
        </w:r>
        <w:r w:rsidR="007D7F2F" w:rsidRPr="00DF21BB">
          <w:rPr>
            <w:rFonts w:hint="eastAsia"/>
          </w:rPr>
          <w:t xml:space="preserve"> </w:t>
        </w:r>
        <w:r w:rsidR="007D7F2F">
          <w:rPr>
            <w:noProof/>
          </w:rPr>
          <w:t>13</w:t>
        </w:r>
      </w:ins>
      <w:ins w:id="1682" w:author="Haraguroicha Hsu" w:date="2013-07-07T20:12:00Z">
        <w:del w:id="1683" w:author="腹黒い茶" w:date="2013-07-08T20:34:00Z">
          <w:r w:rsidR="00A24B75" w:rsidRPr="00DF21BB" w:rsidDel="007D7F2F">
            <w:rPr>
              <w:rFonts w:hint="eastAsia"/>
            </w:rPr>
            <w:delText>圖</w:delText>
          </w:r>
          <w:r w:rsidR="00A24B75" w:rsidRPr="00DF21BB" w:rsidDel="007D7F2F">
            <w:rPr>
              <w:rFonts w:hint="eastAsia"/>
            </w:rPr>
            <w:delText xml:space="preserve"> </w:delText>
          </w:r>
          <w:r w:rsidR="00A24B75" w:rsidDel="007D7F2F">
            <w:rPr>
              <w:noProof/>
            </w:rPr>
            <w:delText>13</w:delText>
          </w:r>
        </w:del>
      </w:ins>
      <w:del w:id="1684" w:author="腹黒い茶" w:date="2013-07-08T20:34:00Z">
        <w:r w:rsidR="00F76BDD" w:rsidRPr="00DF21BB" w:rsidDel="007D7F2F">
          <w:rPr>
            <w:rFonts w:hint="eastAsia"/>
          </w:rPr>
          <w:delText>圖</w:delText>
        </w:r>
        <w:r w:rsidR="00F76BDD" w:rsidRPr="00DF21BB" w:rsidDel="007D7F2F">
          <w:rPr>
            <w:rFonts w:hint="eastAsia"/>
          </w:rPr>
          <w:delText xml:space="preserve"> </w:delText>
        </w:r>
        <w:r w:rsidR="00F76BDD" w:rsidDel="007D7F2F">
          <w:rPr>
            <w:noProof/>
          </w:rPr>
          <w:delText>5</w:delText>
        </w:r>
      </w:del>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_Ref231942246 \h</w:instrText>
      </w:r>
      <w:r w:rsidR="00C668FA">
        <w:rPr>
          <w:lang w:val="en"/>
        </w:rPr>
        <w:instrText xml:space="preserve"> </w:instrText>
      </w:r>
      <w:r w:rsidR="00C668FA">
        <w:rPr>
          <w:lang w:val="en"/>
        </w:rPr>
      </w:r>
      <w:r w:rsidR="00C668FA">
        <w:rPr>
          <w:lang w:val="en"/>
        </w:rPr>
        <w:fldChar w:fldCharType="separate"/>
      </w:r>
      <w:ins w:id="1685" w:author="腹黒い茶" w:date="2013-07-08T20:37:00Z">
        <w:r w:rsidR="007D7F2F" w:rsidRPr="00DF21BB">
          <w:rPr>
            <w:rFonts w:hint="eastAsia"/>
          </w:rPr>
          <w:t>圖</w:t>
        </w:r>
        <w:r w:rsidR="007D7F2F" w:rsidRPr="00DF21BB">
          <w:rPr>
            <w:rFonts w:hint="eastAsia"/>
          </w:rPr>
          <w:t xml:space="preserve"> </w:t>
        </w:r>
        <w:r w:rsidR="007D7F2F">
          <w:rPr>
            <w:noProof/>
          </w:rPr>
          <w:t>14</w:t>
        </w:r>
      </w:ins>
      <w:ins w:id="1686" w:author="Haraguroicha Hsu" w:date="2013-07-07T20:12:00Z">
        <w:del w:id="1687" w:author="腹黒い茶" w:date="2013-07-08T20:34:00Z">
          <w:r w:rsidR="00A24B75" w:rsidRPr="00DF21BB" w:rsidDel="007D7F2F">
            <w:rPr>
              <w:rFonts w:hint="eastAsia"/>
            </w:rPr>
            <w:delText>圖</w:delText>
          </w:r>
          <w:r w:rsidR="00A24B75" w:rsidRPr="00DF21BB" w:rsidDel="007D7F2F">
            <w:rPr>
              <w:rFonts w:hint="eastAsia"/>
            </w:rPr>
            <w:delText xml:space="preserve"> </w:delText>
          </w:r>
          <w:r w:rsidR="00A24B75" w:rsidDel="007D7F2F">
            <w:rPr>
              <w:noProof/>
            </w:rPr>
            <w:delText>14</w:delText>
          </w:r>
        </w:del>
      </w:ins>
      <w:del w:id="1688" w:author="腹黒い茶" w:date="2013-07-08T20:34:00Z">
        <w:r w:rsidR="00F76BDD" w:rsidRPr="00DF21BB" w:rsidDel="007D7F2F">
          <w:rPr>
            <w:rFonts w:hint="eastAsia"/>
          </w:rPr>
          <w:delText>圖</w:delText>
        </w:r>
        <w:r w:rsidR="00F76BDD" w:rsidRPr="00DF21BB" w:rsidDel="007D7F2F">
          <w:rPr>
            <w:rFonts w:hint="eastAsia"/>
          </w:rPr>
          <w:delText xml:space="preserve"> </w:delText>
        </w:r>
        <w:r w:rsidR="00F76BDD" w:rsidDel="007D7F2F">
          <w:rPr>
            <w:noProof/>
          </w:rPr>
          <w:delText>6</w:delText>
        </w:r>
      </w:del>
      <w:r w:rsidR="00C668FA">
        <w:rPr>
          <w:lang w:val="en"/>
        </w:rPr>
        <w:fldChar w:fldCharType="end"/>
      </w:r>
      <w:del w:id="1689" w:author="Haraguroicha Hsu" w:date="2013-07-02T09:35:00Z">
        <w:r w:rsidR="00C668FA" w:rsidRPr="00C668FA" w:rsidDel="000056DB">
          <w:rPr>
            <w:rFonts w:hint="eastAsia"/>
            <w:lang w:val="en"/>
          </w:rPr>
          <w:delText>)</w:delText>
        </w:r>
      </w:del>
    </w:p>
    <w:p w14:paraId="36735AF3" w14:textId="5B4A1FB7" w:rsidR="00640314" w:rsidRPr="00DF21BB" w:rsidRDefault="00FA27D6" w:rsidP="004E4C6B">
      <w:pPr>
        <w:pStyle w:val="afc"/>
        <w:ind w:left="-1120" w:right="-1120"/>
        <w:rPr>
          <w:rFonts w:eastAsia="標楷體"/>
        </w:rPr>
      </w:pPr>
      <w:r>
        <w:rPr>
          <w:rFonts w:eastAsia="標楷體"/>
        </w:rPr>
        <w:drawing>
          <wp:inline distT="0" distB="0" distL="0" distR="0" wp14:anchorId="00F11717" wp14:editId="7B8E4FF3">
            <wp:extent cx="6184800" cy="432000"/>
            <wp:effectExtent l="0" t="0" r="6985" b="6350"/>
            <wp:docPr id="23" name="圖片 23" descr="Macintosh HD:Users:chaochan:Dropbox:Institute:CDA2graph:documents:image:115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115_curl_bash.png"/>
                    <pic:cNvPicPr>
                      <a:picLocks noChangeAspect="1" noChangeArrowheads="1"/>
                    </pic:cNvPicPr>
                  </pic:nvPicPr>
                  <pic:blipFill rotWithShape="1">
                    <a:blip r:embed="rId35">
                      <a:extLst>
                        <a:ext uri="{28A0092B-C50C-407E-A947-70E740481C1C}">
                          <a14:useLocalDpi xmlns:a14="http://schemas.microsoft.com/office/drawing/2010/main" val="0"/>
                        </a:ext>
                      </a:extLst>
                    </a:blip>
                    <a:srcRect r="45955"/>
                    <a:stretch/>
                  </pic:blipFill>
                  <pic:spPr bwMode="auto">
                    <a:xfrm>
                      <a:off x="0" y="0"/>
                      <a:ext cx="6184800" cy="432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CC9B10A" w14:textId="135AADAE" w:rsidR="006F23ED" w:rsidDel="00AF12D9" w:rsidRDefault="006F23ED">
      <w:pPr>
        <w:pStyle w:val="af0"/>
        <w:rPr>
          <w:del w:id="1690" w:author="腹黒い茶" w:date="2013-07-08T20:25:00Z"/>
        </w:rPr>
      </w:pPr>
      <w:bookmarkStart w:id="1691" w:name="_Ref231942239"/>
      <w:bookmarkStart w:id="1692" w:name="_Toc234187558"/>
      <w:bookmarkStart w:id="1693" w:name="_Toc36107970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694" w:author="腹黒い茶" w:date="2013-07-08T20:37:00Z">
        <w:r w:rsidR="007D7F2F">
          <w:rPr>
            <w:noProof/>
          </w:rPr>
          <w:t>13</w:t>
        </w:r>
      </w:ins>
      <w:ins w:id="1695" w:author="Haraguroicha Hsu" w:date="2013-07-07T20:12:00Z">
        <w:del w:id="1696" w:author="腹黒い茶" w:date="2013-07-08T20:34:00Z">
          <w:r w:rsidR="00A24B75" w:rsidDel="007D7F2F">
            <w:rPr>
              <w:noProof/>
            </w:rPr>
            <w:delText>13</w:delText>
          </w:r>
        </w:del>
      </w:ins>
      <w:del w:id="1697" w:author="腹黒い茶" w:date="2013-07-08T20:34:00Z">
        <w:r w:rsidR="00F76BDD" w:rsidDel="007D7F2F">
          <w:rPr>
            <w:noProof/>
          </w:rPr>
          <w:delText>5</w:delText>
        </w:r>
      </w:del>
      <w:r w:rsidRPr="00DF21BB">
        <w:fldChar w:fldCharType="end"/>
      </w:r>
      <w:bookmarkEnd w:id="1691"/>
      <w:r w:rsidR="000F21C6" w:rsidRPr="00DF21BB">
        <w:rPr>
          <w:rFonts w:hint="eastAsia"/>
        </w:rPr>
        <w:t xml:space="preserve"> </w:t>
      </w:r>
      <w:r w:rsidRPr="00DF21BB">
        <w:rPr>
          <w:rFonts w:hint="eastAsia"/>
        </w:rPr>
        <w:t>單張代碼沒有預設樣板檔的查詢命令</w:t>
      </w:r>
      <w:bookmarkEnd w:id="1692"/>
      <w:bookmarkEnd w:id="1693"/>
    </w:p>
    <w:p w14:paraId="1CA590DA" w14:textId="18C5AC34" w:rsidR="00EA3380" w:rsidRPr="00EA3380" w:rsidRDefault="00AF12D9">
      <w:pPr>
        <w:pStyle w:val="af0"/>
        <w:pPrChange w:id="1698" w:author="腹黒い茶" w:date="2013-07-08T20:25:00Z">
          <w:pPr>
            <w:pStyle w:val="af1"/>
          </w:pPr>
        </w:pPrChange>
      </w:pPr>
      <w:ins w:id="1699" w:author="腹黒い茶" w:date="2013-07-08T20:25:00Z">
        <w:r>
          <w:rPr>
            <w:rFonts w:hint="eastAsia"/>
          </w:rPr>
          <w:t>，</w:t>
        </w:r>
      </w:ins>
      <w:r w:rsidR="00EA3380" w:rsidRPr="005F724E">
        <w:rPr>
          <w:rFonts w:hint="eastAsia"/>
        </w:rPr>
        <w:t>使用</w:t>
      </w:r>
      <w:r w:rsidR="00EA3380" w:rsidRPr="005F724E">
        <w:rPr>
          <w:rFonts w:hint="eastAsia"/>
        </w:rPr>
        <w:t>curl</w:t>
      </w:r>
      <w:r w:rsidR="00EA3380" w:rsidRPr="005F724E">
        <w:rPr>
          <w:rFonts w:hint="eastAsia"/>
        </w:rPr>
        <w:t>公用工具</w:t>
      </w:r>
      <w:r w:rsidR="00EA3380">
        <w:rPr>
          <w:rFonts w:hint="eastAsia"/>
        </w:rPr>
        <w:t>並且追蹤資源轉向以及顯示伺服器回應結果查詢忽略伺服器憑證錯誤查詢</w:t>
      </w:r>
    </w:p>
    <w:p w14:paraId="2C9B86C6" w14:textId="6E2D71FC" w:rsidR="00345ACB" w:rsidRPr="00DF21BB" w:rsidRDefault="00345ACB" w:rsidP="004E4C6B">
      <w:pPr>
        <w:pStyle w:val="afc"/>
        <w:ind w:left="-1120" w:right="-1120"/>
        <w:rPr>
          <w:rFonts w:eastAsia="標楷體"/>
        </w:rPr>
      </w:pPr>
      <w:r w:rsidRPr="00DF21BB">
        <w:rPr>
          <w:rFonts w:eastAsia="標楷體" w:hint="eastAsia"/>
        </w:rPr>
        <w:lastRenderedPageBreak/>
        <w:drawing>
          <wp:inline distT="0" distB="0" distL="0" distR="0" wp14:anchorId="4B9A4A18" wp14:editId="6610A9ED">
            <wp:extent cx="3808800" cy="5673600"/>
            <wp:effectExtent l="0" t="0" r="1270" b="381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Macintosh HD:Users:chaochan:Dropbox:Institute:CDA2graph:documents:image:115_HTTP_Header.png"/>
                    <pic:cNvPicPr>
                      <a:picLocks noChangeAspect="1" noChangeArrowheads="1"/>
                    </pic:cNvPicPr>
                  </pic:nvPicPr>
                  <pic:blipFill rotWithShape="1">
                    <a:blip r:embed="rId36">
                      <a:extLst>
                        <a:ext uri="{28A0092B-C50C-407E-A947-70E740481C1C}">
                          <a14:useLocalDpi xmlns:a14="http://schemas.microsoft.com/office/drawing/2010/main" val="0"/>
                        </a:ext>
                      </a:extLst>
                    </a:blip>
                    <a:srcRect r="79273" b="24906"/>
                    <a:stretch/>
                  </pic:blipFill>
                  <pic:spPr bwMode="auto">
                    <a:xfrm>
                      <a:off x="0" y="0"/>
                      <a:ext cx="3808800" cy="5673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099716D" w14:textId="726BFF02" w:rsidR="006F23ED" w:rsidDel="00AF12D9" w:rsidRDefault="006F23ED">
      <w:pPr>
        <w:pStyle w:val="af0"/>
        <w:rPr>
          <w:del w:id="1700" w:author="腹黒い茶" w:date="2013-07-08T20:25:00Z"/>
        </w:rPr>
      </w:pPr>
      <w:bookmarkStart w:id="1701" w:name="_Ref231942246"/>
      <w:bookmarkStart w:id="1702" w:name="_Toc234187559"/>
      <w:bookmarkStart w:id="1703" w:name="_Toc36107970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704" w:author="腹黒い茶" w:date="2013-07-08T20:37:00Z">
        <w:r w:rsidR="007D7F2F">
          <w:rPr>
            <w:noProof/>
          </w:rPr>
          <w:t>14</w:t>
        </w:r>
      </w:ins>
      <w:ins w:id="1705" w:author="Haraguroicha Hsu" w:date="2013-07-07T20:12:00Z">
        <w:del w:id="1706" w:author="腹黒い茶" w:date="2013-07-08T20:34:00Z">
          <w:r w:rsidR="00A24B75" w:rsidDel="007D7F2F">
            <w:rPr>
              <w:noProof/>
            </w:rPr>
            <w:delText>14</w:delText>
          </w:r>
        </w:del>
      </w:ins>
      <w:del w:id="1707" w:author="腹黒い茶" w:date="2013-07-08T20:34:00Z">
        <w:r w:rsidR="00F76BDD" w:rsidDel="007D7F2F">
          <w:rPr>
            <w:noProof/>
          </w:rPr>
          <w:delText>6</w:delText>
        </w:r>
      </w:del>
      <w:r w:rsidRPr="00DF21BB">
        <w:fldChar w:fldCharType="end"/>
      </w:r>
      <w:bookmarkEnd w:id="1701"/>
      <w:r w:rsidR="000F21C6" w:rsidRPr="00DF21BB">
        <w:rPr>
          <w:rFonts w:hint="eastAsia"/>
        </w:rPr>
        <w:t xml:space="preserve"> </w:t>
      </w:r>
      <w:r w:rsidRPr="00DF21BB">
        <w:rPr>
          <w:rFonts w:hint="eastAsia"/>
        </w:rPr>
        <w:t>單張代碼沒有預設樣板檔的回應結果</w:t>
      </w:r>
      <w:bookmarkEnd w:id="1702"/>
      <w:bookmarkEnd w:id="1703"/>
    </w:p>
    <w:p w14:paraId="578517F6" w14:textId="3422F1CE" w:rsidR="003861B1" w:rsidRPr="003861B1" w:rsidRDefault="00AF12D9">
      <w:pPr>
        <w:pStyle w:val="af0"/>
        <w:pPrChange w:id="1708" w:author="腹黒い茶" w:date="2013-07-08T20:25:00Z">
          <w:pPr>
            <w:pStyle w:val="af1"/>
            <w:ind w:firstLine="560"/>
          </w:pPr>
        </w:pPrChange>
      </w:pPr>
      <w:ins w:id="1709" w:author="腹黒い茶" w:date="2013-07-08T20:25:00Z">
        <w:r>
          <w:rPr>
            <w:rFonts w:hint="eastAsia"/>
          </w:rPr>
          <w:t>，</w:t>
        </w:r>
      </w:ins>
      <w:r w:rsidR="003861B1">
        <w:rPr>
          <w:rFonts w:hint="eastAsia"/>
        </w:rPr>
        <w:t>伺服器</w:t>
      </w:r>
      <w:r w:rsidR="00826AFF">
        <w:rPr>
          <w:rFonts w:hint="eastAsia"/>
        </w:rPr>
        <w:t>分三</w:t>
      </w:r>
      <w:r w:rsidR="003861B1">
        <w:rPr>
          <w:rFonts w:hint="eastAsia"/>
        </w:rPr>
        <w:t>階段回應資料：</w:t>
      </w:r>
      <w:r w:rsidR="003861B1">
        <w:rPr>
          <w:rFonts w:hint="eastAsia"/>
        </w:rPr>
        <w:t>1. 307</w:t>
      </w:r>
      <w:r w:rsidR="003861B1">
        <w:rPr>
          <w:rFonts w:hint="eastAsia"/>
        </w:rPr>
        <w:t>暫時轉向</w:t>
      </w:r>
      <w:r w:rsidR="003861B1">
        <w:rPr>
          <w:rFonts w:hint="eastAsia"/>
        </w:rPr>
        <w:t xml:space="preserve"> 2. 303 </w:t>
      </w:r>
      <w:r w:rsidR="003861B1">
        <w:rPr>
          <w:rFonts w:hint="eastAsia"/>
        </w:rPr>
        <w:t>參考其他</w:t>
      </w:r>
      <w:r w:rsidR="003861B1">
        <w:rPr>
          <w:rFonts w:hint="eastAsia"/>
        </w:rPr>
        <w:t xml:space="preserve"> 3. 200 </w:t>
      </w:r>
      <w:r w:rsidR="003861B1">
        <w:rPr>
          <w:rFonts w:hint="eastAsia"/>
        </w:rPr>
        <w:t>完成</w:t>
      </w:r>
    </w:p>
    <w:p w14:paraId="347ECE54" w14:textId="77777777" w:rsidR="00A073DF" w:rsidRDefault="00A073DF">
      <w:pPr>
        <w:widowControl/>
        <w:ind w:firstLineChars="0" w:firstLine="0"/>
        <w:jc w:val="left"/>
        <w:rPr>
          <w:ins w:id="1710" w:author="Haraguroicha Hsu" w:date="2013-07-02T11:57:00Z"/>
          <w:rFonts w:asciiTheme="majorHAnsi" w:eastAsiaTheme="majorEastAsia" w:hAnsiTheme="majorHAnsi"/>
          <w:kern w:val="52"/>
          <w:lang w:val="x-none"/>
        </w:rPr>
      </w:pPr>
      <w:bookmarkStart w:id="1711" w:name="_Toc357866751"/>
      <w:ins w:id="1712" w:author="Haraguroicha Hsu" w:date="2013-07-02T11:57:00Z">
        <w:r>
          <w:br w:type="page"/>
        </w:r>
      </w:ins>
    </w:p>
    <w:p w14:paraId="0CA39889" w14:textId="3851C852" w:rsidR="00077F17" w:rsidRPr="00DF21BB" w:rsidRDefault="00077F17" w:rsidP="003A0BF2">
      <w:pPr>
        <w:pStyle w:val="3"/>
      </w:pPr>
      <w:bookmarkStart w:id="1713" w:name="_Toc361079414"/>
      <w:r w:rsidRPr="00DF21BB">
        <w:rPr>
          <w:rFonts w:hint="eastAsia"/>
        </w:rPr>
        <w:lastRenderedPageBreak/>
        <w:t>文件讀取及解析模組</w:t>
      </w:r>
      <w:bookmarkEnd w:id="1711"/>
      <w:bookmarkEnd w:id="1713"/>
    </w:p>
    <w:p w14:paraId="5DFD125F" w14:textId="484CFD25" w:rsidR="00077F17" w:rsidRPr="00DF21BB" w:rsidRDefault="00077F17" w:rsidP="004E4C6B">
      <w:pPr>
        <w:ind w:firstLine="560"/>
      </w:pPr>
      <w:r w:rsidRPr="00DF21BB">
        <w:rPr>
          <w:rFonts w:hint="eastAsia"/>
        </w:rPr>
        <w:t>在觸發讀取文件的拖放事件的時候，系統會依據使用者附加按鍵會有</w:t>
      </w:r>
      <w:ins w:id="1714" w:author="Haraguroicha Hsu" w:date="2013-07-02T09:35:00Z">
        <w:r w:rsidR="00126E76">
          <w:rPr>
            <w:rFonts w:hint="eastAsia"/>
          </w:rPr>
          <w:t>如</w:t>
        </w:r>
        <w:r w:rsidR="00126E76" w:rsidRPr="00DF21BB">
          <w:fldChar w:fldCharType="begin"/>
        </w:r>
        <w:r w:rsidR="00126E76" w:rsidRPr="00DF21BB">
          <w:instrText xml:space="preserve"> REF </w:instrText>
        </w:r>
        <w:r w:rsidR="00126E76" w:rsidRPr="00DF21BB">
          <w:rPr>
            <w:rFonts w:hint="eastAsia"/>
          </w:rPr>
          <w:instrText>_Ref231587393 \h</w:instrText>
        </w:r>
        <w:r w:rsidR="00126E76" w:rsidRPr="00DF21BB">
          <w:instrText xml:space="preserve"> </w:instrText>
        </w:r>
        <w:r w:rsidR="00126E76">
          <w:instrText xml:space="preserve"> \* MERGEFORMAT </w:instrText>
        </w:r>
      </w:ins>
      <w:ins w:id="1715" w:author="Haraguroicha Hsu" w:date="2013-07-02T09:35:00Z">
        <w:r w:rsidR="00126E76" w:rsidRPr="00DF21BB">
          <w:fldChar w:fldCharType="separate"/>
        </w:r>
      </w:ins>
      <w:ins w:id="1716" w:author="腹黒い茶" w:date="2013-07-08T20:37:00Z">
        <w:r w:rsidR="007D7F2F" w:rsidRPr="00DF21BB">
          <w:rPr>
            <w:rFonts w:hint="eastAsia"/>
          </w:rPr>
          <w:t>圖</w:t>
        </w:r>
        <w:r w:rsidR="007D7F2F" w:rsidRPr="00DF21BB">
          <w:rPr>
            <w:rFonts w:hint="eastAsia"/>
          </w:rPr>
          <w:t xml:space="preserve"> </w:t>
        </w:r>
        <w:r w:rsidR="007D7F2F">
          <w:rPr>
            <w:noProof/>
          </w:rPr>
          <w:t>15</w:t>
        </w:r>
      </w:ins>
      <w:ins w:id="1717" w:author="Haraguroicha Hsu" w:date="2013-07-07T20:12:00Z">
        <w:del w:id="1718" w:author="腹黒い茶" w:date="2013-07-08T20:34:00Z">
          <w:r w:rsidR="00A24B75" w:rsidRPr="00DF21BB" w:rsidDel="007D7F2F">
            <w:rPr>
              <w:rFonts w:hint="eastAsia"/>
            </w:rPr>
            <w:delText>圖</w:delText>
          </w:r>
          <w:r w:rsidR="00A24B75" w:rsidRPr="00DF21BB" w:rsidDel="007D7F2F">
            <w:rPr>
              <w:rFonts w:hint="eastAsia"/>
            </w:rPr>
            <w:delText xml:space="preserve"> </w:delText>
          </w:r>
          <w:r w:rsidR="00A24B75" w:rsidDel="007D7F2F">
            <w:rPr>
              <w:noProof/>
            </w:rPr>
            <w:delText>15</w:delText>
          </w:r>
        </w:del>
      </w:ins>
      <w:del w:id="1719" w:author="腹黒い茶" w:date="2013-07-08T20:34:00Z">
        <w:r w:rsidR="00126E76" w:rsidRPr="00DF21BB" w:rsidDel="007D7F2F">
          <w:rPr>
            <w:rFonts w:hint="eastAsia"/>
          </w:rPr>
          <w:delText>圖</w:delText>
        </w:r>
        <w:r w:rsidR="00126E76" w:rsidRPr="00DF21BB" w:rsidDel="007D7F2F">
          <w:rPr>
            <w:rFonts w:hint="eastAsia"/>
          </w:rPr>
          <w:delText xml:space="preserve"> </w:delText>
        </w:r>
      </w:del>
      <w:ins w:id="1720" w:author="Haraguroicha Hsu" w:date="2013-07-02T09:35:00Z">
        <w:r w:rsidR="00126E76" w:rsidRPr="00DF21BB">
          <w:fldChar w:fldCharType="end"/>
        </w:r>
        <w:r w:rsidR="00126E76" w:rsidRPr="00DF21BB">
          <w:rPr>
            <w:rFonts w:hint="eastAsia"/>
          </w:rPr>
          <w:t>與</w:t>
        </w:r>
        <w:r w:rsidR="00126E76" w:rsidRPr="00DF21BB">
          <w:fldChar w:fldCharType="begin"/>
        </w:r>
        <w:r w:rsidR="00126E76" w:rsidRPr="00DF21BB">
          <w:instrText xml:space="preserve"> REF </w:instrText>
        </w:r>
        <w:r w:rsidR="00126E76" w:rsidRPr="00DF21BB">
          <w:rPr>
            <w:rFonts w:hint="eastAsia"/>
          </w:rPr>
          <w:instrText>_Ref231587401 \h</w:instrText>
        </w:r>
        <w:r w:rsidR="00126E76" w:rsidRPr="00DF21BB">
          <w:instrText xml:space="preserve"> </w:instrText>
        </w:r>
        <w:r w:rsidR="00126E76">
          <w:instrText xml:space="preserve"> \* MERGEFORMAT </w:instrText>
        </w:r>
      </w:ins>
      <w:ins w:id="1721" w:author="Haraguroicha Hsu" w:date="2013-07-02T09:35:00Z">
        <w:r w:rsidR="00126E76" w:rsidRPr="00DF21BB">
          <w:fldChar w:fldCharType="separate"/>
        </w:r>
      </w:ins>
      <w:ins w:id="1722" w:author="腹黒い茶" w:date="2013-07-08T20:37:00Z">
        <w:r w:rsidR="007D7F2F" w:rsidRPr="00DF21BB">
          <w:rPr>
            <w:rFonts w:hint="eastAsia"/>
          </w:rPr>
          <w:t>圖</w:t>
        </w:r>
        <w:r w:rsidR="007D7F2F" w:rsidRPr="00DF21BB">
          <w:rPr>
            <w:rFonts w:hint="eastAsia"/>
          </w:rPr>
          <w:t xml:space="preserve"> </w:t>
        </w:r>
        <w:r w:rsidR="007D7F2F">
          <w:rPr>
            <w:noProof/>
          </w:rPr>
          <w:t>16</w:t>
        </w:r>
      </w:ins>
      <w:ins w:id="1723" w:author="Haraguroicha Hsu" w:date="2013-07-07T20:12:00Z">
        <w:del w:id="1724" w:author="腹黒い茶" w:date="2013-07-08T20:34:00Z">
          <w:r w:rsidR="00A24B75" w:rsidRPr="00DF21BB" w:rsidDel="007D7F2F">
            <w:rPr>
              <w:rFonts w:hint="eastAsia"/>
            </w:rPr>
            <w:delText>圖</w:delText>
          </w:r>
          <w:r w:rsidR="00A24B75" w:rsidRPr="00DF21BB" w:rsidDel="007D7F2F">
            <w:rPr>
              <w:rFonts w:hint="eastAsia"/>
            </w:rPr>
            <w:delText xml:space="preserve"> </w:delText>
          </w:r>
          <w:r w:rsidR="00A24B75" w:rsidDel="007D7F2F">
            <w:rPr>
              <w:noProof/>
            </w:rPr>
            <w:delText>16</w:delText>
          </w:r>
        </w:del>
      </w:ins>
      <w:del w:id="1725" w:author="腹黒い茶" w:date="2013-07-08T20:34:00Z">
        <w:r w:rsidR="00126E76" w:rsidRPr="00DF21BB" w:rsidDel="007D7F2F">
          <w:rPr>
            <w:rFonts w:hint="eastAsia"/>
          </w:rPr>
          <w:delText>圖</w:delText>
        </w:r>
        <w:r w:rsidR="00126E76" w:rsidRPr="00DF21BB" w:rsidDel="007D7F2F">
          <w:rPr>
            <w:rFonts w:hint="eastAsia"/>
          </w:rPr>
          <w:delText xml:space="preserve"> </w:delText>
        </w:r>
      </w:del>
      <w:ins w:id="1726" w:author="Haraguroicha Hsu" w:date="2013-07-02T09:35:00Z">
        <w:r w:rsidR="00126E76" w:rsidRPr="00DF21BB">
          <w:fldChar w:fldCharType="end"/>
        </w:r>
      </w:ins>
      <w:ins w:id="1727" w:author="Haraguroicha Hsu" w:date="2013-07-02T09:36:00Z">
        <w:r w:rsidR="00126E76">
          <w:rPr>
            <w:rFonts w:hint="eastAsia"/>
          </w:rPr>
          <w:t>的</w:t>
        </w:r>
      </w:ins>
      <w:del w:id="1728" w:author="Haraguroicha Hsu" w:date="2013-07-02T09:36:00Z">
        <w:r w:rsidRPr="00DF21BB" w:rsidDel="00126E76">
          <w:rPr>
            <w:rFonts w:hint="eastAsia"/>
          </w:rPr>
          <w:delText>下面</w:delText>
        </w:r>
      </w:del>
      <w:r w:rsidRPr="00DF21BB">
        <w:rPr>
          <w:rFonts w:hint="eastAsia"/>
        </w:rPr>
        <w:t>兩種不同的回應鼠標</w:t>
      </w:r>
      <w:del w:id="1729" w:author="Haraguroicha Hsu" w:date="2013-07-02T09:36:00Z">
        <w:r w:rsidRPr="00DF21BB" w:rsidDel="00126E76">
          <w:rPr>
            <w:rFonts w:hint="eastAsia"/>
          </w:rPr>
          <w:delText>(</w:delText>
        </w:r>
        <w:r w:rsidRPr="00DF21BB" w:rsidDel="00126E76">
          <w:rPr>
            <w:rFonts w:hint="eastAsia"/>
          </w:rPr>
          <w:delText>參照</w:delText>
        </w:r>
      </w:del>
      <w:del w:id="1730" w:author="Haraguroicha Hsu" w:date="2013-07-02T09:35:00Z">
        <w:r w:rsidR="00745623" w:rsidRPr="00DF21BB" w:rsidDel="00126E76">
          <w:fldChar w:fldCharType="begin"/>
        </w:r>
        <w:r w:rsidR="00745623" w:rsidRPr="00DF21BB" w:rsidDel="00126E76">
          <w:delInstrText xml:space="preserve"> REF </w:delInstrText>
        </w:r>
        <w:r w:rsidR="00745623" w:rsidRPr="00DF21BB" w:rsidDel="00126E76">
          <w:rPr>
            <w:rFonts w:hint="eastAsia"/>
          </w:rPr>
          <w:delInstrText>_Ref231587393 \h</w:delInstrText>
        </w:r>
        <w:r w:rsidR="00745623" w:rsidRPr="00DF21BB" w:rsidDel="00126E76">
          <w:delInstrText xml:space="preserve"> </w:delInstrText>
        </w:r>
        <w:r w:rsidR="00DF21BB" w:rsidDel="00126E76">
          <w:delInstrText xml:space="preserve"> \* MERGEFORMAT </w:delInstrText>
        </w:r>
        <w:r w:rsidR="00745623" w:rsidRPr="00DF21BB" w:rsidDel="00126E76">
          <w:fldChar w:fldCharType="separate"/>
        </w:r>
      </w:del>
      <w:del w:id="1731"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7</w:delText>
        </w:r>
      </w:del>
      <w:del w:id="1732" w:author="Haraguroicha Hsu" w:date="2013-07-02T09:35:00Z">
        <w:r w:rsidR="00745623" w:rsidRPr="00DF21BB" w:rsidDel="00126E76">
          <w:fldChar w:fldCharType="end"/>
        </w:r>
        <w:r w:rsidRPr="00DF21BB" w:rsidDel="00126E76">
          <w:rPr>
            <w:rFonts w:hint="eastAsia"/>
          </w:rPr>
          <w:delText>與</w:delText>
        </w:r>
        <w:r w:rsidR="00745623" w:rsidRPr="00DF21BB" w:rsidDel="00126E76">
          <w:fldChar w:fldCharType="begin"/>
        </w:r>
        <w:r w:rsidR="00745623" w:rsidRPr="00DF21BB" w:rsidDel="00126E76">
          <w:delInstrText xml:space="preserve"> REF </w:delInstrText>
        </w:r>
        <w:r w:rsidR="00745623" w:rsidRPr="00DF21BB" w:rsidDel="00126E76">
          <w:rPr>
            <w:rFonts w:hint="eastAsia"/>
          </w:rPr>
          <w:delInstrText>_Ref231587401 \h</w:delInstrText>
        </w:r>
        <w:r w:rsidR="00745623" w:rsidRPr="00DF21BB" w:rsidDel="00126E76">
          <w:delInstrText xml:space="preserve"> </w:delInstrText>
        </w:r>
        <w:r w:rsidR="00DF21BB" w:rsidDel="00126E76">
          <w:delInstrText xml:space="preserve"> \* MERGEFORMAT </w:delInstrText>
        </w:r>
        <w:r w:rsidR="00745623" w:rsidRPr="00DF21BB" w:rsidDel="00126E76">
          <w:fldChar w:fldCharType="separate"/>
        </w:r>
      </w:del>
      <w:del w:id="1733"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8</w:delText>
        </w:r>
      </w:del>
      <w:del w:id="1734" w:author="Haraguroicha Hsu" w:date="2013-07-02T09:35:00Z">
        <w:r w:rsidR="00745623" w:rsidRPr="00DF21BB" w:rsidDel="00126E76">
          <w:fldChar w:fldCharType="end"/>
        </w:r>
      </w:del>
      <w:del w:id="1735" w:author="Haraguroicha Hsu" w:date="2013-07-02T09:36:00Z">
        <w:r w:rsidRPr="00DF21BB" w:rsidDel="00126E76">
          <w:rPr>
            <w:rFonts w:hint="eastAsia"/>
          </w:rPr>
          <w:delText>)</w:delText>
        </w:r>
      </w:del>
      <w:r w:rsidRPr="00DF21BB">
        <w:rPr>
          <w:rFonts w:hint="eastAsia"/>
        </w:rPr>
        <w:t>，然後當使用者放入了不正確的文件的時候則會出現如</w:t>
      </w:r>
      <w:r w:rsidR="00745623" w:rsidRPr="00DF21BB">
        <w:fldChar w:fldCharType="begin"/>
      </w:r>
      <w:r w:rsidR="00745623" w:rsidRPr="00DF21BB">
        <w:instrText xml:space="preserve"> REF </w:instrText>
      </w:r>
      <w:r w:rsidR="00745623" w:rsidRPr="00DF21BB">
        <w:rPr>
          <w:rFonts w:hint="eastAsia"/>
        </w:rPr>
        <w:instrText>_Ref231587406 \h</w:instrText>
      </w:r>
      <w:r w:rsidR="00745623" w:rsidRPr="00DF21BB">
        <w:instrText xml:space="preserve"> </w:instrText>
      </w:r>
      <w:r w:rsidR="00DF21BB">
        <w:instrText xml:space="preserve"> \* MERGEFORMAT </w:instrText>
      </w:r>
      <w:r w:rsidR="00745623" w:rsidRPr="00DF21BB">
        <w:fldChar w:fldCharType="separate"/>
      </w:r>
      <w:ins w:id="1736" w:author="腹黒い茶" w:date="2013-07-08T20:37:00Z">
        <w:r w:rsidR="007D7F2F" w:rsidRPr="00DF21BB">
          <w:rPr>
            <w:rFonts w:hint="eastAsia"/>
          </w:rPr>
          <w:t>圖</w:t>
        </w:r>
        <w:r w:rsidR="007D7F2F" w:rsidRPr="00DF21BB">
          <w:rPr>
            <w:rFonts w:hint="eastAsia"/>
          </w:rPr>
          <w:t xml:space="preserve"> </w:t>
        </w:r>
        <w:r w:rsidR="007D7F2F">
          <w:rPr>
            <w:noProof/>
          </w:rPr>
          <w:t>17</w:t>
        </w:r>
      </w:ins>
      <w:ins w:id="1737" w:author="Haraguroicha Hsu" w:date="2013-07-07T20:12:00Z">
        <w:del w:id="1738" w:author="腹黒い茶" w:date="2013-07-08T20:34:00Z">
          <w:r w:rsidR="00A24B75" w:rsidRPr="00DF21BB" w:rsidDel="007D7F2F">
            <w:rPr>
              <w:rFonts w:hint="eastAsia"/>
            </w:rPr>
            <w:delText>圖</w:delText>
          </w:r>
          <w:r w:rsidR="00A24B75" w:rsidRPr="00DF21BB" w:rsidDel="007D7F2F">
            <w:rPr>
              <w:rFonts w:hint="eastAsia"/>
            </w:rPr>
            <w:delText xml:space="preserve"> </w:delText>
          </w:r>
          <w:r w:rsidR="00A24B75" w:rsidDel="007D7F2F">
            <w:rPr>
              <w:noProof/>
            </w:rPr>
            <w:delText>17</w:delText>
          </w:r>
        </w:del>
      </w:ins>
      <w:del w:id="1739" w:author="腹黒い茶" w:date="2013-07-08T20:34:00Z">
        <w:r w:rsidR="00F76BDD" w:rsidRPr="00DF21BB" w:rsidDel="007D7F2F">
          <w:rPr>
            <w:rFonts w:hint="eastAsia"/>
          </w:rPr>
          <w:delText>圖</w:delText>
        </w:r>
        <w:r w:rsidR="00F76BDD" w:rsidRPr="00DF21BB" w:rsidDel="007D7F2F">
          <w:rPr>
            <w:rFonts w:hint="eastAsia"/>
          </w:rPr>
          <w:delText xml:space="preserve"> </w:delText>
        </w:r>
        <w:r w:rsidR="00F76BDD" w:rsidDel="007D7F2F">
          <w:rPr>
            <w:noProof/>
          </w:rPr>
          <w:delText>9</w:delText>
        </w:r>
      </w:del>
      <w:r w:rsidR="00745623" w:rsidRPr="00DF21BB">
        <w:fldChar w:fldCharType="end"/>
      </w:r>
      <w:r w:rsidRPr="00DF21BB">
        <w:rPr>
          <w:rFonts w:hint="eastAsia"/>
        </w:rPr>
        <w:t>所述的錯誤訊息。</w:t>
      </w:r>
    </w:p>
    <w:p w14:paraId="142DB506" w14:textId="4AB65B11" w:rsidR="00077F17" w:rsidRPr="00DF21BB" w:rsidRDefault="00BD3A05" w:rsidP="004E4C6B">
      <w:pPr>
        <w:pStyle w:val="afc"/>
        <w:ind w:left="-1120" w:right="-1120"/>
        <w:rPr>
          <w:rFonts w:eastAsia="標楷體"/>
        </w:rPr>
      </w:pPr>
      <w:del w:id="1740" w:author="Haraguroicha Hsu" w:date="2013-07-02T11:58:00Z">
        <w:r w:rsidRPr="00DF21BB" w:rsidDel="00A073DF">
          <w:rPr>
            <w:rFonts w:eastAsia="標楷體"/>
            <w:rPrChange w:id="1741">
              <w:rPr/>
            </w:rPrChange>
          </w:rPr>
          <w:drawing>
            <wp:inline distT="0" distB="0" distL="0" distR="0" wp14:anchorId="0DCF4B3B" wp14:editId="1F52E8B6">
              <wp:extent cx="5486400" cy="2880000"/>
              <wp:effectExtent l="0" t="0" r="0" b="0"/>
              <wp:docPr id="2" name="圖片 2" descr="Macintosh HD:Users:chaochan:Dropbox:Institute:CDA2graph:documents:image:DragNDropT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DragNDropToView.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27875" t="32674" r="27161" b="44461"/>
                      <a:stretch/>
                    </pic:blipFill>
                    <pic:spPr bwMode="auto">
                      <a:xfrm>
                        <a:off x="0" y="0"/>
                        <a:ext cx="5486400" cy="288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del>
      <w:ins w:id="1742" w:author="Haraguroicha Hsu" w:date="2013-07-02T11:58:00Z">
        <w:r w:rsidR="00A073DF" w:rsidRPr="00DF21BB">
          <w:rPr>
            <w:rFonts w:eastAsia="標楷體"/>
            <w:rPrChange w:id="1743">
              <w:rPr/>
            </w:rPrChange>
          </w:rPr>
          <w:drawing>
            <wp:inline distT="0" distB="0" distL="0" distR="0" wp14:anchorId="50D089EB" wp14:editId="6B47E80A">
              <wp:extent cx="5485765" cy="2540000"/>
              <wp:effectExtent l="0" t="0" r="635" b="0"/>
              <wp:docPr id="42" name="圖片 42" descr="Macintosh HD:Users:chaochan:Dropbox:Institute:CDA2graph:documents:image:DragNDropT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DragNDropToView.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27875" t="33683" r="27161" b="46149"/>
                      <a:stretch/>
                    </pic:blipFill>
                    <pic:spPr bwMode="auto">
                      <a:xfrm>
                        <a:off x="0" y="0"/>
                        <a:ext cx="5486400" cy="2540294"/>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ins>
    </w:p>
    <w:p w14:paraId="1E9CF639" w14:textId="3BA32BE6" w:rsidR="00077F17" w:rsidDel="00AF12D9" w:rsidRDefault="001A41B9">
      <w:pPr>
        <w:pStyle w:val="af0"/>
        <w:rPr>
          <w:del w:id="1744" w:author="腹黒い茶" w:date="2013-07-08T20:25:00Z"/>
        </w:rPr>
      </w:pPr>
      <w:bookmarkStart w:id="1745" w:name="_Ref231587393"/>
      <w:bookmarkStart w:id="1746" w:name="_Ref231587375"/>
      <w:bookmarkStart w:id="1747" w:name="_Toc234187560"/>
      <w:bookmarkStart w:id="1748" w:name="_Toc36107971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749" w:author="腹黒い茶" w:date="2013-07-08T20:37:00Z">
        <w:r w:rsidR="007D7F2F">
          <w:rPr>
            <w:noProof/>
          </w:rPr>
          <w:t>15</w:t>
        </w:r>
      </w:ins>
      <w:ins w:id="1750" w:author="Haraguroicha Hsu" w:date="2013-07-07T20:12:00Z">
        <w:del w:id="1751" w:author="腹黒い茶" w:date="2013-07-08T20:34:00Z">
          <w:r w:rsidR="00A24B75" w:rsidDel="007D7F2F">
            <w:rPr>
              <w:noProof/>
            </w:rPr>
            <w:delText>15</w:delText>
          </w:r>
        </w:del>
      </w:ins>
      <w:del w:id="1752" w:author="腹黒い茶" w:date="2013-07-08T20:34:00Z">
        <w:r w:rsidR="00F76BDD" w:rsidDel="007D7F2F">
          <w:rPr>
            <w:noProof/>
          </w:rPr>
          <w:delText>7</w:delText>
        </w:r>
      </w:del>
      <w:r w:rsidRPr="00DF21BB">
        <w:fldChar w:fldCharType="end"/>
      </w:r>
      <w:bookmarkEnd w:id="1745"/>
      <w:r w:rsidR="00077F17" w:rsidRPr="00DF21BB">
        <w:rPr>
          <w:rFonts w:hint="eastAsia"/>
        </w:rPr>
        <w:t xml:space="preserve"> </w:t>
      </w:r>
      <w:r w:rsidR="00077F17" w:rsidRPr="00DF21BB">
        <w:rPr>
          <w:rFonts w:hint="eastAsia"/>
        </w:rPr>
        <w:t>鼠標回應：未按附加按鍵</w:t>
      </w:r>
      <w:bookmarkEnd w:id="1746"/>
      <w:bookmarkEnd w:id="1747"/>
      <w:bookmarkEnd w:id="1748"/>
    </w:p>
    <w:p w14:paraId="6EB51372" w14:textId="7DD7FC01" w:rsidR="003963D0" w:rsidRPr="003963D0" w:rsidRDefault="00AF12D9">
      <w:pPr>
        <w:pStyle w:val="af0"/>
        <w:rPr>
          <w:rFonts w:ascii="Adobe 明體 Std L" w:eastAsia="Adobe 明體 Std L" w:hAnsi="Adobe 明體 Std L" w:cs="Adobe 明體 Std L"/>
        </w:rPr>
        <w:pPrChange w:id="1753" w:author="腹黒い茶" w:date="2013-07-08T20:25:00Z">
          <w:pPr>
            <w:pStyle w:val="af1"/>
            <w:ind w:firstLine="560"/>
          </w:pPr>
        </w:pPrChange>
      </w:pPr>
      <w:ins w:id="1754" w:author="腹黒い茶" w:date="2013-07-08T20:25:00Z">
        <w:r>
          <w:rPr>
            <w:rFonts w:hint="eastAsia"/>
          </w:rPr>
          <w:t>，</w:t>
        </w:r>
      </w:ins>
      <w:r w:rsidR="00FE3F1A" w:rsidRPr="00FE3F1A">
        <w:rPr>
          <w:rFonts w:hint="eastAsia"/>
        </w:rPr>
        <w:t>此時鼠標會以</w:t>
      </w:r>
      <w:r w:rsidR="00FE3F1A" w:rsidRPr="00FE3F1A">
        <w:rPr>
          <w:rFonts w:hint="eastAsia"/>
        </w:rPr>
        <w:t>"</w:t>
      </w:r>
      <w:r w:rsidR="00FE3F1A" w:rsidRPr="00FE3F1A">
        <w:rPr>
          <w:rFonts w:hint="eastAsia"/>
        </w:rPr>
        <w:t>參考</w:t>
      </w:r>
      <w:r w:rsidR="00FE3F1A" w:rsidRPr="00FE3F1A">
        <w:rPr>
          <w:rFonts w:hint="eastAsia"/>
        </w:rPr>
        <w:t>"</w:t>
      </w:r>
      <w:r w:rsidR="00FE3F1A" w:rsidRPr="00FE3F1A">
        <w:rPr>
          <w:rFonts w:hint="eastAsia"/>
        </w:rPr>
        <w:t>的鼠標形式呈現，或者顯示為</w:t>
      </w:r>
      <w:r w:rsidR="00FE3F1A" w:rsidRPr="00FE3F1A">
        <w:rPr>
          <w:rFonts w:hint="eastAsia"/>
        </w:rPr>
        <w:t>"</w:t>
      </w:r>
      <w:r w:rsidR="00FE3F1A" w:rsidRPr="00FE3F1A">
        <w:rPr>
          <w:rFonts w:hint="eastAsia"/>
        </w:rPr>
        <w:t>連結</w:t>
      </w:r>
      <w:r w:rsidR="00FE3F1A" w:rsidRPr="00FE3F1A">
        <w:rPr>
          <w:rFonts w:hint="eastAsia"/>
        </w:rPr>
        <w:t>"</w:t>
      </w:r>
      <w:r w:rsidR="00FE3F1A" w:rsidRPr="00FE3F1A">
        <w:rPr>
          <w:rFonts w:hint="eastAsia"/>
        </w:rPr>
        <w:t>的鼠標樣式</w:t>
      </w:r>
    </w:p>
    <w:p w14:paraId="38865782" w14:textId="4EB31D92" w:rsidR="00077F17" w:rsidRPr="00DF21BB" w:rsidRDefault="00A073DF" w:rsidP="004E4C6B">
      <w:pPr>
        <w:pStyle w:val="afc"/>
        <w:ind w:left="-1120" w:right="-1120"/>
        <w:rPr>
          <w:rFonts w:eastAsia="標楷體"/>
        </w:rPr>
      </w:pPr>
      <w:ins w:id="1755" w:author="Haraguroicha Hsu" w:date="2013-07-02T11:58:00Z">
        <w:r w:rsidRPr="00DF21BB">
          <w:rPr>
            <w:rFonts w:eastAsia="標楷體"/>
            <w:rPrChange w:id="1756">
              <w:rPr/>
            </w:rPrChange>
          </w:rPr>
          <w:drawing>
            <wp:inline distT="0" distB="0" distL="0" distR="0" wp14:anchorId="17B80DF1" wp14:editId="0AFBA142">
              <wp:extent cx="5607685" cy="3086100"/>
              <wp:effectExtent l="0" t="0" r="5715" b="12700"/>
              <wp:docPr id="41" name="圖片 41" descr="Macintosh HD:Users:chaochan:Dropbox:Institute:CDA2graph:documents:image:DragNDropTo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ToXML.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29001" t="29398" r="24812" b="45976"/>
                      <a:stretch/>
                    </pic:blipFill>
                    <pic:spPr bwMode="auto">
                      <a:xfrm>
                        <a:off x="0" y="0"/>
                        <a:ext cx="5610123" cy="3087442"/>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ins>
      <w:del w:id="1757" w:author="Haraguroicha Hsu" w:date="2013-07-02T11:58:00Z">
        <w:r w:rsidR="00BD3A05" w:rsidRPr="00DF21BB" w:rsidDel="00A073DF">
          <w:rPr>
            <w:rFonts w:eastAsia="標楷體"/>
            <w:rPrChange w:id="1758">
              <w:rPr/>
            </w:rPrChange>
          </w:rPr>
          <w:drawing>
            <wp:inline distT="0" distB="0" distL="0" distR="0" wp14:anchorId="3AAFFE77" wp14:editId="48824B4C">
              <wp:extent cx="5609002" cy="3494902"/>
              <wp:effectExtent l="0" t="0" r="0" b="0"/>
              <wp:docPr id="3" name="圖片 3" descr="Macintosh HD:Users:chaochan:Dropbox:Institute:CDA2graph:documents:image:DragNDropTo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ToXML.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29001" t="27878" r="24812" b="44240"/>
                      <a:stretch/>
                    </pic:blipFill>
                    <pic:spPr bwMode="auto">
                      <a:xfrm>
                        <a:off x="0" y="0"/>
                        <a:ext cx="5610123" cy="3495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del>
    </w:p>
    <w:p w14:paraId="43D986AE" w14:textId="61EBB051" w:rsidR="00077F17" w:rsidDel="00AF12D9" w:rsidRDefault="001A41B9">
      <w:pPr>
        <w:pStyle w:val="af0"/>
        <w:rPr>
          <w:del w:id="1759" w:author="腹黒い茶" w:date="2013-07-08T20:25:00Z"/>
        </w:rPr>
      </w:pPr>
      <w:bookmarkStart w:id="1760" w:name="_Ref231587401"/>
      <w:bookmarkStart w:id="1761" w:name="_Toc234187561"/>
      <w:bookmarkStart w:id="1762" w:name="_Toc36107971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763" w:author="腹黒い茶" w:date="2013-07-08T20:37:00Z">
        <w:r w:rsidR="007D7F2F">
          <w:rPr>
            <w:noProof/>
          </w:rPr>
          <w:t>16</w:t>
        </w:r>
      </w:ins>
      <w:ins w:id="1764" w:author="Haraguroicha Hsu" w:date="2013-07-07T20:12:00Z">
        <w:del w:id="1765" w:author="腹黒い茶" w:date="2013-07-08T20:34:00Z">
          <w:r w:rsidR="00A24B75" w:rsidDel="007D7F2F">
            <w:rPr>
              <w:noProof/>
            </w:rPr>
            <w:delText>16</w:delText>
          </w:r>
        </w:del>
      </w:ins>
      <w:del w:id="1766" w:author="腹黒い茶" w:date="2013-07-08T20:34:00Z">
        <w:r w:rsidR="00F76BDD" w:rsidDel="007D7F2F">
          <w:rPr>
            <w:noProof/>
          </w:rPr>
          <w:delText>8</w:delText>
        </w:r>
      </w:del>
      <w:r w:rsidRPr="00DF21BB">
        <w:fldChar w:fldCharType="end"/>
      </w:r>
      <w:bookmarkEnd w:id="1760"/>
      <w:r w:rsidR="00077F17" w:rsidRPr="00DF21BB">
        <w:rPr>
          <w:rFonts w:hint="eastAsia"/>
        </w:rPr>
        <w:t xml:space="preserve"> </w:t>
      </w:r>
      <w:r w:rsidR="00077F17" w:rsidRPr="00DF21BB">
        <w:rPr>
          <w:rFonts w:hint="eastAsia"/>
        </w:rPr>
        <w:t>鼠標回應：有按下附加按鍵</w:t>
      </w:r>
      <w:bookmarkEnd w:id="1761"/>
      <w:bookmarkEnd w:id="1762"/>
    </w:p>
    <w:p w14:paraId="78D476EB" w14:textId="29D7FA4E" w:rsidR="003963D0" w:rsidRPr="003963D0" w:rsidRDefault="00AF12D9">
      <w:pPr>
        <w:pStyle w:val="af0"/>
        <w:pPrChange w:id="1767" w:author="腹黒い茶" w:date="2013-07-08T20:25:00Z">
          <w:pPr>
            <w:pStyle w:val="af1"/>
          </w:pPr>
        </w:pPrChange>
      </w:pPr>
      <w:ins w:id="1768" w:author="腹黒い茶" w:date="2013-07-08T20:25:00Z">
        <w:r>
          <w:rPr>
            <w:rFonts w:hint="eastAsia"/>
          </w:rPr>
          <w:t>，</w:t>
        </w:r>
      </w:ins>
      <w:r w:rsidR="00FE3F1A" w:rsidRPr="00FE3F1A">
        <w:rPr>
          <w:rFonts w:hint="eastAsia"/>
        </w:rPr>
        <w:t>此時鼠標會以</w:t>
      </w:r>
      <w:r w:rsidR="00FE3F1A" w:rsidRPr="00FE3F1A">
        <w:rPr>
          <w:rFonts w:hint="eastAsia"/>
        </w:rPr>
        <w:t>"</w:t>
      </w:r>
      <w:r w:rsidR="00FE3F1A" w:rsidRPr="00FE3F1A">
        <w:rPr>
          <w:rFonts w:hint="eastAsia"/>
        </w:rPr>
        <w:t>複製</w:t>
      </w:r>
      <w:r w:rsidR="00FE3F1A" w:rsidRPr="00FE3F1A">
        <w:rPr>
          <w:rFonts w:hint="eastAsia"/>
        </w:rPr>
        <w:t>"</w:t>
      </w:r>
      <w:r w:rsidR="00FE3F1A" w:rsidRPr="00FE3F1A">
        <w:rPr>
          <w:rFonts w:hint="eastAsia"/>
        </w:rPr>
        <w:t>的鼠標形式呈現</w:t>
      </w:r>
    </w:p>
    <w:p w14:paraId="14D7F623" w14:textId="6134C60E" w:rsidR="00077F17" w:rsidRPr="00DF21BB" w:rsidRDefault="00BD3A05" w:rsidP="004E4C6B">
      <w:pPr>
        <w:pStyle w:val="afc"/>
        <w:ind w:left="-1120" w:right="-1120"/>
        <w:rPr>
          <w:rFonts w:eastAsia="標楷體"/>
        </w:rPr>
      </w:pPr>
      <w:r w:rsidRPr="00DF21BB">
        <w:rPr>
          <w:rFonts w:eastAsia="標楷體" w:hint="eastAsia"/>
        </w:rPr>
        <w:lastRenderedPageBreak/>
        <w:drawing>
          <wp:inline distT="0" distB="0" distL="0" distR="0" wp14:anchorId="7D35C49F" wp14:editId="3A19735F">
            <wp:extent cx="6116400" cy="4791600"/>
            <wp:effectExtent l="0" t="0" r="0" b="9525"/>
            <wp:docPr id="4" name="圖片 4" descr="Macintosh HD:Users:chaochan:Dropbox:Institute:CDA2graph:documents:image:incorrect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incorrectFormat.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16329" t="25380" r="16554" b="22311"/>
                    <a:stretch/>
                  </pic:blipFill>
                  <pic:spPr bwMode="auto">
                    <a:xfrm>
                      <a:off x="0" y="0"/>
                      <a:ext cx="6116400" cy="4791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43320D3" w14:textId="72FBDF3D" w:rsidR="00077F17" w:rsidRPr="00DF21BB" w:rsidRDefault="001A41B9">
      <w:pPr>
        <w:pStyle w:val="af0"/>
      </w:pPr>
      <w:bookmarkStart w:id="1769" w:name="_Ref231587406"/>
      <w:bookmarkStart w:id="1770" w:name="_Toc234187562"/>
      <w:bookmarkStart w:id="1771" w:name="_Toc36107971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772" w:author="腹黒い茶" w:date="2013-07-08T20:37:00Z">
        <w:r w:rsidR="007D7F2F">
          <w:rPr>
            <w:noProof/>
          </w:rPr>
          <w:t>17</w:t>
        </w:r>
      </w:ins>
      <w:ins w:id="1773" w:author="Haraguroicha Hsu" w:date="2013-07-07T20:12:00Z">
        <w:del w:id="1774" w:author="腹黒い茶" w:date="2013-07-08T20:34:00Z">
          <w:r w:rsidR="00A24B75" w:rsidDel="007D7F2F">
            <w:rPr>
              <w:noProof/>
            </w:rPr>
            <w:delText>17</w:delText>
          </w:r>
        </w:del>
      </w:ins>
      <w:del w:id="1775" w:author="腹黒い茶" w:date="2013-07-08T20:34:00Z">
        <w:r w:rsidR="00F76BDD" w:rsidDel="007D7F2F">
          <w:rPr>
            <w:noProof/>
          </w:rPr>
          <w:delText>9</w:delText>
        </w:r>
      </w:del>
      <w:r w:rsidRPr="00DF21BB">
        <w:fldChar w:fldCharType="end"/>
      </w:r>
      <w:bookmarkEnd w:id="1769"/>
      <w:r w:rsidR="00077F17" w:rsidRPr="00DF21BB">
        <w:rPr>
          <w:rFonts w:hint="eastAsia"/>
        </w:rPr>
        <w:t xml:space="preserve"> </w:t>
      </w:r>
      <w:r w:rsidR="00077F17" w:rsidRPr="00DF21BB">
        <w:rPr>
          <w:rFonts w:hint="eastAsia"/>
        </w:rPr>
        <w:t>提示訊息：不正確的格式</w:t>
      </w:r>
      <w:bookmarkEnd w:id="1770"/>
      <w:bookmarkEnd w:id="1771"/>
    </w:p>
    <w:p w14:paraId="00220D41" w14:textId="77777777" w:rsidR="00A073DF" w:rsidRDefault="00A073DF">
      <w:pPr>
        <w:widowControl/>
        <w:ind w:firstLineChars="0" w:firstLine="0"/>
        <w:jc w:val="left"/>
        <w:rPr>
          <w:ins w:id="1776" w:author="Haraguroicha Hsu" w:date="2013-07-02T11:59:00Z"/>
          <w:rFonts w:asciiTheme="majorHAnsi" w:eastAsiaTheme="majorEastAsia" w:hAnsiTheme="majorHAnsi"/>
          <w:kern w:val="52"/>
          <w:lang w:val="x-none"/>
        </w:rPr>
      </w:pPr>
      <w:bookmarkStart w:id="1777" w:name="_Toc357866752"/>
      <w:ins w:id="1778" w:author="Haraguroicha Hsu" w:date="2013-07-02T11:59:00Z">
        <w:r>
          <w:br w:type="page"/>
        </w:r>
      </w:ins>
    </w:p>
    <w:p w14:paraId="38F80023" w14:textId="409DC882" w:rsidR="00BD3A05" w:rsidRPr="00DF21BB" w:rsidRDefault="00BD3A05" w:rsidP="003A0BF2">
      <w:pPr>
        <w:pStyle w:val="3"/>
      </w:pPr>
      <w:bookmarkStart w:id="1779" w:name="_Toc361079415"/>
      <w:r w:rsidRPr="00DF21BB">
        <w:lastRenderedPageBreak/>
        <w:t>資料內嵌處理模組</w:t>
      </w:r>
      <w:bookmarkEnd w:id="1777"/>
      <w:bookmarkEnd w:id="1779"/>
    </w:p>
    <w:p w14:paraId="409EE3D9" w14:textId="2BE30677" w:rsidR="00BD3A05" w:rsidRPr="00DF21BB" w:rsidRDefault="00BD3A05" w:rsidP="004E4C6B">
      <w:pPr>
        <w:ind w:firstLine="560"/>
      </w:pPr>
      <w:r w:rsidRPr="00DF21BB">
        <w:t>在資料讀取完成之後，會將資料內嵌至頁面中等待處理</w:t>
      </w:r>
      <w:del w:id="1780" w:author="Haraguroicha Hsu" w:date="2013-07-02T09:56:00Z">
        <w:r w:rsidRPr="00DF21BB" w:rsidDel="009C1D52">
          <w:delText>(</w:delText>
        </w:r>
      </w:del>
      <w:ins w:id="1781" w:author="Haraguroicha Hsu" w:date="2013-07-02T09:56:00Z">
        <w:r w:rsidR="009C1D52">
          <w:rPr>
            <w:rFonts w:hint="eastAsia"/>
          </w:rPr>
          <w:t>，在系統</w:t>
        </w:r>
      </w:ins>
      <w:r w:rsidRPr="00DF21BB">
        <w:t>進入此模組時，</w:t>
      </w:r>
      <w:del w:id="1782" w:author="Haraguroicha Hsu" w:date="2013-07-02T09:56:00Z">
        <w:r w:rsidRPr="00DF21BB" w:rsidDel="009C1D52">
          <w:delText>系統</w:delText>
        </w:r>
      </w:del>
      <w:r w:rsidRPr="00DF21BB">
        <w:t>畫面會如</w:t>
      </w:r>
      <w:r w:rsidR="007D5A77" w:rsidRPr="00DF21BB">
        <w:fldChar w:fldCharType="begin"/>
      </w:r>
      <w:r w:rsidR="007D5A77" w:rsidRPr="00DF21BB">
        <w:instrText xml:space="preserve"> REF _Ref231587518 \h </w:instrText>
      </w:r>
      <w:r w:rsidR="00DF21BB">
        <w:instrText xml:space="preserve"> \* MERGEFORMAT </w:instrText>
      </w:r>
      <w:r w:rsidR="007D5A77" w:rsidRPr="00DF21BB">
        <w:fldChar w:fldCharType="separate"/>
      </w:r>
      <w:ins w:id="1783" w:author="腹黒い茶" w:date="2013-07-08T20:37:00Z">
        <w:r w:rsidR="007D7F2F" w:rsidRPr="00DF21BB">
          <w:rPr>
            <w:rFonts w:hint="eastAsia"/>
          </w:rPr>
          <w:t>圖</w:t>
        </w:r>
        <w:r w:rsidR="007D7F2F" w:rsidRPr="00DF21BB">
          <w:rPr>
            <w:rFonts w:hint="eastAsia"/>
          </w:rPr>
          <w:t xml:space="preserve"> </w:t>
        </w:r>
        <w:r w:rsidR="007D7F2F">
          <w:rPr>
            <w:noProof/>
          </w:rPr>
          <w:t>18</w:t>
        </w:r>
      </w:ins>
      <w:ins w:id="1784" w:author="Haraguroicha Hsu" w:date="2013-07-07T20:12:00Z">
        <w:del w:id="1785" w:author="腹黒い茶" w:date="2013-07-08T20:34:00Z">
          <w:r w:rsidR="00A24B75" w:rsidRPr="00DF21BB" w:rsidDel="007D7F2F">
            <w:rPr>
              <w:rFonts w:hint="eastAsia"/>
            </w:rPr>
            <w:delText>圖</w:delText>
          </w:r>
          <w:r w:rsidR="00A24B75" w:rsidRPr="00DF21BB" w:rsidDel="007D7F2F">
            <w:rPr>
              <w:rFonts w:hint="eastAsia"/>
            </w:rPr>
            <w:delText xml:space="preserve"> </w:delText>
          </w:r>
          <w:r w:rsidR="00A24B75" w:rsidDel="007D7F2F">
            <w:rPr>
              <w:noProof/>
            </w:rPr>
            <w:delText>18</w:delText>
          </w:r>
        </w:del>
      </w:ins>
      <w:del w:id="1786" w:author="腹黒い茶" w:date="2013-07-08T20:34:00Z">
        <w:r w:rsidR="00F76BDD" w:rsidRPr="00DF21BB" w:rsidDel="007D7F2F">
          <w:rPr>
            <w:rFonts w:hint="eastAsia"/>
          </w:rPr>
          <w:delText>圖</w:delText>
        </w:r>
        <w:r w:rsidR="00F76BDD" w:rsidRPr="00DF21BB" w:rsidDel="007D7F2F">
          <w:rPr>
            <w:rFonts w:hint="eastAsia"/>
          </w:rPr>
          <w:delText xml:space="preserve"> </w:delText>
        </w:r>
        <w:r w:rsidR="00F76BDD" w:rsidDel="007D7F2F">
          <w:rPr>
            <w:noProof/>
          </w:rPr>
          <w:delText>10</w:delText>
        </w:r>
      </w:del>
      <w:r w:rsidR="007D5A77" w:rsidRPr="00DF21BB">
        <w:fldChar w:fldCharType="end"/>
      </w:r>
      <w:r w:rsidRPr="00DF21BB">
        <w:t>所示</w:t>
      </w:r>
      <w:del w:id="1787" w:author="Haraguroicha Hsu" w:date="2013-07-02T09:56:00Z">
        <w:r w:rsidRPr="00DF21BB" w:rsidDel="009C1D52">
          <w:delText>)</w:delText>
        </w:r>
      </w:del>
      <w:r w:rsidRPr="00DF21BB">
        <w:t>，而其內嵌的結構與</w:t>
      </w:r>
      <w:r w:rsidRPr="00DF21BB">
        <w:t>CDA</w:t>
      </w:r>
      <w:r w:rsidRPr="00DF21BB">
        <w:t>格式相同，但僅只有將</w:t>
      </w:r>
      <w:r w:rsidRPr="00DF21BB">
        <w:t>CDA Header</w:t>
      </w:r>
      <w:r w:rsidRPr="00DF21BB">
        <w:t>與</w:t>
      </w:r>
      <w:r w:rsidRPr="00DF21BB">
        <w:t>CDA Body</w:t>
      </w:r>
      <w:r w:rsidRPr="00DF21BB">
        <w:t>分開至兩個物件內包裝，其中會包含使用</w:t>
      </w:r>
      <w:r w:rsidRPr="00DF21BB">
        <w:t>Web Components</w:t>
      </w:r>
      <w:r w:rsidRPr="00DF21BB">
        <w:t>的技術，而</w:t>
      </w:r>
      <w:r w:rsidRPr="00DF21BB">
        <w:t>Web Components</w:t>
      </w:r>
      <w:r w:rsidRPr="00DF21BB">
        <w:t>的描述結構皆</w:t>
      </w:r>
      <w:ins w:id="1788" w:author="Haraguroicha Hsu" w:date="2013-07-02T09:57:00Z">
        <w:r w:rsidR="009E7525" w:rsidRPr="00DF21BB">
          <w:t>如</w:t>
        </w:r>
        <w:r w:rsidR="009E7525" w:rsidRPr="00DF21BB">
          <w:fldChar w:fldCharType="begin"/>
        </w:r>
        <w:r w:rsidR="009E7525" w:rsidRPr="00DF21BB">
          <w:instrText xml:space="preserve"> REF _Ref231587527 \h </w:instrText>
        </w:r>
        <w:r w:rsidR="009E7525">
          <w:instrText xml:space="preserve"> \* MERGEFORMAT </w:instrText>
        </w:r>
      </w:ins>
      <w:ins w:id="1789" w:author="Haraguroicha Hsu" w:date="2013-07-02T09:57:00Z">
        <w:r w:rsidR="009E7525" w:rsidRPr="00DF21BB">
          <w:fldChar w:fldCharType="separate"/>
        </w:r>
      </w:ins>
      <w:ins w:id="1790" w:author="腹黒い茶" w:date="2013-07-08T20:37:00Z">
        <w:r w:rsidR="007D7F2F" w:rsidRPr="00DF21BB">
          <w:rPr>
            <w:rFonts w:hint="eastAsia"/>
          </w:rPr>
          <w:t>圖</w:t>
        </w:r>
        <w:r w:rsidR="007D7F2F" w:rsidRPr="00DF21BB">
          <w:rPr>
            <w:rFonts w:hint="eastAsia"/>
          </w:rPr>
          <w:t xml:space="preserve"> </w:t>
        </w:r>
        <w:r w:rsidR="007D7F2F">
          <w:rPr>
            <w:noProof/>
          </w:rPr>
          <w:t>19</w:t>
        </w:r>
      </w:ins>
      <w:ins w:id="1791" w:author="Haraguroicha Hsu" w:date="2013-07-07T20:12:00Z">
        <w:del w:id="1792" w:author="腹黒い茶" w:date="2013-07-08T20:34:00Z">
          <w:r w:rsidR="00A24B75" w:rsidRPr="00DF21BB" w:rsidDel="007D7F2F">
            <w:rPr>
              <w:rFonts w:hint="eastAsia"/>
            </w:rPr>
            <w:delText>圖</w:delText>
          </w:r>
          <w:r w:rsidR="00A24B75" w:rsidRPr="00DF21BB" w:rsidDel="007D7F2F">
            <w:rPr>
              <w:rFonts w:hint="eastAsia"/>
            </w:rPr>
            <w:delText xml:space="preserve"> </w:delText>
          </w:r>
          <w:r w:rsidR="00A24B75" w:rsidDel="007D7F2F">
            <w:rPr>
              <w:noProof/>
            </w:rPr>
            <w:delText>19</w:delText>
          </w:r>
        </w:del>
      </w:ins>
      <w:del w:id="1793" w:author="腹黒い茶" w:date="2013-07-08T20:34:00Z">
        <w:r w:rsidR="009E7525" w:rsidRPr="00DF21BB" w:rsidDel="007D7F2F">
          <w:rPr>
            <w:rFonts w:hint="eastAsia"/>
          </w:rPr>
          <w:delText>圖</w:delText>
        </w:r>
        <w:r w:rsidR="009E7525" w:rsidRPr="00DF21BB" w:rsidDel="007D7F2F">
          <w:rPr>
            <w:rFonts w:hint="eastAsia"/>
          </w:rPr>
          <w:delText xml:space="preserve"> </w:delText>
        </w:r>
      </w:del>
      <w:ins w:id="1794" w:author="Haraguroicha Hsu" w:date="2013-07-02T09:57:00Z">
        <w:r w:rsidR="009E7525" w:rsidRPr="00DF21BB">
          <w:fldChar w:fldCharType="end"/>
        </w:r>
        <w:r w:rsidR="009E7525" w:rsidRPr="00DF21BB">
          <w:t>與</w:t>
        </w:r>
        <w:r w:rsidR="009E7525" w:rsidRPr="00DF21BB">
          <w:fldChar w:fldCharType="begin"/>
        </w:r>
        <w:r w:rsidR="009E7525" w:rsidRPr="00DF21BB">
          <w:instrText xml:space="preserve"> REF _Ref231587533 \h </w:instrText>
        </w:r>
        <w:r w:rsidR="009E7525">
          <w:instrText xml:space="preserve"> \* MERGEFORMAT </w:instrText>
        </w:r>
      </w:ins>
      <w:ins w:id="1795" w:author="Haraguroicha Hsu" w:date="2013-07-02T09:57:00Z">
        <w:r w:rsidR="009E7525" w:rsidRPr="00DF21BB">
          <w:fldChar w:fldCharType="separate"/>
        </w:r>
      </w:ins>
      <w:ins w:id="1796" w:author="腹黒い茶" w:date="2013-07-08T20:37:00Z">
        <w:r w:rsidR="007D7F2F" w:rsidRPr="00DF21BB">
          <w:rPr>
            <w:rFonts w:hint="eastAsia"/>
          </w:rPr>
          <w:t>圖</w:t>
        </w:r>
        <w:r w:rsidR="007D7F2F" w:rsidRPr="00DF21BB">
          <w:rPr>
            <w:rFonts w:hint="eastAsia"/>
          </w:rPr>
          <w:t xml:space="preserve"> </w:t>
        </w:r>
        <w:r w:rsidR="007D7F2F">
          <w:rPr>
            <w:noProof/>
          </w:rPr>
          <w:t>20</w:t>
        </w:r>
      </w:ins>
      <w:ins w:id="1797" w:author="Haraguroicha Hsu" w:date="2013-07-07T20:12:00Z">
        <w:del w:id="1798" w:author="腹黒い茶" w:date="2013-07-08T20:34:00Z">
          <w:r w:rsidR="00A24B75" w:rsidRPr="00DF21BB" w:rsidDel="007D7F2F">
            <w:rPr>
              <w:rFonts w:hint="eastAsia"/>
            </w:rPr>
            <w:delText>圖</w:delText>
          </w:r>
          <w:r w:rsidR="00A24B75" w:rsidRPr="00DF21BB" w:rsidDel="007D7F2F">
            <w:rPr>
              <w:rFonts w:hint="eastAsia"/>
            </w:rPr>
            <w:delText xml:space="preserve"> </w:delText>
          </w:r>
          <w:r w:rsidR="00A24B75" w:rsidDel="007D7F2F">
            <w:rPr>
              <w:noProof/>
            </w:rPr>
            <w:delText>20</w:delText>
          </w:r>
        </w:del>
      </w:ins>
      <w:del w:id="1799" w:author="腹黒い茶" w:date="2013-07-08T20:34:00Z">
        <w:r w:rsidR="009E7525" w:rsidRPr="00DF21BB" w:rsidDel="007D7F2F">
          <w:rPr>
            <w:rFonts w:hint="eastAsia"/>
          </w:rPr>
          <w:delText>圖</w:delText>
        </w:r>
        <w:r w:rsidR="009E7525" w:rsidRPr="00DF21BB" w:rsidDel="007D7F2F">
          <w:rPr>
            <w:rFonts w:hint="eastAsia"/>
          </w:rPr>
          <w:delText xml:space="preserve"> </w:delText>
        </w:r>
      </w:del>
      <w:ins w:id="1800" w:author="Haraguroicha Hsu" w:date="2013-07-02T09:57:00Z">
        <w:r w:rsidR="009E7525" w:rsidRPr="00DF21BB">
          <w:fldChar w:fldCharType="end"/>
        </w:r>
        <w:r w:rsidR="009E7525" w:rsidRPr="00DF21BB">
          <w:t>所示</w:t>
        </w:r>
      </w:ins>
      <w:ins w:id="1801" w:author="Haraguroicha Hsu" w:date="2013-07-02T09:58:00Z">
        <w:r w:rsidR="00FB130C" w:rsidRPr="00FB130C">
          <w:rPr>
            <w:rFonts w:hint="eastAsia"/>
          </w:rPr>
          <w:t>，會包裝</w:t>
        </w:r>
      </w:ins>
      <w:r w:rsidRPr="00DF21BB">
        <w:t>在</w:t>
      </w:r>
      <w:r w:rsidRPr="00DF21BB">
        <w:t>#document-fragment</w:t>
      </w:r>
      <w:r w:rsidRPr="00DF21BB">
        <w:t>的物件內。</w:t>
      </w:r>
      <w:del w:id="1802" w:author="Haraguroicha Hsu" w:date="2013-07-02T09:57:00Z">
        <w:r w:rsidRPr="00DF21BB" w:rsidDel="009E7525">
          <w:delText>(</w:delText>
        </w:r>
        <w:r w:rsidRPr="00DF21BB" w:rsidDel="009E7525">
          <w:delText>如</w:delText>
        </w:r>
        <w:r w:rsidR="007D5A77" w:rsidRPr="00DF21BB" w:rsidDel="009E7525">
          <w:fldChar w:fldCharType="begin"/>
        </w:r>
        <w:r w:rsidR="007D5A77" w:rsidRPr="00DF21BB" w:rsidDel="009E7525">
          <w:delInstrText xml:space="preserve"> REF _Ref231587527 \h </w:delInstrText>
        </w:r>
        <w:r w:rsidR="00DF21BB" w:rsidDel="009E7525">
          <w:delInstrText xml:space="preserve"> \* MERGEFORMAT </w:delInstrText>
        </w:r>
        <w:r w:rsidR="007D5A77" w:rsidRPr="00DF21BB" w:rsidDel="009E7525">
          <w:fldChar w:fldCharType="separate"/>
        </w:r>
      </w:del>
      <w:del w:id="1803"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11</w:delText>
        </w:r>
      </w:del>
      <w:del w:id="1804" w:author="Haraguroicha Hsu" w:date="2013-07-02T09:57:00Z">
        <w:r w:rsidR="007D5A77" w:rsidRPr="00DF21BB" w:rsidDel="009E7525">
          <w:fldChar w:fldCharType="end"/>
        </w:r>
        <w:r w:rsidRPr="00DF21BB" w:rsidDel="009E7525">
          <w:delText>與</w:delText>
        </w:r>
        <w:r w:rsidR="007D5A77" w:rsidRPr="00DF21BB" w:rsidDel="009E7525">
          <w:fldChar w:fldCharType="begin"/>
        </w:r>
        <w:r w:rsidR="007D5A77" w:rsidRPr="00DF21BB" w:rsidDel="009E7525">
          <w:delInstrText xml:space="preserve"> REF _Ref231587533 \h </w:delInstrText>
        </w:r>
        <w:r w:rsidR="00DF21BB" w:rsidDel="009E7525">
          <w:delInstrText xml:space="preserve"> \* MERGEFORMAT </w:delInstrText>
        </w:r>
        <w:r w:rsidR="007D5A77" w:rsidRPr="00DF21BB" w:rsidDel="009E7525">
          <w:fldChar w:fldCharType="separate"/>
        </w:r>
      </w:del>
      <w:del w:id="1805"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12</w:delText>
        </w:r>
      </w:del>
      <w:del w:id="1806" w:author="Haraguroicha Hsu" w:date="2013-07-02T09:57:00Z">
        <w:r w:rsidR="007D5A77" w:rsidRPr="00DF21BB" w:rsidDel="009E7525">
          <w:fldChar w:fldCharType="end"/>
        </w:r>
        <w:r w:rsidRPr="00DF21BB" w:rsidDel="009E7525">
          <w:delText>所示</w:delText>
        </w:r>
        <w:r w:rsidRPr="00DF21BB" w:rsidDel="009E7525">
          <w:delText>)</w:delText>
        </w:r>
      </w:del>
    </w:p>
    <w:p w14:paraId="586D4AFE" w14:textId="7DDB17FD" w:rsidR="00F026F4" w:rsidRPr="00DF21BB" w:rsidRDefault="00B24DDF" w:rsidP="004E4C6B">
      <w:pPr>
        <w:pStyle w:val="afc"/>
        <w:ind w:left="-1120" w:right="-1120"/>
        <w:rPr>
          <w:rFonts w:eastAsia="標楷體"/>
        </w:rPr>
      </w:pPr>
      <w:r w:rsidRPr="00DF21BB">
        <w:rPr>
          <w:rFonts w:eastAsia="標楷體" w:hint="eastAsia"/>
        </w:rPr>
        <w:drawing>
          <wp:inline distT="0" distB="0" distL="0" distR="0" wp14:anchorId="431EC003" wp14:editId="0CD6A3B0">
            <wp:extent cx="5781600" cy="3909600"/>
            <wp:effectExtent l="0" t="0" r="0" b="0"/>
            <wp:docPr id="6" name="圖片 6" descr="Macintosh HD:Users:chaochan:Dropbox:Institute:CDA2graph:documents:image:LoadingNear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LoadingNearCompleted.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17983" t="30421" r="18170" b="27855"/>
                    <a:stretch/>
                  </pic:blipFill>
                  <pic:spPr bwMode="auto">
                    <a:xfrm>
                      <a:off x="0" y="0"/>
                      <a:ext cx="5781600" cy="3909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FF015AF" w14:textId="3BF1F5C8" w:rsidR="00F026F4" w:rsidRPr="00DF21BB" w:rsidRDefault="00F026F4">
      <w:pPr>
        <w:pStyle w:val="af0"/>
      </w:pPr>
      <w:bookmarkStart w:id="1807" w:name="_Ref231587518"/>
      <w:bookmarkStart w:id="1808" w:name="_Toc234187563"/>
      <w:bookmarkStart w:id="1809" w:name="_Toc36107971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810" w:author="腹黒い茶" w:date="2013-07-08T20:37:00Z">
        <w:r w:rsidR="007D7F2F">
          <w:rPr>
            <w:noProof/>
          </w:rPr>
          <w:t>18</w:t>
        </w:r>
      </w:ins>
      <w:ins w:id="1811" w:author="Haraguroicha Hsu" w:date="2013-07-07T20:12:00Z">
        <w:del w:id="1812" w:author="腹黒い茶" w:date="2013-07-08T20:34:00Z">
          <w:r w:rsidR="00A24B75" w:rsidDel="007D7F2F">
            <w:rPr>
              <w:noProof/>
            </w:rPr>
            <w:delText>18</w:delText>
          </w:r>
        </w:del>
      </w:ins>
      <w:del w:id="1813" w:author="腹黒い茶" w:date="2013-07-08T20:34:00Z">
        <w:r w:rsidR="00F76BDD" w:rsidDel="007D7F2F">
          <w:rPr>
            <w:noProof/>
          </w:rPr>
          <w:delText>10</w:delText>
        </w:r>
      </w:del>
      <w:r w:rsidRPr="00DF21BB">
        <w:fldChar w:fldCharType="end"/>
      </w:r>
      <w:bookmarkEnd w:id="1807"/>
      <w:r w:rsidRPr="00DF21BB">
        <w:rPr>
          <w:rFonts w:hint="eastAsia"/>
        </w:rPr>
        <w:t xml:space="preserve"> </w:t>
      </w:r>
      <w:r w:rsidR="00C508EF">
        <w:rPr>
          <w:rFonts w:hint="eastAsia"/>
        </w:rPr>
        <w:t>資料內嵌處理模組</w:t>
      </w:r>
      <w:r w:rsidR="003B0A43" w:rsidRPr="00DF21BB">
        <w:rPr>
          <w:rFonts w:hint="eastAsia"/>
        </w:rPr>
        <w:t>的系統畫面</w:t>
      </w:r>
      <w:bookmarkEnd w:id="1808"/>
      <w:bookmarkEnd w:id="1809"/>
    </w:p>
    <w:p w14:paraId="73E2D7A6" w14:textId="62EB1853" w:rsidR="00F026F4" w:rsidRPr="00DF21BB" w:rsidRDefault="00B24DDF" w:rsidP="004E4C6B">
      <w:pPr>
        <w:pStyle w:val="afc"/>
        <w:ind w:left="-1120" w:right="-1120"/>
        <w:rPr>
          <w:rFonts w:eastAsia="標楷體"/>
        </w:rPr>
      </w:pPr>
      <w:r w:rsidRPr="00DF21BB">
        <w:rPr>
          <w:rFonts w:eastAsia="標楷體" w:hint="eastAsia"/>
        </w:rPr>
        <w:lastRenderedPageBreak/>
        <w:drawing>
          <wp:inline distT="0" distB="0" distL="0" distR="0" wp14:anchorId="46A52BC3" wp14:editId="65624FC7">
            <wp:extent cx="6235200" cy="2127600"/>
            <wp:effectExtent l="0" t="0" r="0" b="635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ochan:Dropbox:Institute:CDA2graph:documents:image:LoadingWhenWCWithCDA_.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10521" t="48088" b="12349"/>
                    <a:stretch/>
                  </pic:blipFill>
                  <pic:spPr bwMode="auto">
                    <a:xfrm>
                      <a:off x="0" y="0"/>
                      <a:ext cx="6235200" cy="2127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7E4E16C" w14:textId="5DAA44DF" w:rsidR="00F026F4" w:rsidDel="00AF12D9" w:rsidRDefault="00F026F4">
      <w:pPr>
        <w:pStyle w:val="af0"/>
        <w:rPr>
          <w:del w:id="1814" w:author="腹黒い茶" w:date="2013-07-08T20:25:00Z"/>
        </w:rPr>
      </w:pPr>
      <w:bookmarkStart w:id="1815" w:name="_Ref231587527"/>
      <w:bookmarkStart w:id="1816" w:name="_Toc234187564"/>
      <w:bookmarkStart w:id="1817" w:name="_Toc36107971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818" w:author="腹黒い茶" w:date="2013-07-08T20:37:00Z">
        <w:r w:rsidR="007D7F2F">
          <w:rPr>
            <w:noProof/>
          </w:rPr>
          <w:t>19</w:t>
        </w:r>
      </w:ins>
      <w:ins w:id="1819" w:author="Haraguroicha Hsu" w:date="2013-07-07T20:12:00Z">
        <w:del w:id="1820" w:author="腹黒い茶" w:date="2013-07-08T20:34:00Z">
          <w:r w:rsidR="00A24B75" w:rsidDel="007D7F2F">
            <w:rPr>
              <w:noProof/>
            </w:rPr>
            <w:delText>19</w:delText>
          </w:r>
        </w:del>
      </w:ins>
      <w:del w:id="1821" w:author="腹黒い茶" w:date="2013-07-08T20:34:00Z">
        <w:r w:rsidR="00F76BDD" w:rsidDel="007D7F2F">
          <w:rPr>
            <w:noProof/>
          </w:rPr>
          <w:delText>11</w:delText>
        </w:r>
      </w:del>
      <w:r w:rsidRPr="00DF21BB">
        <w:fldChar w:fldCharType="end"/>
      </w:r>
      <w:bookmarkEnd w:id="1815"/>
      <w:r w:rsidRPr="00DF21BB">
        <w:rPr>
          <w:rFonts w:hint="eastAsia"/>
        </w:rPr>
        <w:t xml:space="preserve"> </w:t>
      </w:r>
      <w:r w:rsidR="003B0A43" w:rsidRPr="00DF21BB">
        <w:rPr>
          <w:rFonts w:hint="eastAsia"/>
        </w:rPr>
        <w:t>內嵌資料於頁面中</w:t>
      </w:r>
      <w:bookmarkEnd w:id="1816"/>
      <w:bookmarkEnd w:id="1817"/>
    </w:p>
    <w:p w14:paraId="13A0DF93" w14:textId="6821043D" w:rsidR="003963D0" w:rsidRPr="003963D0" w:rsidRDefault="00AF12D9">
      <w:pPr>
        <w:pStyle w:val="af0"/>
        <w:pPrChange w:id="1822" w:author="腹黒い茶" w:date="2013-07-08T20:25:00Z">
          <w:pPr>
            <w:pStyle w:val="af1"/>
            <w:ind w:firstLine="560"/>
          </w:pPr>
        </w:pPrChange>
      </w:pPr>
      <w:ins w:id="1823" w:author="腹黒い茶" w:date="2013-07-08T20:25:00Z">
        <w:r>
          <w:rPr>
            <w:rFonts w:hint="eastAsia"/>
          </w:rPr>
          <w:t>，</w:t>
        </w:r>
      </w:ins>
      <w:r w:rsidR="003963D0">
        <w:rPr>
          <w:rFonts w:hint="eastAsia"/>
        </w:rPr>
        <w:t>圖中的</w:t>
      </w:r>
      <w:r w:rsidR="003963D0">
        <w:rPr>
          <w:rFonts w:hint="eastAsia"/>
        </w:rPr>
        <w:t>cda2g</w:t>
      </w:r>
      <w:r w:rsidR="003963D0">
        <w:rPr>
          <w:rFonts w:hint="eastAsia"/>
        </w:rPr>
        <w:t>物件即是包含了資料內嵌的</w:t>
      </w:r>
      <w:r w:rsidR="003963D0">
        <w:rPr>
          <w:rFonts w:hint="eastAsia"/>
        </w:rPr>
        <w:t>Web Components</w:t>
      </w:r>
      <w:r w:rsidR="003963D0">
        <w:rPr>
          <w:rFonts w:hint="eastAsia"/>
        </w:rPr>
        <w:t>物件</w:t>
      </w:r>
    </w:p>
    <w:p w14:paraId="6077F24A" w14:textId="35FAF606" w:rsidR="00F026F4" w:rsidRPr="00DF21BB" w:rsidRDefault="00B24DDF" w:rsidP="004E4C6B">
      <w:pPr>
        <w:pStyle w:val="afc"/>
        <w:ind w:left="-1120" w:right="-1120"/>
        <w:rPr>
          <w:rFonts w:eastAsia="標楷體"/>
        </w:rPr>
      </w:pPr>
      <w:r w:rsidRPr="00DF21BB">
        <w:rPr>
          <w:rFonts w:eastAsia="標楷體" w:hint="eastAsia"/>
        </w:rPr>
        <w:lastRenderedPageBreak/>
        <w:drawing>
          <wp:inline distT="0" distB="0" distL="0" distR="0" wp14:anchorId="58D3AFF1" wp14:editId="6A80ECDB">
            <wp:extent cx="7016400" cy="7311600"/>
            <wp:effectExtent l="0" t="0" r="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aochan:Dropbox:Institute:CDA2graph:documents:image:LoadingWhenWCWithCDAData_.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9319"/>
                    <a:stretch/>
                  </pic:blipFill>
                  <pic:spPr bwMode="auto">
                    <a:xfrm>
                      <a:off x="0" y="0"/>
                      <a:ext cx="7016400" cy="7311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8AA06F1" w14:textId="55AC8135" w:rsidR="00BD3A05" w:rsidDel="00AF12D9" w:rsidRDefault="00F026F4">
      <w:pPr>
        <w:pStyle w:val="af0"/>
        <w:rPr>
          <w:del w:id="1824" w:author="腹黒い茶" w:date="2013-07-08T20:25:00Z"/>
        </w:rPr>
      </w:pPr>
      <w:bookmarkStart w:id="1825" w:name="_Ref231587533"/>
      <w:bookmarkStart w:id="1826" w:name="_Toc234187565"/>
      <w:bookmarkStart w:id="1827" w:name="_Toc36107971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828" w:author="腹黒い茶" w:date="2013-07-08T20:37:00Z">
        <w:r w:rsidR="007D7F2F">
          <w:rPr>
            <w:noProof/>
          </w:rPr>
          <w:t>20</w:t>
        </w:r>
      </w:ins>
      <w:ins w:id="1829" w:author="Haraguroicha Hsu" w:date="2013-07-07T20:12:00Z">
        <w:del w:id="1830" w:author="腹黒い茶" w:date="2013-07-08T20:34:00Z">
          <w:r w:rsidR="00A24B75" w:rsidDel="007D7F2F">
            <w:rPr>
              <w:noProof/>
            </w:rPr>
            <w:delText>20</w:delText>
          </w:r>
        </w:del>
      </w:ins>
      <w:del w:id="1831" w:author="腹黒い茶" w:date="2013-07-08T20:34:00Z">
        <w:r w:rsidR="00F76BDD" w:rsidDel="007D7F2F">
          <w:rPr>
            <w:noProof/>
          </w:rPr>
          <w:delText>12</w:delText>
        </w:r>
      </w:del>
      <w:r w:rsidRPr="00DF21BB">
        <w:fldChar w:fldCharType="end"/>
      </w:r>
      <w:bookmarkEnd w:id="1825"/>
      <w:r w:rsidRPr="00DF21BB">
        <w:rPr>
          <w:rFonts w:hint="eastAsia"/>
        </w:rPr>
        <w:t xml:space="preserve"> </w:t>
      </w:r>
      <w:r w:rsidR="003B0A43" w:rsidRPr="00DF21BB">
        <w:rPr>
          <w:rFonts w:hint="eastAsia"/>
        </w:rPr>
        <w:t>內嵌</w:t>
      </w:r>
      <w:r w:rsidR="003B0A43" w:rsidRPr="00DF21BB">
        <w:rPr>
          <w:rFonts w:hint="eastAsia"/>
        </w:rPr>
        <w:t>CDA</w:t>
      </w:r>
      <w:r w:rsidR="003B0A43" w:rsidRPr="00DF21BB">
        <w:rPr>
          <w:rFonts w:hint="eastAsia"/>
        </w:rPr>
        <w:t>文件的</w:t>
      </w:r>
      <w:r w:rsidR="003B0A43" w:rsidRPr="00DF21BB">
        <w:rPr>
          <w:rFonts w:hint="eastAsia"/>
        </w:rPr>
        <w:t>Header</w:t>
      </w:r>
      <w:r w:rsidR="003B0A43" w:rsidRPr="00DF21BB">
        <w:rPr>
          <w:rFonts w:hint="eastAsia"/>
        </w:rPr>
        <w:t>與</w:t>
      </w:r>
      <w:r w:rsidR="003B0A43" w:rsidRPr="00DF21BB">
        <w:rPr>
          <w:rFonts w:hint="eastAsia"/>
        </w:rPr>
        <w:t>Body</w:t>
      </w:r>
      <w:r w:rsidR="003B0A43" w:rsidRPr="00DF21BB">
        <w:rPr>
          <w:rFonts w:hint="eastAsia"/>
        </w:rPr>
        <w:t>資料</w:t>
      </w:r>
      <w:bookmarkEnd w:id="1826"/>
      <w:bookmarkEnd w:id="1827"/>
    </w:p>
    <w:p w14:paraId="28B6230B" w14:textId="55E5C16B" w:rsidR="003963D0" w:rsidRPr="003963D0" w:rsidRDefault="00AF12D9">
      <w:pPr>
        <w:pStyle w:val="af0"/>
        <w:pPrChange w:id="1832" w:author="腹黒い茶" w:date="2013-07-08T20:25:00Z">
          <w:pPr>
            <w:pStyle w:val="af1"/>
            <w:ind w:firstLine="560"/>
          </w:pPr>
        </w:pPrChange>
      </w:pPr>
      <w:ins w:id="1833" w:author="腹黒い茶" w:date="2013-07-08T20:25:00Z">
        <w:r>
          <w:rPr>
            <w:rFonts w:hint="eastAsia"/>
          </w:rPr>
          <w:t>，</w:t>
        </w:r>
      </w:ins>
      <w:r w:rsidR="003963D0">
        <w:rPr>
          <w:rFonts w:hint="eastAsia"/>
        </w:rPr>
        <w:t>cda2g</w:t>
      </w:r>
      <w:r w:rsidR="003963D0">
        <w:rPr>
          <w:rFonts w:hint="eastAsia"/>
        </w:rPr>
        <w:t>物件中包含了</w:t>
      </w:r>
      <w:r w:rsidR="003963D0">
        <w:rPr>
          <w:rFonts w:hint="eastAsia"/>
        </w:rPr>
        <w:t>Web Components</w:t>
      </w:r>
      <w:r w:rsidR="003963D0">
        <w:rPr>
          <w:rFonts w:hint="eastAsia"/>
        </w:rPr>
        <w:t>的內容及</w:t>
      </w:r>
      <w:r w:rsidR="003963D0">
        <w:rPr>
          <w:rFonts w:hint="eastAsia"/>
        </w:rPr>
        <w:t>cdaHeader</w:t>
      </w:r>
      <w:r w:rsidR="003963D0">
        <w:rPr>
          <w:rFonts w:hint="eastAsia"/>
        </w:rPr>
        <w:t>與</w:t>
      </w:r>
      <w:r w:rsidR="003963D0">
        <w:rPr>
          <w:rFonts w:hint="eastAsia"/>
        </w:rPr>
        <w:t>cdaBody</w:t>
      </w:r>
      <w:r w:rsidR="003963D0">
        <w:rPr>
          <w:rFonts w:hint="eastAsia"/>
        </w:rPr>
        <w:t>的資料物件</w:t>
      </w:r>
    </w:p>
    <w:p w14:paraId="671D5122" w14:textId="77777777" w:rsidR="005B5EA9" w:rsidRDefault="005B5EA9">
      <w:pPr>
        <w:widowControl/>
        <w:ind w:firstLineChars="0" w:firstLine="0"/>
        <w:jc w:val="left"/>
        <w:rPr>
          <w:ins w:id="1834" w:author="Haraguroicha Hsu" w:date="2013-06-30T04:38:00Z"/>
          <w:rFonts w:asciiTheme="majorHAnsi" w:eastAsiaTheme="majorEastAsia" w:hAnsiTheme="majorHAnsi"/>
          <w:kern w:val="52"/>
          <w:lang w:val="x-none"/>
        </w:rPr>
      </w:pPr>
      <w:ins w:id="1835" w:author="Haraguroicha Hsu" w:date="2013-06-30T04:38:00Z">
        <w:r>
          <w:br w:type="page"/>
        </w:r>
      </w:ins>
    </w:p>
    <w:p w14:paraId="77BD1EB1" w14:textId="729F5F70" w:rsidR="00B24DDF" w:rsidRPr="00DF21BB" w:rsidRDefault="00626AC2" w:rsidP="003A0BF2">
      <w:pPr>
        <w:pStyle w:val="3"/>
      </w:pPr>
      <w:bookmarkStart w:id="1836" w:name="_Toc361079416"/>
      <w:r w:rsidRPr="00626AC2">
        <w:rPr>
          <w:rFonts w:hint="eastAsia"/>
        </w:rPr>
        <w:lastRenderedPageBreak/>
        <w:t>樣板輸出處理模組</w:t>
      </w:r>
      <w:bookmarkEnd w:id="1836"/>
    </w:p>
    <w:p w14:paraId="680F920F" w14:textId="26BE6CAD" w:rsidR="00235DDB" w:rsidRPr="00DF21BB" w:rsidRDefault="00235DDB" w:rsidP="004E4C6B">
      <w:pPr>
        <w:ind w:firstLine="560"/>
      </w:pPr>
      <w:r w:rsidRPr="00DF21BB">
        <w:rPr>
          <w:rFonts w:hint="eastAsia"/>
        </w:rPr>
        <w:t>本模組將內嵌的資料取出</w:t>
      </w:r>
      <w:del w:id="1837" w:author="Haraguroicha Hsu" w:date="2013-07-02T09:59:00Z">
        <w:r w:rsidRPr="00DF21BB" w:rsidDel="00263F30">
          <w:rPr>
            <w:rFonts w:hint="eastAsia"/>
          </w:rPr>
          <w:delText>(</w:delText>
        </w:r>
      </w:del>
      <w:ins w:id="1838" w:author="Haraguroicha Hsu" w:date="2013-07-02T09:59:00Z">
        <w:r w:rsidR="00263F30">
          <w:rPr>
            <w:rFonts w:hint="eastAsia"/>
          </w:rPr>
          <w:t>，在</w:t>
        </w:r>
        <w:r w:rsidR="00263F30" w:rsidRPr="00DF21BB">
          <w:rPr>
            <w:rFonts w:hint="eastAsia"/>
          </w:rPr>
          <w:t>系統</w:t>
        </w:r>
      </w:ins>
      <w:r w:rsidRPr="00DF21BB">
        <w:rPr>
          <w:rFonts w:hint="eastAsia"/>
        </w:rPr>
        <w:t>進入此模組時，</w:t>
      </w:r>
      <w:del w:id="1839" w:author="Haraguroicha Hsu" w:date="2013-07-02T09:59:00Z">
        <w:r w:rsidRPr="00DF21BB" w:rsidDel="00263F30">
          <w:rPr>
            <w:rFonts w:hint="eastAsia"/>
          </w:rPr>
          <w:delText>系統</w:delText>
        </w:r>
      </w:del>
      <w:r w:rsidRPr="00DF21BB">
        <w:rPr>
          <w:rFonts w:hint="eastAsia"/>
        </w:rPr>
        <w:t>畫面會如</w:t>
      </w:r>
      <w:r w:rsidR="00A4469D" w:rsidRPr="00DF21BB">
        <w:fldChar w:fldCharType="begin"/>
      </w:r>
      <w:r w:rsidR="00A4469D" w:rsidRPr="00DF21BB">
        <w:instrText xml:space="preserve"> REF </w:instrText>
      </w:r>
      <w:r w:rsidR="00A4469D" w:rsidRPr="00DF21BB">
        <w:rPr>
          <w:rFonts w:hint="eastAsia"/>
        </w:rPr>
        <w:instrText>_Ref231587820 \h</w:instrText>
      </w:r>
      <w:r w:rsidR="00A4469D" w:rsidRPr="00DF21BB">
        <w:instrText xml:space="preserve"> </w:instrText>
      </w:r>
      <w:r w:rsidR="00DF21BB">
        <w:instrText xml:space="preserve"> \* MERGEFORMAT </w:instrText>
      </w:r>
      <w:r w:rsidR="00A4469D" w:rsidRPr="00DF21BB">
        <w:fldChar w:fldCharType="separate"/>
      </w:r>
      <w:ins w:id="1840" w:author="腹黒い茶" w:date="2013-07-08T20:37:00Z">
        <w:r w:rsidR="007D7F2F" w:rsidRPr="00DF21BB">
          <w:rPr>
            <w:rFonts w:hint="eastAsia"/>
          </w:rPr>
          <w:t>圖</w:t>
        </w:r>
        <w:r w:rsidR="007D7F2F" w:rsidRPr="00DF21BB">
          <w:rPr>
            <w:rFonts w:hint="eastAsia"/>
          </w:rPr>
          <w:t xml:space="preserve"> </w:t>
        </w:r>
        <w:r w:rsidR="007D7F2F">
          <w:rPr>
            <w:noProof/>
          </w:rPr>
          <w:t>21</w:t>
        </w:r>
      </w:ins>
      <w:ins w:id="1841" w:author="Haraguroicha Hsu" w:date="2013-07-07T20:12:00Z">
        <w:del w:id="1842" w:author="腹黒い茶" w:date="2013-07-08T20:34:00Z">
          <w:r w:rsidR="00A24B75" w:rsidRPr="00DF21BB" w:rsidDel="007D7F2F">
            <w:rPr>
              <w:rFonts w:hint="eastAsia"/>
            </w:rPr>
            <w:delText>圖</w:delText>
          </w:r>
          <w:r w:rsidR="00A24B75" w:rsidRPr="00DF21BB" w:rsidDel="007D7F2F">
            <w:rPr>
              <w:rFonts w:hint="eastAsia"/>
            </w:rPr>
            <w:delText xml:space="preserve"> </w:delText>
          </w:r>
          <w:r w:rsidR="00A24B75" w:rsidDel="007D7F2F">
            <w:rPr>
              <w:noProof/>
            </w:rPr>
            <w:delText>21</w:delText>
          </w:r>
        </w:del>
      </w:ins>
      <w:del w:id="1843" w:author="腹黒い茶" w:date="2013-07-08T20:34:00Z">
        <w:r w:rsidR="00F76BDD" w:rsidRPr="00DF21BB" w:rsidDel="007D7F2F">
          <w:rPr>
            <w:rFonts w:hint="eastAsia"/>
          </w:rPr>
          <w:delText>圖</w:delText>
        </w:r>
        <w:r w:rsidR="00F76BDD" w:rsidRPr="00DF21BB" w:rsidDel="007D7F2F">
          <w:rPr>
            <w:rFonts w:hint="eastAsia"/>
          </w:rPr>
          <w:delText xml:space="preserve"> </w:delText>
        </w:r>
        <w:r w:rsidR="00F76BDD" w:rsidDel="007D7F2F">
          <w:rPr>
            <w:noProof/>
          </w:rPr>
          <w:delText>13</w:delText>
        </w:r>
      </w:del>
      <w:r w:rsidR="00A4469D" w:rsidRPr="00DF21BB">
        <w:fldChar w:fldCharType="end"/>
      </w:r>
      <w:r w:rsidRPr="00DF21BB">
        <w:rPr>
          <w:rFonts w:hint="eastAsia"/>
        </w:rPr>
        <w:t>所示</w:t>
      </w:r>
      <w:del w:id="1844" w:author="Haraguroicha Hsu" w:date="2013-07-02T09:59:00Z">
        <w:r w:rsidRPr="00DF21BB" w:rsidDel="00263F30">
          <w:rPr>
            <w:rFonts w:hint="eastAsia"/>
          </w:rPr>
          <w:delText>)</w:delText>
        </w:r>
      </w:del>
      <w:r w:rsidRPr="00DF21BB">
        <w:rPr>
          <w:rFonts w:hint="eastAsia"/>
        </w:rPr>
        <w:t>，並且將</w:t>
      </w:r>
      <w:r w:rsidRPr="00DF21BB">
        <w:rPr>
          <w:rFonts w:hint="eastAsia"/>
        </w:rPr>
        <w:t>Web Components</w:t>
      </w:r>
      <w:r w:rsidRPr="00DF21BB">
        <w:rPr>
          <w:rFonts w:hint="eastAsia"/>
        </w:rPr>
        <w:t>的結果取出並取代原本內嵌的結構，最終變成如</w:t>
      </w:r>
      <w:r w:rsidR="00A4469D" w:rsidRPr="00DF21BB">
        <w:fldChar w:fldCharType="begin"/>
      </w:r>
      <w:r w:rsidR="00A4469D" w:rsidRPr="00DF21BB">
        <w:instrText xml:space="preserve"> REF </w:instrText>
      </w:r>
      <w:r w:rsidR="00A4469D" w:rsidRPr="00DF21BB">
        <w:rPr>
          <w:rFonts w:hint="eastAsia"/>
        </w:rPr>
        <w:instrText>_Ref231587826 \h</w:instrText>
      </w:r>
      <w:r w:rsidR="00A4469D" w:rsidRPr="00DF21BB">
        <w:instrText xml:space="preserve"> </w:instrText>
      </w:r>
      <w:r w:rsidR="00DF21BB">
        <w:instrText xml:space="preserve"> \* MERGEFORMAT </w:instrText>
      </w:r>
      <w:r w:rsidR="00A4469D" w:rsidRPr="00DF21BB">
        <w:fldChar w:fldCharType="separate"/>
      </w:r>
      <w:ins w:id="1845" w:author="腹黒い茶" w:date="2013-07-08T20:37:00Z">
        <w:r w:rsidR="007D7F2F" w:rsidRPr="00DF21BB">
          <w:rPr>
            <w:rFonts w:hint="eastAsia"/>
          </w:rPr>
          <w:t>圖</w:t>
        </w:r>
        <w:r w:rsidR="007D7F2F" w:rsidRPr="00DF21BB">
          <w:rPr>
            <w:rFonts w:hint="eastAsia"/>
          </w:rPr>
          <w:t xml:space="preserve"> </w:t>
        </w:r>
        <w:r w:rsidR="007D7F2F">
          <w:rPr>
            <w:noProof/>
          </w:rPr>
          <w:t>22</w:t>
        </w:r>
      </w:ins>
      <w:ins w:id="1846" w:author="Haraguroicha Hsu" w:date="2013-07-07T20:12:00Z">
        <w:del w:id="1847" w:author="腹黒い茶" w:date="2013-07-08T20:34:00Z">
          <w:r w:rsidR="00A24B75" w:rsidRPr="00DF21BB" w:rsidDel="007D7F2F">
            <w:rPr>
              <w:rFonts w:hint="eastAsia"/>
            </w:rPr>
            <w:delText>圖</w:delText>
          </w:r>
          <w:r w:rsidR="00A24B75" w:rsidRPr="00DF21BB" w:rsidDel="007D7F2F">
            <w:rPr>
              <w:rFonts w:hint="eastAsia"/>
            </w:rPr>
            <w:delText xml:space="preserve"> </w:delText>
          </w:r>
          <w:r w:rsidR="00A24B75" w:rsidDel="007D7F2F">
            <w:rPr>
              <w:noProof/>
            </w:rPr>
            <w:delText>22</w:delText>
          </w:r>
        </w:del>
      </w:ins>
      <w:del w:id="1848" w:author="腹黒い茶" w:date="2013-07-08T20:34:00Z">
        <w:r w:rsidR="00F76BDD" w:rsidRPr="00DF21BB" w:rsidDel="007D7F2F">
          <w:rPr>
            <w:rFonts w:hint="eastAsia"/>
          </w:rPr>
          <w:delText>圖</w:delText>
        </w:r>
        <w:r w:rsidR="00F76BDD" w:rsidRPr="00DF21BB" w:rsidDel="007D7F2F">
          <w:rPr>
            <w:rFonts w:hint="eastAsia"/>
          </w:rPr>
          <w:delText xml:space="preserve"> </w:delText>
        </w:r>
        <w:r w:rsidR="00F76BDD" w:rsidDel="007D7F2F">
          <w:rPr>
            <w:noProof/>
          </w:rPr>
          <w:delText>14</w:delText>
        </w:r>
      </w:del>
      <w:r w:rsidR="00A4469D" w:rsidRPr="00DF21BB">
        <w:fldChar w:fldCharType="end"/>
      </w:r>
      <w:r w:rsidRPr="00DF21BB">
        <w:rPr>
          <w:rFonts w:hint="eastAsia"/>
        </w:rPr>
        <w:t>所示的文件結構。</w:t>
      </w:r>
    </w:p>
    <w:p w14:paraId="2AD05EDA" w14:textId="766B90D8" w:rsidR="00337F13" w:rsidRPr="00DF21BB" w:rsidRDefault="00975134" w:rsidP="004E4C6B">
      <w:pPr>
        <w:pStyle w:val="afc"/>
        <w:ind w:left="-1120" w:right="-1120"/>
        <w:rPr>
          <w:rFonts w:eastAsia="標楷體"/>
        </w:rPr>
      </w:pPr>
      <w:r w:rsidRPr="00DF21BB">
        <w:rPr>
          <w:rFonts w:eastAsia="標楷體" w:hint="eastAsia"/>
        </w:rPr>
        <w:drawing>
          <wp:inline distT="0" distB="0" distL="0" distR="0" wp14:anchorId="47C3E46E" wp14:editId="6D010146">
            <wp:extent cx="5864400" cy="4032000"/>
            <wp:effectExtent l="0" t="0" r="3175" b="6985"/>
            <wp:docPr id="9" name="圖片 9" descr="Macintosh HD:Users:chaochan:Dropbox:Institute:CDA2graph:documents:image:Load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aochan:Dropbox:Institute:CDA2graph:documents:image:LoadCompleted.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17759" t="29987" r="17500" b="26989"/>
                    <a:stretch/>
                  </pic:blipFill>
                  <pic:spPr bwMode="auto">
                    <a:xfrm>
                      <a:off x="0" y="0"/>
                      <a:ext cx="5864400" cy="4032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00E114A" w14:textId="40279E8F" w:rsidR="00235DDB" w:rsidRPr="00DF21BB" w:rsidRDefault="00E23F80">
      <w:pPr>
        <w:pStyle w:val="af0"/>
      </w:pPr>
      <w:bookmarkStart w:id="1849" w:name="_Ref231587820"/>
      <w:bookmarkStart w:id="1850" w:name="_Toc234187566"/>
      <w:bookmarkStart w:id="1851" w:name="_Toc36107971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852" w:author="腹黒い茶" w:date="2013-07-08T20:37:00Z">
        <w:r w:rsidR="007D7F2F">
          <w:rPr>
            <w:noProof/>
          </w:rPr>
          <w:t>21</w:t>
        </w:r>
      </w:ins>
      <w:ins w:id="1853" w:author="Haraguroicha Hsu" w:date="2013-07-07T20:12:00Z">
        <w:del w:id="1854" w:author="腹黒い茶" w:date="2013-07-08T20:34:00Z">
          <w:r w:rsidR="00A24B75" w:rsidDel="007D7F2F">
            <w:rPr>
              <w:noProof/>
            </w:rPr>
            <w:delText>21</w:delText>
          </w:r>
        </w:del>
      </w:ins>
      <w:del w:id="1855" w:author="腹黒い茶" w:date="2013-07-08T20:34:00Z">
        <w:r w:rsidR="00F76BDD" w:rsidDel="007D7F2F">
          <w:rPr>
            <w:noProof/>
          </w:rPr>
          <w:delText>13</w:delText>
        </w:r>
      </w:del>
      <w:r w:rsidRPr="00DF21BB">
        <w:fldChar w:fldCharType="end"/>
      </w:r>
      <w:bookmarkEnd w:id="1849"/>
      <w:r w:rsidR="00337F13" w:rsidRPr="00DF21BB">
        <w:rPr>
          <w:rFonts w:hint="eastAsia"/>
        </w:rPr>
        <w:t xml:space="preserve"> </w:t>
      </w:r>
      <w:r w:rsidR="00626AC2" w:rsidRPr="00626AC2">
        <w:rPr>
          <w:rFonts w:hint="eastAsia"/>
        </w:rPr>
        <w:t>樣板輸出處理模組的系統畫面</w:t>
      </w:r>
      <w:bookmarkEnd w:id="1850"/>
      <w:bookmarkEnd w:id="1851"/>
    </w:p>
    <w:p w14:paraId="16D389FE" w14:textId="6DF415A5" w:rsidR="00337F13" w:rsidRPr="00DF21BB" w:rsidRDefault="00975134" w:rsidP="004E4C6B">
      <w:pPr>
        <w:pStyle w:val="afc"/>
        <w:ind w:left="-1120" w:right="-1120"/>
        <w:rPr>
          <w:rFonts w:eastAsia="標楷體"/>
        </w:rPr>
      </w:pPr>
      <w:r w:rsidRPr="00DF21BB">
        <w:rPr>
          <w:rFonts w:eastAsia="標楷體" w:hint="eastAsia"/>
        </w:rPr>
        <w:lastRenderedPageBreak/>
        <w:drawing>
          <wp:inline distT="0" distB="0" distL="0" distR="0" wp14:anchorId="066BBB80" wp14:editId="389C78C7">
            <wp:extent cx="7311600" cy="6793200"/>
            <wp:effectExtent l="0" t="0" r="0" b="0"/>
            <wp:docPr id="10" name="圖片 10" descr="Macintosh HD:Users:chaochan:Dropbox:Institute:CDA2graph:documents:image:attachmentFil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aochan:Dropbox:Institute:CDA2graph:documents:image:attachmentFilesView.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311600" cy="6793200"/>
                    </a:xfrm>
                    <a:prstGeom prst="rect">
                      <a:avLst/>
                    </a:prstGeom>
                    <a:noFill/>
                    <a:ln>
                      <a:noFill/>
                    </a:ln>
                  </pic:spPr>
                </pic:pic>
              </a:graphicData>
            </a:graphic>
          </wp:inline>
        </w:drawing>
      </w:r>
    </w:p>
    <w:p w14:paraId="4F0BF989" w14:textId="6A3A06AD" w:rsidR="00337F13" w:rsidDel="00AF12D9" w:rsidRDefault="00E23F80">
      <w:pPr>
        <w:pStyle w:val="af0"/>
        <w:rPr>
          <w:del w:id="1856" w:author="腹黒い茶" w:date="2013-07-08T20:25:00Z"/>
        </w:rPr>
      </w:pPr>
      <w:bookmarkStart w:id="1857" w:name="_Ref231587826"/>
      <w:bookmarkStart w:id="1858" w:name="_Toc234187567"/>
      <w:bookmarkStart w:id="1859" w:name="_Toc36107971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860" w:author="腹黒い茶" w:date="2013-07-08T20:37:00Z">
        <w:r w:rsidR="007D7F2F">
          <w:rPr>
            <w:noProof/>
          </w:rPr>
          <w:t>22</w:t>
        </w:r>
      </w:ins>
      <w:ins w:id="1861" w:author="Haraguroicha Hsu" w:date="2013-07-07T20:12:00Z">
        <w:del w:id="1862" w:author="腹黒い茶" w:date="2013-07-08T20:34:00Z">
          <w:r w:rsidR="00A24B75" w:rsidDel="007D7F2F">
            <w:rPr>
              <w:noProof/>
            </w:rPr>
            <w:delText>22</w:delText>
          </w:r>
        </w:del>
      </w:ins>
      <w:del w:id="1863" w:author="腹黒い茶" w:date="2013-07-08T20:34:00Z">
        <w:r w:rsidR="00F76BDD" w:rsidDel="007D7F2F">
          <w:rPr>
            <w:noProof/>
          </w:rPr>
          <w:delText>14</w:delText>
        </w:r>
      </w:del>
      <w:r w:rsidRPr="00DF21BB">
        <w:fldChar w:fldCharType="end"/>
      </w:r>
      <w:bookmarkEnd w:id="1857"/>
      <w:r w:rsidR="00337F13" w:rsidRPr="00DF21BB">
        <w:rPr>
          <w:rFonts w:hint="eastAsia"/>
        </w:rPr>
        <w:t xml:space="preserve"> </w:t>
      </w:r>
      <w:r w:rsidR="00337F13" w:rsidRPr="00DF21BB">
        <w:rPr>
          <w:rFonts w:hint="eastAsia"/>
        </w:rPr>
        <w:t>包含附件時的畫面呈現範例</w:t>
      </w:r>
      <w:bookmarkEnd w:id="1858"/>
      <w:bookmarkEnd w:id="1859"/>
    </w:p>
    <w:p w14:paraId="0DF417C3" w14:textId="4F1F0EC3" w:rsidR="00FE30E3" w:rsidRPr="00FE30E3" w:rsidRDefault="00AF12D9">
      <w:pPr>
        <w:pStyle w:val="af0"/>
        <w:rPr>
          <w:rFonts w:ascii="Adobe 明體 Std L" w:eastAsia="Adobe 明體 Std L" w:hAnsi="Adobe 明體 Std L" w:cs="Adobe 明體 Std L"/>
        </w:rPr>
        <w:pPrChange w:id="1864" w:author="腹黒い茶" w:date="2013-07-08T20:25:00Z">
          <w:pPr>
            <w:pStyle w:val="af1"/>
          </w:pPr>
        </w:pPrChange>
      </w:pPr>
      <w:ins w:id="1865" w:author="腹黒い茶" w:date="2013-07-08T20:25:00Z">
        <w:r>
          <w:rPr>
            <w:rFonts w:hint="eastAsia"/>
          </w:rPr>
          <w:t>，</w:t>
        </w:r>
      </w:ins>
      <w:r w:rsidR="00FE30E3">
        <w:rPr>
          <w:rFonts w:hint="eastAsia"/>
        </w:rPr>
        <w:t>圖中的影像與文件揭示皆是使用了</w:t>
      </w:r>
      <w:r w:rsidR="00FE30E3">
        <w:t>HTML5</w:t>
      </w:r>
      <w:r w:rsidR="00FE30E3">
        <w:rPr>
          <w:rFonts w:hint="eastAsia"/>
        </w:rPr>
        <w:t>的</w:t>
      </w:r>
      <w:r w:rsidR="00FE30E3">
        <w:rPr>
          <w:rFonts w:hint="eastAsia"/>
        </w:rPr>
        <w:t>Base64</w:t>
      </w:r>
      <w:r w:rsidR="00FE30E3">
        <w:rPr>
          <w:rFonts w:hint="eastAsia"/>
        </w:rPr>
        <w:t>的功能解碼後呈現出來的畫面</w:t>
      </w:r>
    </w:p>
    <w:p w14:paraId="30ADA764" w14:textId="77777777" w:rsidR="00A073DF" w:rsidRDefault="00A073DF">
      <w:pPr>
        <w:widowControl/>
        <w:ind w:firstLineChars="0" w:firstLine="0"/>
        <w:jc w:val="left"/>
        <w:rPr>
          <w:ins w:id="1866" w:author="Haraguroicha Hsu" w:date="2013-07-02T11:59:00Z"/>
        </w:rPr>
      </w:pPr>
      <w:ins w:id="1867" w:author="Haraguroicha Hsu" w:date="2013-07-02T11:59:00Z">
        <w:r>
          <w:br w:type="page"/>
        </w:r>
      </w:ins>
    </w:p>
    <w:p w14:paraId="25BEACFF" w14:textId="46CC8F98" w:rsidR="004020B3" w:rsidRDefault="004020B3" w:rsidP="004020B3">
      <w:pPr>
        <w:ind w:firstLine="560"/>
      </w:pPr>
      <w:r w:rsidRPr="004020B3">
        <w:rPr>
          <w:rFonts w:hint="eastAsia"/>
        </w:rPr>
        <w:lastRenderedPageBreak/>
        <w:t>若使用者有指定需要輸出成為樣板檔指定的</w:t>
      </w:r>
      <w:r>
        <w:rPr>
          <w:rFonts w:hint="eastAsia"/>
        </w:rPr>
        <w:t>XML</w:t>
      </w:r>
      <w:r w:rsidRPr="004020B3">
        <w:rPr>
          <w:rFonts w:hint="eastAsia"/>
        </w:rPr>
        <w:t>格式文件時，檔案輸出將會類似如</w:t>
      </w:r>
      <w:r>
        <w:fldChar w:fldCharType="begin"/>
      </w:r>
      <w:r>
        <w:instrText xml:space="preserve"> REF </w:instrText>
      </w:r>
      <w:r>
        <w:rPr>
          <w:rFonts w:hint="eastAsia"/>
        </w:rPr>
        <w:instrText>_Ref231760151 \h</w:instrText>
      </w:r>
      <w:r>
        <w:instrText xml:space="preserve"> </w:instrText>
      </w:r>
      <w:r>
        <w:fldChar w:fldCharType="separate"/>
      </w:r>
      <w:ins w:id="1868" w:author="腹黒い茶" w:date="2013-07-08T20:37:00Z">
        <w:r w:rsidR="007D7F2F" w:rsidRPr="00DF21BB">
          <w:rPr>
            <w:rFonts w:hint="eastAsia"/>
          </w:rPr>
          <w:t>圖</w:t>
        </w:r>
        <w:r w:rsidR="007D7F2F" w:rsidRPr="00DF21BB">
          <w:rPr>
            <w:rFonts w:hint="eastAsia"/>
          </w:rPr>
          <w:t xml:space="preserve"> </w:t>
        </w:r>
        <w:r w:rsidR="007D7F2F">
          <w:rPr>
            <w:noProof/>
          </w:rPr>
          <w:t>23</w:t>
        </w:r>
      </w:ins>
      <w:ins w:id="1869" w:author="Haraguroicha Hsu" w:date="2013-07-07T20:12:00Z">
        <w:del w:id="1870" w:author="腹黒い茶" w:date="2013-07-08T20:34:00Z">
          <w:r w:rsidR="00A24B75" w:rsidRPr="00DF21BB" w:rsidDel="007D7F2F">
            <w:rPr>
              <w:rFonts w:hint="eastAsia"/>
            </w:rPr>
            <w:delText>圖</w:delText>
          </w:r>
          <w:r w:rsidR="00A24B75" w:rsidRPr="00DF21BB" w:rsidDel="007D7F2F">
            <w:rPr>
              <w:rFonts w:hint="eastAsia"/>
            </w:rPr>
            <w:delText xml:space="preserve"> </w:delText>
          </w:r>
          <w:r w:rsidR="00A24B75" w:rsidDel="007D7F2F">
            <w:rPr>
              <w:noProof/>
            </w:rPr>
            <w:delText>23</w:delText>
          </w:r>
        </w:del>
      </w:ins>
      <w:del w:id="1871" w:author="腹黒い茶" w:date="2013-07-08T20:34:00Z">
        <w:r w:rsidR="00F76BDD" w:rsidRPr="00DF21BB" w:rsidDel="007D7F2F">
          <w:rPr>
            <w:rFonts w:hint="eastAsia"/>
          </w:rPr>
          <w:delText>圖</w:delText>
        </w:r>
        <w:r w:rsidR="00F76BDD" w:rsidRPr="00DF21BB" w:rsidDel="007D7F2F">
          <w:rPr>
            <w:rFonts w:hint="eastAsia"/>
          </w:rPr>
          <w:delText xml:space="preserve"> </w:delText>
        </w:r>
        <w:r w:rsidR="00F76BDD" w:rsidDel="007D7F2F">
          <w:rPr>
            <w:noProof/>
          </w:rPr>
          <w:delText>15</w:delText>
        </w:r>
      </w:del>
      <w:r>
        <w:fldChar w:fldCharType="end"/>
      </w:r>
      <w:r w:rsidRPr="004020B3">
        <w:rPr>
          <w:rFonts w:hint="eastAsia"/>
        </w:rPr>
        <w:t>所示之結果。</w:t>
      </w:r>
    </w:p>
    <w:p w14:paraId="75446592" w14:textId="0EF62B12" w:rsidR="004020B3" w:rsidRPr="00DF21BB" w:rsidRDefault="0001045F" w:rsidP="004020B3">
      <w:pPr>
        <w:pStyle w:val="afc"/>
        <w:ind w:left="-1120" w:right="-1120"/>
        <w:rPr>
          <w:rFonts w:eastAsia="標楷體"/>
        </w:rPr>
      </w:pPr>
      <w:r>
        <w:rPr>
          <w:rFonts w:eastAsia="標楷體"/>
        </w:rPr>
        <w:drawing>
          <wp:inline distT="0" distB="0" distL="0" distR="0" wp14:anchorId="00EA3BF7" wp14:editId="33A720F5">
            <wp:extent cx="7167600" cy="6228000"/>
            <wp:effectExtent l="0" t="0" r="0" b="1905"/>
            <wp:docPr id="25" name="圖片 25" descr="Macintosh HD:Users:chaochan:Dropbox:Institute:CDA2graph:documents:image:ViewDownloadedXML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ViewDownloadedXMLData.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6016" t="17133" r="21439" b="10593"/>
                    <a:stretch/>
                  </pic:blipFill>
                  <pic:spPr bwMode="auto">
                    <a:xfrm>
                      <a:off x="0" y="0"/>
                      <a:ext cx="7167600" cy="6228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EEF16A4" w14:textId="7586289A" w:rsidR="004020B3" w:rsidDel="00AF12D9" w:rsidRDefault="004020B3">
      <w:pPr>
        <w:pStyle w:val="af0"/>
        <w:rPr>
          <w:del w:id="1872" w:author="腹黒い茶" w:date="2013-07-08T20:25:00Z"/>
        </w:rPr>
      </w:pPr>
      <w:bookmarkStart w:id="1873" w:name="_Ref231760151"/>
      <w:bookmarkStart w:id="1874" w:name="_Toc234187568"/>
      <w:bookmarkStart w:id="1875" w:name="_Toc36107971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876" w:author="腹黒い茶" w:date="2013-07-08T20:37:00Z">
        <w:r w:rsidR="007D7F2F">
          <w:rPr>
            <w:noProof/>
          </w:rPr>
          <w:t>23</w:t>
        </w:r>
      </w:ins>
      <w:ins w:id="1877" w:author="Haraguroicha Hsu" w:date="2013-07-07T20:12:00Z">
        <w:del w:id="1878" w:author="腹黒い茶" w:date="2013-07-08T20:34:00Z">
          <w:r w:rsidR="00A24B75" w:rsidDel="007D7F2F">
            <w:rPr>
              <w:noProof/>
            </w:rPr>
            <w:delText>23</w:delText>
          </w:r>
        </w:del>
      </w:ins>
      <w:del w:id="1879" w:author="腹黒い茶" w:date="2013-07-08T20:34:00Z">
        <w:r w:rsidR="00F76BDD" w:rsidDel="007D7F2F">
          <w:rPr>
            <w:noProof/>
          </w:rPr>
          <w:delText>15</w:delText>
        </w:r>
      </w:del>
      <w:r w:rsidRPr="00DF21BB">
        <w:fldChar w:fldCharType="end"/>
      </w:r>
      <w:bookmarkEnd w:id="1873"/>
      <w:r w:rsidRPr="00DF21BB">
        <w:rPr>
          <w:rFonts w:hint="eastAsia"/>
        </w:rPr>
        <w:t xml:space="preserve"> </w:t>
      </w:r>
      <w:r w:rsidRPr="004020B3">
        <w:rPr>
          <w:rFonts w:hint="eastAsia"/>
        </w:rPr>
        <w:t>樣板檔輸出指定的</w:t>
      </w:r>
      <w:r w:rsidRPr="004020B3">
        <w:rPr>
          <w:rFonts w:hint="eastAsia"/>
        </w:rPr>
        <w:t>XML</w:t>
      </w:r>
      <w:r w:rsidRPr="004020B3">
        <w:rPr>
          <w:rFonts w:hint="eastAsia"/>
        </w:rPr>
        <w:t>格式文件範例</w:t>
      </w:r>
      <w:bookmarkEnd w:id="1874"/>
      <w:bookmarkEnd w:id="1875"/>
    </w:p>
    <w:p w14:paraId="3ADEE357" w14:textId="36D08D03" w:rsidR="00FE30E3" w:rsidRPr="00FE30E3" w:rsidRDefault="00AF12D9">
      <w:pPr>
        <w:pStyle w:val="af0"/>
        <w:pPrChange w:id="1880" w:author="腹黒い茶" w:date="2013-07-08T20:25:00Z">
          <w:pPr>
            <w:pStyle w:val="af1"/>
            <w:ind w:firstLine="560"/>
          </w:pPr>
        </w:pPrChange>
      </w:pPr>
      <w:ins w:id="1881" w:author="腹黒い茶" w:date="2013-07-08T20:25:00Z">
        <w:r>
          <w:rPr>
            <w:rFonts w:hint="eastAsia"/>
          </w:rPr>
          <w:t>，</w:t>
        </w:r>
      </w:ins>
      <w:r w:rsidR="00FE30E3">
        <w:rPr>
          <w:rFonts w:hint="eastAsia"/>
        </w:rPr>
        <w:t>檔案下載後即會呈現成此結構</w:t>
      </w:r>
    </w:p>
    <w:p w14:paraId="19949772" w14:textId="77777777" w:rsidR="00A073DF" w:rsidRDefault="00A073DF">
      <w:pPr>
        <w:widowControl/>
        <w:ind w:firstLineChars="0" w:firstLine="0"/>
        <w:jc w:val="left"/>
        <w:rPr>
          <w:ins w:id="1882" w:author="Haraguroicha Hsu" w:date="2013-07-02T11:59:00Z"/>
          <w:rFonts w:asciiTheme="majorHAnsi" w:eastAsiaTheme="majorEastAsia" w:hAnsiTheme="majorHAnsi"/>
          <w:kern w:val="52"/>
          <w:lang w:val="x-none"/>
        </w:rPr>
      </w:pPr>
      <w:ins w:id="1883" w:author="Haraguroicha Hsu" w:date="2013-07-02T11:59:00Z">
        <w:r>
          <w:br w:type="page"/>
        </w:r>
      </w:ins>
    </w:p>
    <w:p w14:paraId="44351003" w14:textId="10FB73C2" w:rsidR="00975134" w:rsidRPr="00DF21BB" w:rsidRDefault="00626AC2" w:rsidP="00A073DF">
      <w:pPr>
        <w:pStyle w:val="3"/>
      </w:pPr>
      <w:bookmarkStart w:id="1884" w:name="_Toc361079417"/>
      <w:r w:rsidRPr="00626AC2">
        <w:rPr>
          <w:rFonts w:hint="eastAsia"/>
        </w:rPr>
        <w:lastRenderedPageBreak/>
        <w:t>多國語系模組</w:t>
      </w:r>
      <w:bookmarkEnd w:id="1884"/>
    </w:p>
    <w:p w14:paraId="6EB49CB5" w14:textId="1A469BC0" w:rsidR="00975134" w:rsidRPr="00DF21BB" w:rsidRDefault="00626AC2" w:rsidP="004E4C6B">
      <w:pPr>
        <w:ind w:firstLine="560"/>
      </w:pPr>
      <w:r w:rsidRPr="00626AC2">
        <w:rPr>
          <w:rFonts w:hint="eastAsia"/>
        </w:rPr>
        <w:t>依照使用者瀏覽器的語言不同，本系統會自動的調整顯示的語言，以檔案格式錯誤為例，中文與英文的界面將會如</w:t>
      </w:r>
      <w:r w:rsidR="00A4469D" w:rsidRPr="00DF21BB">
        <w:fldChar w:fldCharType="begin"/>
      </w:r>
      <w:r w:rsidR="00A4469D" w:rsidRPr="00DF21BB">
        <w:instrText xml:space="preserve"> REF </w:instrText>
      </w:r>
      <w:r w:rsidR="00A4469D" w:rsidRPr="00DF21BB">
        <w:rPr>
          <w:rFonts w:hint="eastAsia"/>
        </w:rPr>
        <w:instrText>_Ref231587804 \h</w:instrText>
      </w:r>
      <w:r w:rsidR="00A4469D" w:rsidRPr="00DF21BB">
        <w:instrText xml:space="preserve"> </w:instrText>
      </w:r>
      <w:r w:rsidR="00DF21BB">
        <w:instrText xml:space="preserve"> \* MERGEFORMAT </w:instrText>
      </w:r>
      <w:r w:rsidR="00A4469D" w:rsidRPr="00DF21BB">
        <w:fldChar w:fldCharType="separate"/>
      </w:r>
      <w:ins w:id="1885" w:author="腹黒い茶" w:date="2013-07-08T20:37:00Z">
        <w:r w:rsidR="007D7F2F" w:rsidRPr="00DF21BB">
          <w:rPr>
            <w:rFonts w:hint="eastAsia"/>
          </w:rPr>
          <w:t>圖</w:t>
        </w:r>
        <w:r w:rsidR="007D7F2F" w:rsidRPr="00DF21BB">
          <w:rPr>
            <w:rFonts w:hint="eastAsia"/>
          </w:rPr>
          <w:t xml:space="preserve"> </w:t>
        </w:r>
        <w:r w:rsidR="007D7F2F">
          <w:rPr>
            <w:noProof/>
          </w:rPr>
          <w:t>24</w:t>
        </w:r>
      </w:ins>
      <w:ins w:id="1886" w:author="Haraguroicha Hsu" w:date="2013-07-07T20:12:00Z">
        <w:del w:id="1887" w:author="腹黒い茶" w:date="2013-07-08T20:34:00Z">
          <w:r w:rsidR="00A24B75" w:rsidRPr="00DF21BB" w:rsidDel="007D7F2F">
            <w:rPr>
              <w:rFonts w:hint="eastAsia"/>
            </w:rPr>
            <w:delText>圖</w:delText>
          </w:r>
          <w:r w:rsidR="00A24B75" w:rsidRPr="00DF21BB" w:rsidDel="007D7F2F">
            <w:rPr>
              <w:rFonts w:hint="eastAsia"/>
            </w:rPr>
            <w:delText xml:space="preserve"> </w:delText>
          </w:r>
          <w:r w:rsidR="00A24B75" w:rsidDel="007D7F2F">
            <w:rPr>
              <w:noProof/>
            </w:rPr>
            <w:delText>24</w:delText>
          </w:r>
        </w:del>
      </w:ins>
      <w:del w:id="1888" w:author="腹黒い茶" w:date="2013-07-08T20:34:00Z">
        <w:r w:rsidR="00F76BDD" w:rsidRPr="00DF21BB" w:rsidDel="007D7F2F">
          <w:rPr>
            <w:rFonts w:hint="eastAsia"/>
          </w:rPr>
          <w:delText>圖</w:delText>
        </w:r>
        <w:r w:rsidR="00F76BDD" w:rsidRPr="00DF21BB" w:rsidDel="007D7F2F">
          <w:rPr>
            <w:rFonts w:hint="eastAsia"/>
          </w:rPr>
          <w:delText xml:space="preserve"> </w:delText>
        </w:r>
        <w:r w:rsidR="00F76BDD" w:rsidDel="007D7F2F">
          <w:rPr>
            <w:noProof/>
          </w:rPr>
          <w:delText>16</w:delText>
        </w:r>
      </w:del>
      <w:r w:rsidR="00A4469D" w:rsidRPr="00DF21BB">
        <w:fldChar w:fldCharType="end"/>
      </w:r>
      <w:r w:rsidR="00975134" w:rsidRPr="00DF21BB">
        <w:rPr>
          <w:rFonts w:hint="eastAsia"/>
        </w:rPr>
        <w:t>與</w:t>
      </w:r>
      <w:r w:rsidR="00A4469D" w:rsidRPr="00DF21BB">
        <w:fldChar w:fldCharType="begin"/>
      </w:r>
      <w:r w:rsidR="00A4469D" w:rsidRPr="00DF21BB">
        <w:instrText xml:space="preserve"> REF </w:instrText>
      </w:r>
      <w:r w:rsidR="00A4469D" w:rsidRPr="00DF21BB">
        <w:rPr>
          <w:rFonts w:hint="eastAsia"/>
        </w:rPr>
        <w:instrText>_Ref231587811 \h</w:instrText>
      </w:r>
      <w:r w:rsidR="00A4469D" w:rsidRPr="00DF21BB">
        <w:instrText xml:space="preserve"> </w:instrText>
      </w:r>
      <w:r w:rsidR="00DF21BB">
        <w:instrText xml:space="preserve"> \* MERGEFORMAT </w:instrText>
      </w:r>
      <w:r w:rsidR="00A4469D" w:rsidRPr="00DF21BB">
        <w:fldChar w:fldCharType="separate"/>
      </w:r>
      <w:ins w:id="1889" w:author="腹黒い茶" w:date="2013-07-08T20:37:00Z">
        <w:r w:rsidR="007D7F2F" w:rsidRPr="00DF21BB">
          <w:rPr>
            <w:rFonts w:hint="eastAsia"/>
          </w:rPr>
          <w:t>圖</w:t>
        </w:r>
        <w:r w:rsidR="007D7F2F" w:rsidRPr="00DF21BB">
          <w:rPr>
            <w:rFonts w:hint="eastAsia"/>
          </w:rPr>
          <w:t xml:space="preserve"> </w:t>
        </w:r>
        <w:r w:rsidR="007D7F2F">
          <w:rPr>
            <w:noProof/>
          </w:rPr>
          <w:t>25</w:t>
        </w:r>
      </w:ins>
      <w:ins w:id="1890" w:author="Haraguroicha Hsu" w:date="2013-07-07T20:12:00Z">
        <w:del w:id="1891" w:author="腹黒い茶" w:date="2013-07-08T20:34:00Z">
          <w:r w:rsidR="00A24B75" w:rsidRPr="00DF21BB" w:rsidDel="007D7F2F">
            <w:rPr>
              <w:rFonts w:hint="eastAsia"/>
            </w:rPr>
            <w:delText>圖</w:delText>
          </w:r>
          <w:r w:rsidR="00A24B75" w:rsidRPr="00DF21BB" w:rsidDel="007D7F2F">
            <w:rPr>
              <w:rFonts w:hint="eastAsia"/>
            </w:rPr>
            <w:delText xml:space="preserve"> </w:delText>
          </w:r>
          <w:r w:rsidR="00A24B75" w:rsidDel="007D7F2F">
            <w:rPr>
              <w:noProof/>
            </w:rPr>
            <w:delText>25</w:delText>
          </w:r>
        </w:del>
      </w:ins>
      <w:del w:id="1892" w:author="腹黒い茶" w:date="2013-07-08T20:34:00Z">
        <w:r w:rsidR="00F76BDD" w:rsidRPr="00DF21BB" w:rsidDel="007D7F2F">
          <w:rPr>
            <w:rFonts w:hint="eastAsia"/>
          </w:rPr>
          <w:delText>圖</w:delText>
        </w:r>
        <w:r w:rsidR="00F76BDD" w:rsidRPr="00DF21BB" w:rsidDel="007D7F2F">
          <w:rPr>
            <w:rFonts w:hint="eastAsia"/>
          </w:rPr>
          <w:delText xml:space="preserve"> </w:delText>
        </w:r>
        <w:r w:rsidR="00F76BDD" w:rsidDel="007D7F2F">
          <w:rPr>
            <w:noProof/>
          </w:rPr>
          <w:delText>17</w:delText>
        </w:r>
      </w:del>
      <w:r w:rsidR="00A4469D" w:rsidRPr="00DF21BB">
        <w:fldChar w:fldCharType="end"/>
      </w:r>
      <w:r w:rsidR="00975134" w:rsidRPr="00DF21BB">
        <w:rPr>
          <w:rFonts w:hint="eastAsia"/>
        </w:rPr>
        <w:t>所示。</w:t>
      </w:r>
    </w:p>
    <w:p w14:paraId="3CBD8166" w14:textId="09E93E44" w:rsidR="00975134" w:rsidRPr="00DF21BB" w:rsidRDefault="003B4A57" w:rsidP="004E4C6B">
      <w:pPr>
        <w:pStyle w:val="afc"/>
        <w:ind w:left="-1120" w:right="-1120"/>
        <w:rPr>
          <w:rFonts w:eastAsia="標楷體"/>
        </w:rPr>
      </w:pPr>
      <w:del w:id="1893" w:author="Haraguroicha Hsu" w:date="2013-07-02T12:01:00Z">
        <w:r w:rsidRPr="00DF21BB" w:rsidDel="00A073DF">
          <w:rPr>
            <w:rFonts w:eastAsia="標楷體"/>
            <w:rPrChange w:id="1894">
              <w:rPr/>
            </w:rPrChange>
          </w:rPr>
          <w:drawing>
            <wp:inline distT="0" distB="0" distL="0" distR="0" wp14:anchorId="07EEABAA" wp14:editId="566C0ADA">
              <wp:extent cx="7268400" cy="7822800"/>
              <wp:effectExtent l="0" t="0" r="0" b="0"/>
              <wp:docPr id="11" name="圖片 11" descr="Macintosh HD:Users:chaochan:Dropbox:Institute:CDA2graph:documents:image:language_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aochan:Dropbox:Institute:CDA2graph:documents:image:language_zh.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268400" cy="7822800"/>
                      </a:xfrm>
                      <a:prstGeom prst="rect">
                        <a:avLst/>
                      </a:prstGeom>
                      <a:noFill/>
                      <a:ln>
                        <a:noFill/>
                      </a:ln>
                    </pic:spPr>
                  </pic:pic>
                </a:graphicData>
              </a:graphic>
            </wp:inline>
          </w:drawing>
        </w:r>
      </w:del>
      <w:ins w:id="1895" w:author="Haraguroicha Hsu" w:date="2013-07-02T12:01:00Z">
        <w:r w:rsidR="00A073DF" w:rsidRPr="00DF21BB">
          <w:rPr>
            <w:rFonts w:eastAsia="標楷體"/>
            <w:rPrChange w:id="1896">
              <w:rPr/>
            </w:rPrChange>
          </w:rPr>
          <w:drawing>
            <wp:inline distT="0" distB="0" distL="0" distR="0" wp14:anchorId="54066DD9" wp14:editId="6D871CA0">
              <wp:extent cx="7272000" cy="7243410"/>
              <wp:effectExtent l="0" t="0" r="0" b="0"/>
              <wp:docPr id="43" name="圖片 43" descr="Macintosh HD:Users:chaochan:Dropbox:Institute:CDA2graph:documents:image:language_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aochan:Dropbox:Institute:CDA2graph:documents:image:language_zh.png"/>
                      <pic:cNvPicPr>
                        <a:picLocks noChangeAspect="1" noChangeArrowheads="1"/>
                      </pic:cNvPicPr>
                    </pic:nvPicPr>
                    <pic:blipFill rotWithShape="1">
                      <a:blip r:embed="rId46">
                        <a:extLst>
                          <a:ext uri="{28A0092B-C50C-407E-A947-70E740481C1C}">
                            <a14:useLocalDpi xmlns:a14="http://schemas.microsoft.com/office/drawing/2010/main" val="0"/>
                          </a:ext>
                        </a:extLst>
                      </a:blip>
                      <a:srcRect t="3247" b="4206"/>
                      <a:stretch/>
                    </pic:blipFill>
                    <pic:spPr bwMode="auto">
                      <a:xfrm>
                        <a:off x="0" y="0"/>
                        <a:ext cx="7272000" cy="724341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ins>
    </w:p>
    <w:p w14:paraId="55ADF6D3" w14:textId="2F28EF2A" w:rsidR="00046CE1" w:rsidRPr="00DF21BB" w:rsidRDefault="00EF6109">
      <w:pPr>
        <w:pStyle w:val="af0"/>
      </w:pPr>
      <w:bookmarkStart w:id="1897" w:name="_Ref231587804"/>
      <w:bookmarkStart w:id="1898" w:name="_Toc234187569"/>
      <w:bookmarkStart w:id="1899" w:name="_Toc36107971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900" w:author="腹黒い茶" w:date="2013-07-08T20:37:00Z">
        <w:r w:rsidR="007D7F2F">
          <w:rPr>
            <w:noProof/>
          </w:rPr>
          <w:t>24</w:t>
        </w:r>
      </w:ins>
      <w:ins w:id="1901" w:author="Haraguroicha Hsu" w:date="2013-07-07T20:12:00Z">
        <w:del w:id="1902" w:author="腹黒い茶" w:date="2013-07-08T20:34:00Z">
          <w:r w:rsidR="00A24B75" w:rsidDel="007D7F2F">
            <w:rPr>
              <w:noProof/>
            </w:rPr>
            <w:delText>24</w:delText>
          </w:r>
        </w:del>
      </w:ins>
      <w:del w:id="1903" w:author="腹黒い茶" w:date="2013-07-08T20:34:00Z">
        <w:r w:rsidR="00F76BDD" w:rsidDel="007D7F2F">
          <w:rPr>
            <w:noProof/>
          </w:rPr>
          <w:delText>16</w:delText>
        </w:r>
      </w:del>
      <w:r w:rsidRPr="00DF21BB">
        <w:fldChar w:fldCharType="end"/>
      </w:r>
      <w:bookmarkEnd w:id="1897"/>
      <w:r w:rsidR="00046CE1" w:rsidRPr="00DF21BB">
        <w:rPr>
          <w:rFonts w:hint="eastAsia"/>
        </w:rPr>
        <w:t xml:space="preserve"> </w:t>
      </w:r>
      <w:r w:rsidR="00046CE1" w:rsidRPr="00DF21BB">
        <w:rPr>
          <w:rFonts w:hint="eastAsia"/>
        </w:rPr>
        <w:t>中文語系介面</w:t>
      </w:r>
      <w:bookmarkEnd w:id="1898"/>
      <w:bookmarkEnd w:id="1899"/>
    </w:p>
    <w:p w14:paraId="0DE2F00C" w14:textId="0507333D" w:rsidR="00046CE1" w:rsidRPr="00DF21BB" w:rsidRDefault="003B4A57" w:rsidP="004E4C6B">
      <w:pPr>
        <w:pStyle w:val="afc"/>
        <w:ind w:left="-1120" w:right="-1120"/>
        <w:rPr>
          <w:rFonts w:eastAsia="標楷體"/>
        </w:rPr>
      </w:pPr>
      <w:del w:id="1904" w:author="Haraguroicha Hsu" w:date="2013-07-02T12:01:00Z">
        <w:r w:rsidRPr="00DF21BB" w:rsidDel="00A073DF">
          <w:rPr>
            <w:rFonts w:eastAsia="標楷體"/>
            <w:rPrChange w:id="1905">
              <w:rPr/>
            </w:rPrChange>
          </w:rPr>
          <w:lastRenderedPageBreak/>
          <w:drawing>
            <wp:inline distT="0" distB="0" distL="0" distR="0" wp14:anchorId="00AF3404" wp14:editId="77978E4E">
              <wp:extent cx="7268400" cy="7822800"/>
              <wp:effectExtent l="0" t="0" r="0" b="0"/>
              <wp:docPr id="12" name="圖片 12" descr="Macintosh HD:Users:chaochan:Dropbox:Institute:CDA2graph:documents:image:languag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haochan:Dropbox:Institute:CDA2graph:documents:image:language_e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268400" cy="7822800"/>
                      </a:xfrm>
                      <a:prstGeom prst="rect">
                        <a:avLst/>
                      </a:prstGeom>
                      <a:noFill/>
                      <a:ln>
                        <a:noFill/>
                      </a:ln>
                    </pic:spPr>
                  </pic:pic>
                </a:graphicData>
              </a:graphic>
            </wp:inline>
          </w:drawing>
        </w:r>
      </w:del>
      <w:ins w:id="1906" w:author="Haraguroicha Hsu" w:date="2013-07-02T12:01:00Z">
        <w:r w:rsidR="00A073DF" w:rsidRPr="00DF21BB">
          <w:rPr>
            <w:rFonts w:eastAsia="標楷體"/>
            <w:rPrChange w:id="1907">
              <w:rPr/>
            </w:rPrChange>
          </w:rPr>
          <w:drawing>
            <wp:inline distT="0" distB="0" distL="0" distR="0" wp14:anchorId="00456AC7" wp14:editId="2C7D492D">
              <wp:extent cx="7293964" cy="7380000"/>
              <wp:effectExtent l="0" t="0" r="0" b="11430"/>
              <wp:docPr id="44" name="圖片 44" descr="Macintosh HD:Users:chaochan:Dropbox:Institute:CDA2graph:documents:image:languag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haochan:Dropbox:Institute:CDA2graph:documents:image:language_en.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3248" b="2744"/>
                      <a:stretch/>
                    </pic:blipFill>
                    <pic:spPr bwMode="auto">
                      <a:xfrm>
                        <a:off x="0" y="0"/>
                        <a:ext cx="7293964" cy="738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ins>
    </w:p>
    <w:p w14:paraId="3810F8B3" w14:textId="701D0F3B" w:rsidR="00B87D6A" w:rsidRDefault="00EF6109">
      <w:pPr>
        <w:pStyle w:val="af0"/>
      </w:pPr>
      <w:bookmarkStart w:id="1908" w:name="_Ref231587811"/>
      <w:bookmarkStart w:id="1909" w:name="_Toc23418757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910" w:author="腹黒い茶" w:date="2013-07-08T20:37:00Z">
        <w:r w:rsidR="007D7F2F">
          <w:rPr>
            <w:noProof/>
          </w:rPr>
          <w:t>25</w:t>
        </w:r>
      </w:ins>
      <w:ins w:id="1911" w:author="Haraguroicha Hsu" w:date="2013-07-07T20:12:00Z">
        <w:del w:id="1912" w:author="腹黒い茶" w:date="2013-07-08T20:34:00Z">
          <w:r w:rsidR="00A24B75" w:rsidDel="007D7F2F">
            <w:rPr>
              <w:noProof/>
            </w:rPr>
            <w:delText>25</w:delText>
          </w:r>
        </w:del>
      </w:ins>
      <w:del w:id="1913" w:author="腹黒い茶" w:date="2013-07-08T20:34:00Z">
        <w:r w:rsidR="00F76BDD" w:rsidDel="007D7F2F">
          <w:rPr>
            <w:noProof/>
          </w:rPr>
          <w:delText>17</w:delText>
        </w:r>
      </w:del>
      <w:r w:rsidRPr="00DF21BB">
        <w:fldChar w:fldCharType="end"/>
      </w:r>
      <w:bookmarkEnd w:id="1908"/>
      <w:r w:rsidR="00046CE1" w:rsidRPr="00DF21BB">
        <w:rPr>
          <w:rFonts w:hint="eastAsia"/>
        </w:rPr>
        <w:t xml:space="preserve"> </w:t>
      </w:r>
      <w:r w:rsidR="00046CE1" w:rsidRPr="00DF21BB">
        <w:rPr>
          <w:rFonts w:hint="eastAsia"/>
        </w:rPr>
        <w:t>英文語系介面</w:t>
      </w:r>
      <w:bookmarkEnd w:id="1909"/>
    </w:p>
    <w:p w14:paraId="22C55099" w14:textId="77777777" w:rsidR="00A073DF" w:rsidRDefault="00A073DF">
      <w:pPr>
        <w:widowControl/>
        <w:ind w:firstLineChars="0" w:firstLine="0"/>
        <w:jc w:val="left"/>
        <w:rPr>
          <w:ins w:id="1914" w:author="Haraguroicha Hsu" w:date="2013-07-02T12:02:00Z"/>
          <w:rFonts w:asciiTheme="majorHAnsi" w:eastAsiaTheme="majorEastAsia" w:hAnsiTheme="majorHAnsi"/>
          <w:kern w:val="52"/>
          <w:lang w:val="x-none"/>
        </w:rPr>
      </w:pPr>
      <w:ins w:id="1915" w:author="Haraguroicha Hsu" w:date="2013-07-02T12:02:00Z">
        <w:r>
          <w:br w:type="page"/>
        </w:r>
      </w:ins>
    </w:p>
    <w:p w14:paraId="7E21C204" w14:textId="2F13B9A2" w:rsidR="00B87D6A" w:rsidRDefault="00B87D6A" w:rsidP="00B87D6A">
      <w:pPr>
        <w:pStyle w:val="3"/>
      </w:pPr>
      <w:bookmarkStart w:id="1916" w:name="_Toc361079418"/>
      <w:r>
        <w:rPr>
          <w:rFonts w:hint="eastAsia"/>
        </w:rPr>
        <w:lastRenderedPageBreak/>
        <w:t>樣板檔編輯器</w:t>
      </w:r>
      <w:bookmarkEnd w:id="1916"/>
    </w:p>
    <w:p w14:paraId="79AA2252" w14:textId="77777777" w:rsidR="00B8363B" w:rsidRDefault="00B8363B" w:rsidP="00B8363B">
      <w:pPr>
        <w:ind w:firstLine="560"/>
        <w:rPr>
          <w:ins w:id="1917" w:author="Haraguroicha Hsu" w:date="2013-06-30T04:41:00Z"/>
          <w:lang w:val="x-none"/>
        </w:rPr>
      </w:pPr>
      <w:ins w:id="1918" w:author="Haraguroicha Hsu" w:date="2013-06-30T04:41:00Z">
        <w:r>
          <w:rPr>
            <w:rFonts w:hint="eastAsia"/>
            <w:lang w:val="x-none"/>
          </w:rPr>
          <w:t>樣板檔編輯器的功能主要為顯示變數區塊以及編輯畫面，如下</w:t>
        </w:r>
        <w:r>
          <w:rPr>
            <w:lang w:val="x-none"/>
          </w:rPr>
          <w:fldChar w:fldCharType="begin"/>
        </w:r>
        <w:r>
          <w:rPr>
            <w:lang w:val="x-none"/>
          </w:rPr>
          <w:instrText xml:space="preserve"> </w:instrText>
        </w:r>
        <w:r>
          <w:rPr>
            <w:rFonts w:hint="eastAsia"/>
            <w:lang w:val="x-none"/>
          </w:rPr>
          <w:instrText>REF _Ref359348790 \h</w:instrText>
        </w:r>
        <w:r>
          <w:rPr>
            <w:lang w:val="x-none"/>
          </w:rPr>
          <w:instrText xml:space="preserve"> </w:instrText>
        </w:r>
      </w:ins>
      <w:r>
        <w:rPr>
          <w:lang w:val="x-none"/>
        </w:rPr>
      </w:r>
      <w:ins w:id="1919" w:author="Haraguroicha Hsu" w:date="2013-06-30T04:41:00Z">
        <w:r>
          <w:rPr>
            <w:lang w:val="x-none"/>
          </w:rPr>
          <w:fldChar w:fldCharType="separate"/>
        </w:r>
      </w:ins>
      <w:ins w:id="1920" w:author="腹黒い茶" w:date="2013-07-08T20:37:00Z">
        <w:r w:rsidR="007D7F2F">
          <w:rPr>
            <w:rFonts w:hint="eastAsia"/>
          </w:rPr>
          <w:t>圖</w:t>
        </w:r>
        <w:r w:rsidR="007D7F2F">
          <w:rPr>
            <w:rFonts w:hint="eastAsia"/>
          </w:rPr>
          <w:t xml:space="preserve"> </w:t>
        </w:r>
        <w:r w:rsidR="007D7F2F">
          <w:rPr>
            <w:noProof/>
          </w:rPr>
          <w:t>26</w:t>
        </w:r>
      </w:ins>
      <w:ins w:id="1921" w:author="Haraguroicha Hsu" w:date="2013-07-07T20:12:00Z">
        <w:del w:id="1922" w:author="腹黒い茶" w:date="2013-07-08T20:34:00Z">
          <w:r w:rsidR="00A24B75" w:rsidDel="007D7F2F">
            <w:rPr>
              <w:rFonts w:hint="eastAsia"/>
            </w:rPr>
            <w:delText>圖</w:delText>
          </w:r>
          <w:r w:rsidR="00A24B75" w:rsidDel="007D7F2F">
            <w:rPr>
              <w:rFonts w:hint="eastAsia"/>
            </w:rPr>
            <w:delText xml:space="preserve"> </w:delText>
          </w:r>
          <w:r w:rsidR="00A24B75" w:rsidDel="007D7F2F">
            <w:rPr>
              <w:noProof/>
            </w:rPr>
            <w:delText>26</w:delText>
          </w:r>
        </w:del>
      </w:ins>
      <w:del w:id="1923" w:author="腹黒い茶" w:date="2013-07-08T20:34:00Z">
        <w:r w:rsidDel="007D7F2F">
          <w:rPr>
            <w:noProof/>
          </w:rPr>
          <w:delText>26</w:delText>
        </w:r>
      </w:del>
      <w:ins w:id="1924" w:author="Haraguroicha Hsu" w:date="2013-06-30T04:41:00Z">
        <w:r>
          <w:rPr>
            <w:lang w:val="x-none"/>
          </w:rPr>
          <w:fldChar w:fldCharType="end"/>
        </w:r>
        <w:r>
          <w:rPr>
            <w:rFonts w:hint="eastAsia"/>
            <w:lang w:val="x-none"/>
          </w:rPr>
          <w:t>所示，而區塊的編輯如</w:t>
        </w:r>
        <w:r>
          <w:rPr>
            <w:lang w:val="x-none"/>
          </w:rPr>
          <w:fldChar w:fldCharType="begin"/>
        </w:r>
        <w:r>
          <w:rPr>
            <w:lang w:val="x-none"/>
          </w:rPr>
          <w:instrText xml:space="preserve"> </w:instrText>
        </w:r>
        <w:r>
          <w:rPr>
            <w:rFonts w:hint="eastAsia"/>
            <w:lang w:val="x-none"/>
          </w:rPr>
          <w:instrText>REF _Ref359348794 \h</w:instrText>
        </w:r>
        <w:r>
          <w:rPr>
            <w:lang w:val="x-none"/>
          </w:rPr>
          <w:instrText xml:space="preserve"> </w:instrText>
        </w:r>
      </w:ins>
      <w:r>
        <w:rPr>
          <w:lang w:val="x-none"/>
        </w:rPr>
      </w:r>
      <w:ins w:id="1925" w:author="Haraguroicha Hsu" w:date="2013-06-30T04:41:00Z">
        <w:r>
          <w:rPr>
            <w:lang w:val="x-none"/>
          </w:rPr>
          <w:fldChar w:fldCharType="separate"/>
        </w:r>
      </w:ins>
      <w:ins w:id="1926" w:author="腹黒い茶" w:date="2013-07-08T20:37:00Z">
        <w:r w:rsidR="007D7F2F">
          <w:rPr>
            <w:rFonts w:hint="eastAsia"/>
          </w:rPr>
          <w:t>圖</w:t>
        </w:r>
        <w:r w:rsidR="007D7F2F">
          <w:rPr>
            <w:rFonts w:hint="eastAsia"/>
          </w:rPr>
          <w:t xml:space="preserve"> </w:t>
        </w:r>
        <w:r w:rsidR="007D7F2F">
          <w:rPr>
            <w:noProof/>
          </w:rPr>
          <w:t>27</w:t>
        </w:r>
      </w:ins>
      <w:ins w:id="1927" w:author="Haraguroicha Hsu" w:date="2013-07-07T20:12:00Z">
        <w:del w:id="1928" w:author="腹黒い茶" w:date="2013-07-08T20:34:00Z">
          <w:r w:rsidR="00A24B75" w:rsidDel="007D7F2F">
            <w:rPr>
              <w:rFonts w:hint="eastAsia"/>
            </w:rPr>
            <w:delText>圖</w:delText>
          </w:r>
          <w:r w:rsidR="00A24B75" w:rsidDel="007D7F2F">
            <w:rPr>
              <w:rFonts w:hint="eastAsia"/>
            </w:rPr>
            <w:delText xml:space="preserve"> </w:delText>
          </w:r>
          <w:r w:rsidR="00A24B75" w:rsidDel="007D7F2F">
            <w:rPr>
              <w:noProof/>
            </w:rPr>
            <w:delText>27</w:delText>
          </w:r>
        </w:del>
      </w:ins>
      <w:del w:id="1929" w:author="腹黒い茶" w:date="2013-07-08T20:34:00Z">
        <w:r w:rsidDel="007D7F2F">
          <w:rPr>
            <w:noProof/>
          </w:rPr>
          <w:delText>27</w:delText>
        </w:r>
      </w:del>
      <w:ins w:id="1930" w:author="Haraguroicha Hsu" w:date="2013-06-30T04:41:00Z">
        <w:r>
          <w:rPr>
            <w:lang w:val="x-none"/>
          </w:rPr>
          <w:fldChar w:fldCharType="end"/>
        </w:r>
        <w:r>
          <w:rPr>
            <w:rFonts w:hint="eastAsia"/>
            <w:lang w:val="x-none"/>
          </w:rPr>
          <w:t>所示。</w:t>
        </w:r>
      </w:ins>
    </w:p>
    <w:p w14:paraId="0EF3A784" w14:textId="77777777" w:rsidR="00B8363B" w:rsidRDefault="00B8363B" w:rsidP="00B8363B">
      <w:pPr>
        <w:pStyle w:val="afc"/>
        <w:ind w:left="-1120" w:right="-1120"/>
        <w:rPr>
          <w:ins w:id="1931" w:author="Haraguroicha Hsu" w:date="2013-06-30T04:41:00Z"/>
        </w:rPr>
      </w:pPr>
      <w:ins w:id="1932" w:author="Haraguroicha Hsu" w:date="2013-06-30T04:41:00Z">
        <w:r>
          <w:drawing>
            <wp:inline distT="0" distB="0" distL="0" distR="0" wp14:anchorId="5EE08369" wp14:editId="661E4ED9">
              <wp:extent cx="7362825" cy="6078345"/>
              <wp:effectExtent l="0" t="0" r="0" b="0"/>
              <wp:docPr id="24" name="圖片 24" descr="C:\Users\Haraguroicha\Dropbox\Institute\CDA2graph\documents\image\edito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editorView.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373608" cy="6087247"/>
                      </a:xfrm>
                      <a:prstGeom prst="rect">
                        <a:avLst/>
                      </a:prstGeom>
                      <a:noFill/>
                      <a:ln>
                        <a:noFill/>
                      </a:ln>
                    </pic:spPr>
                  </pic:pic>
                </a:graphicData>
              </a:graphic>
            </wp:inline>
          </w:drawing>
        </w:r>
      </w:ins>
    </w:p>
    <w:p w14:paraId="346E3305" w14:textId="79BE89AC" w:rsidR="00B8363B" w:rsidDel="00AF12D9" w:rsidRDefault="00B8363B">
      <w:pPr>
        <w:pStyle w:val="af0"/>
        <w:rPr>
          <w:ins w:id="1933" w:author="Haraguroicha Hsu" w:date="2013-06-30T04:41:00Z"/>
          <w:del w:id="1934" w:author="腹黒い茶" w:date="2013-07-08T20:25:00Z"/>
        </w:rPr>
      </w:pPr>
      <w:bookmarkStart w:id="1935" w:name="_Ref359348790"/>
      <w:bookmarkStart w:id="1936" w:name="_Toc360323033"/>
      <w:bookmarkStart w:id="1937" w:name="_Toc360323475"/>
      <w:bookmarkStart w:id="1938" w:name="_Toc234187571"/>
      <w:bookmarkStart w:id="1939" w:name="_Toc361079720"/>
      <w:ins w:id="1940" w:author="Haraguroicha Hsu" w:date="2013-06-30T04:41: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7D7F2F">
        <w:rPr>
          <w:noProof/>
        </w:rPr>
        <w:t>26</w:t>
      </w:r>
      <w:ins w:id="1941" w:author="Haraguroicha Hsu" w:date="2013-06-30T04:41:00Z">
        <w:r>
          <w:fldChar w:fldCharType="end"/>
        </w:r>
        <w:bookmarkEnd w:id="1935"/>
        <w:r>
          <w:rPr>
            <w:rFonts w:hint="eastAsia"/>
          </w:rPr>
          <w:t xml:space="preserve"> </w:t>
        </w:r>
        <w:r>
          <w:rPr>
            <w:rFonts w:hint="eastAsia"/>
          </w:rPr>
          <w:t>編輯器主畫面</w:t>
        </w:r>
        <w:bookmarkEnd w:id="1936"/>
        <w:bookmarkEnd w:id="1937"/>
        <w:bookmarkEnd w:id="1938"/>
        <w:bookmarkEnd w:id="1939"/>
      </w:ins>
    </w:p>
    <w:p w14:paraId="02A805E9" w14:textId="1DB486AB" w:rsidR="00B8363B" w:rsidRPr="005200D9" w:rsidRDefault="00AF12D9">
      <w:pPr>
        <w:pStyle w:val="af0"/>
        <w:rPr>
          <w:ins w:id="1942" w:author="Haraguroicha Hsu" w:date="2013-06-30T04:41:00Z"/>
        </w:rPr>
        <w:pPrChange w:id="1943" w:author="腹黒い茶" w:date="2013-07-08T20:25:00Z">
          <w:pPr>
            <w:pStyle w:val="af1"/>
            <w:ind w:firstLine="560"/>
          </w:pPr>
        </w:pPrChange>
      </w:pPr>
      <w:ins w:id="1944" w:author="腹黒い茶" w:date="2013-07-08T20:25:00Z">
        <w:r>
          <w:rPr>
            <w:rFonts w:hint="eastAsia"/>
          </w:rPr>
          <w:t>，</w:t>
        </w:r>
      </w:ins>
      <w:ins w:id="1945" w:author="Haraguroicha Hsu" w:date="2013-06-30T04:41:00Z">
        <w:r w:rsidR="00B8363B">
          <w:rPr>
            <w:rFonts w:hint="eastAsia"/>
          </w:rPr>
          <w:t>以傳染病通報單張樣板檔為例</w:t>
        </w:r>
      </w:ins>
    </w:p>
    <w:p w14:paraId="02F76CE0" w14:textId="77777777" w:rsidR="00B8363B" w:rsidRDefault="00B8363B" w:rsidP="00B8363B">
      <w:pPr>
        <w:pStyle w:val="afc"/>
        <w:ind w:left="-1120" w:right="-1120"/>
        <w:rPr>
          <w:ins w:id="1946" w:author="Haraguroicha Hsu" w:date="2013-06-30T04:41:00Z"/>
        </w:rPr>
      </w:pPr>
      <w:ins w:id="1947" w:author="Haraguroicha Hsu" w:date="2013-06-30T04:41:00Z">
        <w:r>
          <w:lastRenderedPageBreak/>
          <w:drawing>
            <wp:inline distT="0" distB="0" distL="0" distR="0" wp14:anchorId="33C3D6C4" wp14:editId="7B12E14F">
              <wp:extent cx="7338060" cy="6057900"/>
              <wp:effectExtent l="0" t="0" r="0" b="0"/>
              <wp:docPr id="26" name="圖片 26" descr="C:\Users\Haraguroicha\Dropbox\Institute\CDA2graph\documents\image\edit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aguroicha\Dropbox\Institute\CDA2graph\documents\image\editSelector.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347762" cy="6065909"/>
                      </a:xfrm>
                      <a:prstGeom prst="rect">
                        <a:avLst/>
                      </a:prstGeom>
                      <a:noFill/>
                      <a:ln>
                        <a:noFill/>
                      </a:ln>
                    </pic:spPr>
                  </pic:pic>
                </a:graphicData>
              </a:graphic>
            </wp:inline>
          </w:drawing>
        </w:r>
      </w:ins>
    </w:p>
    <w:p w14:paraId="69188DD0" w14:textId="319F1946" w:rsidR="00B8363B" w:rsidDel="00AF12D9" w:rsidRDefault="00B8363B">
      <w:pPr>
        <w:pStyle w:val="af0"/>
        <w:rPr>
          <w:ins w:id="1948" w:author="Haraguroicha Hsu" w:date="2013-06-30T04:41:00Z"/>
          <w:del w:id="1949" w:author="腹黒い茶" w:date="2013-07-08T20:26:00Z"/>
        </w:rPr>
      </w:pPr>
      <w:bookmarkStart w:id="1950" w:name="_Ref359348794"/>
      <w:bookmarkStart w:id="1951" w:name="_Toc360323034"/>
      <w:bookmarkStart w:id="1952" w:name="_Toc360323476"/>
      <w:bookmarkStart w:id="1953" w:name="_Toc234187572"/>
      <w:bookmarkStart w:id="1954" w:name="_Toc361079721"/>
      <w:ins w:id="1955" w:author="Haraguroicha Hsu" w:date="2013-06-30T04:41: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7D7F2F">
        <w:rPr>
          <w:noProof/>
        </w:rPr>
        <w:t>27</w:t>
      </w:r>
      <w:ins w:id="1956" w:author="Haraguroicha Hsu" w:date="2013-06-30T04:41:00Z">
        <w:r>
          <w:fldChar w:fldCharType="end"/>
        </w:r>
        <w:bookmarkEnd w:id="1950"/>
        <w:r>
          <w:rPr>
            <w:rFonts w:hint="eastAsia"/>
          </w:rPr>
          <w:t xml:space="preserve"> </w:t>
        </w:r>
        <w:r>
          <w:rPr>
            <w:rFonts w:hint="eastAsia"/>
          </w:rPr>
          <w:t>區塊編輯畫面</w:t>
        </w:r>
        <w:bookmarkEnd w:id="1951"/>
        <w:bookmarkEnd w:id="1952"/>
        <w:bookmarkEnd w:id="1953"/>
        <w:bookmarkEnd w:id="1954"/>
      </w:ins>
    </w:p>
    <w:p w14:paraId="6E055D7D" w14:textId="3F997363" w:rsidR="00B8363B" w:rsidRPr="00AB40E4" w:rsidRDefault="00AF12D9">
      <w:pPr>
        <w:pStyle w:val="af0"/>
        <w:rPr>
          <w:ins w:id="1957" w:author="Haraguroicha Hsu" w:date="2013-06-30T04:41:00Z"/>
        </w:rPr>
        <w:pPrChange w:id="1958" w:author="腹黒い茶" w:date="2013-07-08T20:26:00Z">
          <w:pPr>
            <w:pStyle w:val="af1"/>
          </w:pPr>
        </w:pPrChange>
      </w:pPr>
      <w:ins w:id="1959" w:author="腹黒い茶" w:date="2013-07-08T20:26:00Z">
        <w:r>
          <w:rPr>
            <w:rFonts w:hint="eastAsia"/>
          </w:rPr>
          <w:t>，</w:t>
        </w:r>
      </w:ins>
      <w:ins w:id="1960" w:author="Haraguroicha Hsu" w:date="2013-06-30T04:41:00Z">
        <w:r w:rsidR="00B8363B" w:rsidRPr="00B8363B">
          <w:rPr>
            <w:rFonts w:hint="eastAsia"/>
          </w:rPr>
          <w:t>以醫院</w:t>
        </w:r>
        <w:r w:rsidR="00B8363B" w:rsidRPr="00B8363B">
          <w:rPr>
            <w:rFonts w:hint="eastAsia"/>
          </w:rPr>
          <w:t>/</w:t>
        </w:r>
        <w:r w:rsidR="00B8363B" w:rsidRPr="00AB40E4">
          <w:rPr>
            <w:rFonts w:hint="eastAsia"/>
          </w:rPr>
          <w:t>診所欄位</w:t>
        </w:r>
        <w:r w:rsidR="00B8363B" w:rsidRPr="00AB40E4">
          <w:rPr>
            <w:rFonts w:hint="eastAsia"/>
          </w:rPr>
          <w:t>(</w:t>
        </w:r>
        <w:r w:rsidR="00B8363B" w:rsidRPr="00AB40E4">
          <w:rPr>
            <w:rFonts w:hint="eastAsia"/>
          </w:rPr>
          <w:t>醫院名稱</w:t>
        </w:r>
        <w:r w:rsidR="00B8363B" w:rsidRPr="00AB40E4">
          <w:rPr>
            <w:rFonts w:hint="eastAsia"/>
          </w:rPr>
          <w:t>)</w:t>
        </w:r>
        <w:r w:rsidR="00B8363B" w:rsidRPr="00AB40E4">
          <w:rPr>
            <w:rFonts w:hint="eastAsia"/>
          </w:rPr>
          <w:t>為例</w:t>
        </w:r>
      </w:ins>
    </w:p>
    <w:p w14:paraId="71AB1F37" w14:textId="77777777" w:rsidR="00A073DF" w:rsidRDefault="00A073DF">
      <w:pPr>
        <w:widowControl/>
        <w:ind w:firstLineChars="0" w:firstLine="0"/>
        <w:jc w:val="left"/>
        <w:rPr>
          <w:ins w:id="1961" w:author="Haraguroicha Hsu" w:date="2013-07-02T12:03:00Z"/>
          <w:rFonts w:asciiTheme="majorHAnsi" w:eastAsiaTheme="majorEastAsia" w:hAnsiTheme="majorHAnsi"/>
          <w:b/>
          <w:bCs/>
          <w:kern w:val="52"/>
          <w:sz w:val="32"/>
          <w:szCs w:val="48"/>
          <w:lang w:val="x-none"/>
        </w:rPr>
      </w:pPr>
      <w:ins w:id="1962" w:author="Haraguroicha Hsu" w:date="2013-07-02T12:03:00Z">
        <w:r>
          <w:br w:type="page"/>
        </w:r>
      </w:ins>
    </w:p>
    <w:p w14:paraId="5E1C1C2B" w14:textId="17995DAB" w:rsidR="00B87D6A" w:rsidRPr="00B87D6A" w:rsidDel="00B8363B" w:rsidRDefault="007C141B" w:rsidP="00A24B75">
      <w:pPr>
        <w:ind w:firstLine="560"/>
        <w:rPr>
          <w:del w:id="1963" w:author="Haraguroicha Hsu" w:date="2013-06-30T04:41:00Z"/>
          <w:lang w:val="x-none"/>
        </w:rPr>
      </w:pPr>
      <w:del w:id="1964" w:author="Haraguroicha Hsu" w:date="2013-06-30T04:41:00Z">
        <w:r w:rsidDel="00B8363B">
          <w:lastRenderedPageBreak/>
          <w:delText>本部分目前尚在開發中</w:delText>
        </w:r>
        <w:bookmarkStart w:id="1965" w:name="_Toc361079110"/>
        <w:bookmarkStart w:id="1966" w:name="_Toc361079214"/>
        <w:bookmarkStart w:id="1967" w:name="_Toc361079316"/>
        <w:bookmarkStart w:id="1968" w:name="_Toc361079419"/>
        <w:bookmarkEnd w:id="1965"/>
        <w:bookmarkEnd w:id="1966"/>
        <w:bookmarkEnd w:id="1967"/>
        <w:bookmarkEnd w:id="1968"/>
      </w:del>
    </w:p>
    <w:p w14:paraId="22D3BFEE" w14:textId="59FA616C" w:rsidR="00D74FEB" w:rsidRPr="00DF21BB" w:rsidRDefault="003B4A57" w:rsidP="003A0BF2">
      <w:pPr>
        <w:pStyle w:val="2"/>
      </w:pPr>
      <w:bookmarkStart w:id="1969" w:name="_Toc357866755"/>
      <w:bookmarkStart w:id="1970" w:name="_Toc361079420"/>
      <w:r w:rsidRPr="00DF21BB">
        <w:rPr>
          <w:rFonts w:hint="eastAsia"/>
        </w:rPr>
        <w:t>討論</w:t>
      </w:r>
      <w:bookmarkEnd w:id="1969"/>
      <w:bookmarkEnd w:id="1970"/>
    </w:p>
    <w:p w14:paraId="6CC99928" w14:textId="3BB081C8" w:rsidR="00A812F3" w:rsidRPr="00DF21BB" w:rsidRDefault="00772289" w:rsidP="004E4C6B">
      <w:pPr>
        <w:ind w:firstLine="560"/>
      </w:pPr>
      <w:r w:rsidRPr="00DF21BB">
        <w:rPr>
          <w:rFonts w:hint="eastAsia"/>
        </w:rPr>
        <w:t>本研究為了可以有更多的擴充性與靈活度，採用</w:t>
      </w:r>
      <w:r w:rsidRPr="00DF21BB">
        <w:rPr>
          <w:rFonts w:hint="eastAsia"/>
        </w:rPr>
        <w:t>Web Application</w:t>
      </w:r>
      <w:r w:rsidRPr="00DF21BB">
        <w:rPr>
          <w:rFonts w:hint="eastAsia"/>
        </w:rPr>
        <w:t>的方式寫作，並且結合</w:t>
      </w:r>
      <w:r w:rsidRPr="00DF21BB">
        <w:rPr>
          <w:rFonts w:hint="eastAsia"/>
        </w:rPr>
        <w:t>MVC(Modal View Controller)</w:t>
      </w:r>
      <w:r w:rsidRPr="00DF21BB">
        <w:rPr>
          <w:rFonts w:hint="eastAsia"/>
        </w:rPr>
        <w:t>的設計方式，以及結合</w:t>
      </w:r>
      <w:r w:rsidRPr="00DF21BB">
        <w:rPr>
          <w:rFonts w:hint="eastAsia"/>
        </w:rPr>
        <w:t>RWD</w:t>
      </w:r>
      <w:r w:rsidRPr="00DF21BB">
        <w:rPr>
          <w:rFonts w:hint="eastAsia"/>
        </w:rPr>
        <w:t>理念，所以本系統中隨時可以根據樣板檔內的設計不同而提供不同的擴充功能，因此僅需要修改樣板檔，即可馬上對應到任何有相關的電子病歷單張的檢視畫面。</w:t>
      </w:r>
    </w:p>
    <w:p w14:paraId="7369FB76" w14:textId="77777777" w:rsidR="00772289" w:rsidRPr="00DF21BB" w:rsidRDefault="00772289" w:rsidP="003A0BF2">
      <w:pPr>
        <w:pStyle w:val="3"/>
      </w:pPr>
      <w:bookmarkStart w:id="1971" w:name="_Toc357866756"/>
      <w:bookmarkStart w:id="1972" w:name="_Toc361079421"/>
      <w:r w:rsidRPr="00DF21BB">
        <w:t>樣板檔編輯</w:t>
      </w:r>
      <w:bookmarkEnd w:id="1971"/>
      <w:bookmarkEnd w:id="1972"/>
    </w:p>
    <w:p w14:paraId="43E0E3B0" w14:textId="00187B39" w:rsidR="00772289" w:rsidRDefault="00AB40E4" w:rsidP="004E4C6B">
      <w:pPr>
        <w:ind w:firstLine="560"/>
      </w:pPr>
      <w:ins w:id="1973" w:author="Haraguroicha Hsu" w:date="2013-06-30T04:44:00Z">
        <w:r w:rsidRPr="00DF21BB">
          <w:t>要對樣板檔編輯，必須要使用支援</w:t>
        </w:r>
        <w:r w:rsidRPr="00DF21BB">
          <w:t>XHTML</w:t>
        </w:r>
        <w:r w:rsidRPr="00DF21BB">
          <w:t>的編輯器編輯</w:t>
        </w:r>
        <w:r>
          <w:rPr>
            <w:rFonts w:hint="eastAsia"/>
          </w:rPr>
          <w:t>，或者本系統內帶的樣板檔編輯器編輯</w:t>
        </w:r>
        <w:r w:rsidRPr="00DF21BB">
          <w:t>，</w:t>
        </w:r>
        <w:r>
          <w:rPr>
            <w:rFonts w:hint="eastAsia"/>
          </w:rPr>
          <w:t>在</w:t>
        </w:r>
      </w:ins>
      <w:del w:id="1974" w:author="Haraguroicha Hsu" w:date="2013-06-30T04:44:00Z">
        <w:r w:rsidR="00772289" w:rsidRPr="00DF21BB" w:rsidDel="00AB40E4">
          <w:delText>本研究由於是可行性研究，故目前如果要對樣板檔編輯，則必須要使用支援</w:delText>
        </w:r>
        <w:r w:rsidR="00772289" w:rsidRPr="00DF21BB" w:rsidDel="00AB40E4">
          <w:delText>XHTML</w:delText>
        </w:r>
        <w:r w:rsidR="00772289" w:rsidRPr="00DF21BB" w:rsidDel="00AB40E4">
          <w:delText>的編輯器編輯，</w:delText>
        </w:r>
      </w:del>
      <w:r w:rsidR="00772289" w:rsidRPr="00DF21BB">
        <w:t>編輯時僅需要將檔案中命名的屬性修改</w:t>
      </w:r>
      <w:del w:id="1975" w:author="Haraguroicha Hsu" w:date="2013-06-30T04:44:00Z">
        <w:r w:rsidR="00772289" w:rsidRPr="00DF21BB" w:rsidDel="00AB40E4">
          <w:delText>後</w:delText>
        </w:r>
      </w:del>
      <w:r w:rsidR="00772289" w:rsidRPr="00DF21BB">
        <w:t>即可變成專用樣板檔。</w:t>
      </w:r>
      <w:del w:id="1976" w:author="Haraguroicha Hsu" w:date="2013-06-30T04:44:00Z">
        <w:r w:rsidR="00772289" w:rsidRPr="00DF21BB" w:rsidDel="00AB40E4">
          <w:delText>在</w:delText>
        </w:r>
      </w:del>
      <w:r w:rsidR="00772289" w:rsidRPr="00DF21BB">
        <w:t>製作樣板檔客制化時，僅需要有</w:t>
      </w:r>
      <w:r w:rsidR="00772289" w:rsidRPr="00DF21BB">
        <w:t>HTML</w:t>
      </w:r>
      <w:r w:rsidR="00D10C14" w:rsidRPr="00D10C14">
        <w:rPr>
          <w:rFonts w:hint="eastAsia"/>
        </w:rPr>
        <w:t>的設計編寫能力即可自行客制化所需的電子病歷樣板檔</w:t>
      </w:r>
      <w:ins w:id="1977" w:author="Haraguroicha Hsu" w:date="2013-07-02T11:25:00Z">
        <w:r w:rsidR="00372F00" w:rsidRPr="00372F00">
          <w:rPr>
            <w:rFonts w:hint="eastAsia"/>
          </w:rPr>
          <w:t>，如</w:t>
        </w:r>
      </w:ins>
      <w:del w:id="1978" w:author="Haraguroicha Hsu" w:date="2013-07-02T11:25:00Z">
        <w:r w:rsidR="00885971" w:rsidRPr="00885971" w:rsidDel="00372F00">
          <w:rPr>
            <w:rFonts w:hint="eastAsia"/>
          </w:rPr>
          <w:delText>(</w:delText>
        </w:r>
      </w:del>
      <w:ins w:id="1979" w:author="Haraguroicha Hsu" w:date="2013-07-02T10:00:00Z">
        <w:r w:rsidR="00992AC3">
          <w:fldChar w:fldCharType="begin"/>
        </w:r>
        <w:r w:rsidR="00992AC3">
          <w:instrText xml:space="preserve"> REF </w:instrText>
        </w:r>
        <w:r w:rsidR="00992AC3">
          <w:rPr>
            <w:rFonts w:hint="eastAsia"/>
          </w:rPr>
          <w:instrText>_Ref234378547 \h</w:instrText>
        </w:r>
        <w:r w:rsidR="00992AC3">
          <w:instrText xml:space="preserve"> </w:instrText>
        </w:r>
      </w:ins>
      <w:r w:rsidR="00992AC3">
        <w:fldChar w:fldCharType="separate"/>
      </w:r>
      <w:ins w:id="1980" w:author="腹黒い茶" w:date="2013-07-08T20:37:00Z">
        <w:r w:rsidR="007D7F2F">
          <w:rPr>
            <w:rFonts w:hint="eastAsia"/>
          </w:rPr>
          <w:t>圖</w:t>
        </w:r>
        <w:r w:rsidR="007D7F2F">
          <w:rPr>
            <w:rFonts w:hint="eastAsia"/>
          </w:rPr>
          <w:t xml:space="preserve"> </w:t>
        </w:r>
        <w:r w:rsidR="007D7F2F">
          <w:rPr>
            <w:noProof/>
          </w:rPr>
          <w:t>28</w:t>
        </w:r>
      </w:ins>
      <w:ins w:id="1981" w:author="Haraguroicha Hsu" w:date="2013-07-07T20:12:00Z">
        <w:del w:id="1982" w:author="腹黒い茶" w:date="2013-07-08T20:34:00Z">
          <w:r w:rsidR="00A24B75" w:rsidDel="007D7F2F">
            <w:rPr>
              <w:rFonts w:hint="eastAsia"/>
            </w:rPr>
            <w:delText>圖</w:delText>
          </w:r>
          <w:r w:rsidR="00A24B75" w:rsidDel="007D7F2F">
            <w:rPr>
              <w:rFonts w:hint="eastAsia"/>
            </w:rPr>
            <w:delText xml:space="preserve"> </w:delText>
          </w:r>
          <w:r w:rsidR="00A24B75" w:rsidDel="007D7F2F">
            <w:rPr>
              <w:noProof/>
            </w:rPr>
            <w:delText>28</w:delText>
          </w:r>
        </w:del>
      </w:ins>
      <w:ins w:id="1983" w:author="Haraguroicha Hsu" w:date="2013-07-02T10:00:00Z">
        <w:r w:rsidR="00992AC3">
          <w:fldChar w:fldCharType="end"/>
        </w:r>
      </w:ins>
      <w:del w:id="1984" w:author="Haraguroicha Hsu" w:date="2013-07-02T10:00:00Z">
        <w:r w:rsidR="00885971" w:rsidRPr="00885971" w:rsidDel="00992AC3">
          <w:rPr>
            <w:rFonts w:hint="eastAsia"/>
          </w:rPr>
          <w:delText>圖</w:delText>
        </w:r>
        <w:r w:rsidR="00885971" w:rsidRPr="00885971" w:rsidDel="00992AC3">
          <w:rPr>
            <w:rFonts w:hint="eastAsia"/>
          </w:rPr>
          <w:delText>17</w:delText>
        </w:r>
      </w:del>
      <w:r w:rsidR="00885971" w:rsidRPr="00885971">
        <w:rPr>
          <w:rFonts w:hint="eastAsia"/>
        </w:rPr>
        <w:t>與</w:t>
      </w:r>
      <w:ins w:id="1985" w:author="Haraguroicha Hsu" w:date="2013-07-02T10:00:00Z">
        <w:r w:rsidR="00992AC3">
          <w:fldChar w:fldCharType="begin"/>
        </w:r>
        <w:r w:rsidR="00992AC3">
          <w:instrText xml:space="preserve"> REF </w:instrText>
        </w:r>
        <w:r w:rsidR="00992AC3">
          <w:rPr>
            <w:rFonts w:hint="eastAsia"/>
          </w:rPr>
          <w:instrText>_Ref234378538 \h</w:instrText>
        </w:r>
        <w:r w:rsidR="00992AC3">
          <w:instrText xml:space="preserve"> </w:instrText>
        </w:r>
      </w:ins>
      <w:r w:rsidR="00992AC3">
        <w:fldChar w:fldCharType="separate"/>
      </w:r>
      <w:ins w:id="1986" w:author="腹黒い茶" w:date="2013-07-08T20:37:00Z">
        <w:r w:rsidR="007D7F2F">
          <w:rPr>
            <w:rFonts w:hint="eastAsia"/>
          </w:rPr>
          <w:t>圖</w:t>
        </w:r>
        <w:r w:rsidR="007D7F2F">
          <w:rPr>
            <w:rFonts w:hint="eastAsia"/>
          </w:rPr>
          <w:t xml:space="preserve"> </w:t>
        </w:r>
        <w:r w:rsidR="007D7F2F">
          <w:rPr>
            <w:noProof/>
          </w:rPr>
          <w:t>29</w:t>
        </w:r>
      </w:ins>
      <w:ins w:id="1987" w:author="Haraguroicha Hsu" w:date="2013-07-07T20:12:00Z">
        <w:del w:id="1988" w:author="腹黒い茶" w:date="2013-07-08T20:34:00Z">
          <w:r w:rsidR="00A24B75" w:rsidDel="007D7F2F">
            <w:rPr>
              <w:rFonts w:hint="eastAsia"/>
            </w:rPr>
            <w:delText>圖</w:delText>
          </w:r>
          <w:r w:rsidR="00A24B75" w:rsidDel="007D7F2F">
            <w:rPr>
              <w:rFonts w:hint="eastAsia"/>
            </w:rPr>
            <w:delText xml:space="preserve"> </w:delText>
          </w:r>
          <w:r w:rsidR="00A24B75" w:rsidDel="007D7F2F">
            <w:rPr>
              <w:noProof/>
            </w:rPr>
            <w:delText>29</w:delText>
          </w:r>
        </w:del>
      </w:ins>
      <w:ins w:id="1989" w:author="Haraguroicha Hsu" w:date="2013-07-02T10:00:00Z">
        <w:r w:rsidR="00992AC3">
          <w:fldChar w:fldCharType="end"/>
        </w:r>
      </w:ins>
      <w:del w:id="1990" w:author="Haraguroicha Hsu" w:date="2013-07-02T10:00:00Z">
        <w:r w:rsidR="00885971" w:rsidRPr="00885971" w:rsidDel="00992AC3">
          <w:rPr>
            <w:rFonts w:hint="eastAsia"/>
          </w:rPr>
          <w:delText>圖</w:delText>
        </w:r>
        <w:r w:rsidR="00885971" w:rsidRPr="00885971" w:rsidDel="00992AC3">
          <w:rPr>
            <w:rFonts w:hint="eastAsia"/>
          </w:rPr>
          <w:delText>18</w:delText>
        </w:r>
      </w:del>
      <w:r w:rsidR="00885971" w:rsidRPr="00885971">
        <w:rPr>
          <w:rFonts w:hint="eastAsia"/>
        </w:rPr>
        <w:t>為疾病通報單張的原始樣板檔節錄</w:t>
      </w:r>
      <w:del w:id="1991" w:author="Haraguroicha Hsu" w:date="2013-07-02T11:25:00Z">
        <w:r w:rsidR="00885971" w:rsidRPr="00885971" w:rsidDel="00372F00">
          <w:rPr>
            <w:rFonts w:hint="eastAsia"/>
          </w:rPr>
          <w:delText>)</w:delText>
        </w:r>
      </w:del>
      <w:r w:rsidR="00806198">
        <w:rPr>
          <w:rFonts w:hint="eastAsia"/>
        </w:rPr>
        <w:t>，</w:t>
      </w:r>
      <w:r w:rsidR="002509F9">
        <w:rPr>
          <w:rFonts w:hint="eastAsia"/>
        </w:rPr>
        <w:t>以及</w:t>
      </w:r>
      <w:r w:rsidR="002509F9" w:rsidRPr="00DF21BB">
        <w:t>目前樣板檔中所使用的功能元素</w:t>
      </w:r>
      <w:r w:rsidR="002509F9" w:rsidRPr="00DF21BB">
        <w:t>(Functional Element)</w:t>
      </w:r>
      <w:r w:rsidR="002509F9" w:rsidRPr="00DF21BB">
        <w:t>有如</w:t>
      </w:r>
      <w:r w:rsidR="002509F9" w:rsidRPr="00DF21BB">
        <w:fldChar w:fldCharType="begin"/>
      </w:r>
      <w:r w:rsidR="002509F9" w:rsidRPr="00DF21BB">
        <w:instrText xml:space="preserve"> REF _Ref231587939 \h </w:instrText>
      </w:r>
      <w:r w:rsidR="002509F9">
        <w:instrText xml:space="preserve"> \* MERGEFORMAT </w:instrText>
      </w:r>
      <w:r w:rsidR="002509F9" w:rsidRPr="00DF21BB">
        <w:fldChar w:fldCharType="separate"/>
      </w:r>
      <w:ins w:id="1992" w:author="腹黒い茶" w:date="2013-07-08T20:37:00Z">
        <w:r w:rsidR="007D7F2F" w:rsidRPr="00DF21BB">
          <w:rPr>
            <w:rFonts w:hint="eastAsia"/>
          </w:rPr>
          <w:t>圖</w:t>
        </w:r>
        <w:r w:rsidR="007D7F2F" w:rsidRPr="00DF21BB">
          <w:rPr>
            <w:rFonts w:hint="eastAsia"/>
          </w:rPr>
          <w:t xml:space="preserve"> </w:t>
        </w:r>
        <w:r w:rsidR="007D7F2F">
          <w:rPr>
            <w:noProof/>
          </w:rPr>
          <w:t>30</w:t>
        </w:r>
      </w:ins>
      <w:ins w:id="1993" w:author="Haraguroicha Hsu" w:date="2013-07-07T20:12:00Z">
        <w:del w:id="1994" w:author="腹黒い茶" w:date="2013-07-08T20:34:00Z">
          <w:r w:rsidR="00A24B75" w:rsidRPr="00DF21BB" w:rsidDel="007D7F2F">
            <w:rPr>
              <w:rFonts w:hint="eastAsia"/>
            </w:rPr>
            <w:delText>圖</w:delText>
          </w:r>
          <w:r w:rsidR="00A24B75" w:rsidRPr="00DF21BB" w:rsidDel="007D7F2F">
            <w:rPr>
              <w:rFonts w:hint="eastAsia"/>
            </w:rPr>
            <w:delText xml:space="preserve"> </w:delText>
          </w:r>
          <w:r w:rsidR="00A24B75" w:rsidDel="007D7F2F">
            <w:rPr>
              <w:noProof/>
            </w:rPr>
            <w:delText>30</w:delText>
          </w:r>
        </w:del>
      </w:ins>
      <w:del w:id="1995" w:author="腹黒い茶" w:date="2013-07-08T20:34:00Z">
        <w:r w:rsidR="00F76BDD" w:rsidRPr="00DF21BB" w:rsidDel="007D7F2F">
          <w:rPr>
            <w:rFonts w:hint="eastAsia"/>
          </w:rPr>
          <w:delText>圖</w:delText>
        </w:r>
        <w:r w:rsidR="00F76BDD" w:rsidRPr="00DF21BB" w:rsidDel="007D7F2F">
          <w:rPr>
            <w:rFonts w:hint="eastAsia"/>
          </w:rPr>
          <w:delText xml:space="preserve"> </w:delText>
        </w:r>
        <w:r w:rsidR="00F76BDD" w:rsidDel="007D7F2F">
          <w:rPr>
            <w:noProof/>
          </w:rPr>
          <w:delText>20</w:delText>
        </w:r>
      </w:del>
      <w:r w:rsidR="002509F9" w:rsidRPr="00DF21BB">
        <w:fldChar w:fldCharType="end"/>
      </w:r>
      <w:r w:rsidR="002509F9" w:rsidRPr="00DF21BB">
        <w:t>作為說明</w:t>
      </w:r>
      <w:r w:rsidR="00806198">
        <w:rPr>
          <w:rFonts w:hint="eastAsia"/>
        </w:rPr>
        <w:t>。</w:t>
      </w:r>
    </w:p>
    <w:p w14:paraId="1A5ABC4B" w14:textId="3593D94E" w:rsidR="00885971" w:rsidRDefault="002509F9" w:rsidP="004E4C6B">
      <w:pPr>
        <w:pStyle w:val="afc"/>
        <w:ind w:left="-1120" w:right="-1120"/>
      </w:pPr>
      <w:r>
        <w:rPr>
          <w:rFonts w:hint="eastAsia"/>
        </w:rPr>
        <w:lastRenderedPageBreak/>
        <w:drawing>
          <wp:inline distT="0" distB="0" distL="0" distR="0" wp14:anchorId="05412437" wp14:editId="4B6B58C1">
            <wp:extent cx="7421288" cy="5622878"/>
            <wp:effectExtent l="0" t="0" r="0" b="0"/>
            <wp:docPr id="16" name="圖片 16" descr="Macintosh HD:Users:chaochan:Dropbox:Institute:CDA2graph:documents:image:112Dem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112Demo_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436480" cy="5634388"/>
                    </a:xfrm>
                    <a:prstGeom prst="rect">
                      <a:avLst/>
                    </a:prstGeom>
                    <a:noFill/>
                    <a:ln>
                      <a:noFill/>
                    </a:ln>
                  </pic:spPr>
                </pic:pic>
              </a:graphicData>
            </a:graphic>
          </wp:inline>
        </w:drawing>
      </w:r>
    </w:p>
    <w:p w14:paraId="25F64FC1" w14:textId="7CEC7873" w:rsidR="00885971" w:rsidDel="00AF12D9" w:rsidRDefault="00640C3A">
      <w:pPr>
        <w:pStyle w:val="af0"/>
        <w:rPr>
          <w:del w:id="1996" w:author="腹黒い茶" w:date="2013-07-08T20:26:00Z"/>
        </w:rPr>
      </w:pPr>
      <w:bookmarkStart w:id="1997" w:name="_Ref234378547"/>
      <w:bookmarkStart w:id="1998" w:name="_Toc234187573"/>
      <w:bookmarkStart w:id="1999" w:name="_Toc361079722"/>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ins w:id="2000" w:author="腹黒い茶" w:date="2013-07-08T20:37:00Z">
        <w:r w:rsidR="007D7F2F">
          <w:rPr>
            <w:noProof/>
          </w:rPr>
          <w:t>28</w:t>
        </w:r>
      </w:ins>
      <w:ins w:id="2001" w:author="Haraguroicha Hsu" w:date="2013-07-07T20:12:00Z">
        <w:del w:id="2002" w:author="腹黒い茶" w:date="2013-07-08T20:34:00Z">
          <w:r w:rsidR="00A24B75" w:rsidDel="007D7F2F">
            <w:rPr>
              <w:noProof/>
            </w:rPr>
            <w:delText>28</w:delText>
          </w:r>
        </w:del>
      </w:ins>
      <w:del w:id="2003" w:author="腹黒い茶" w:date="2013-07-08T20:34:00Z">
        <w:r w:rsidR="00F76BDD" w:rsidDel="007D7F2F">
          <w:rPr>
            <w:noProof/>
          </w:rPr>
          <w:delText>18</w:delText>
        </w:r>
      </w:del>
      <w:r>
        <w:fldChar w:fldCharType="end"/>
      </w:r>
      <w:bookmarkEnd w:id="1997"/>
      <w:r>
        <w:rPr>
          <w:rFonts w:hint="eastAsia"/>
        </w:rPr>
        <w:t xml:space="preserve"> </w:t>
      </w:r>
      <w:r w:rsidRPr="00640C3A">
        <w:rPr>
          <w:rFonts w:hint="eastAsia"/>
        </w:rPr>
        <w:t>疾病通報單張原始樣板檔節錄</w:t>
      </w:r>
      <w:r>
        <w:rPr>
          <w:rFonts w:hint="eastAsia"/>
        </w:rPr>
        <w:t>1</w:t>
      </w:r>
      <w:bookmarkEnd w:id="1998"/>
      <w:bookmarkEnd w:id="1999"/>
    </w:p>
    <w:p w14:paraId="4C0EC852" w14:textId="16D5CBAA" w:rsidR="00FE30E3" w:rsidRPr="00FE30E3" w:rsidRDefault="00AF12D9">
      <w:pPr>
        <w:pStyle w:val="af0"/>
        <w:pPrChange w:id="2004" w:author="腹黒い茶" w:date="2013-07-08T20:26:00Z">
          <w:pPr>
            <w:pStyle w:val="af1"/>
            <w:ind w:firstLine="560"/>
          </w:pPr>
        </w:pPrChange>
      </w:pPr>
      <w:ins w:id="2005" w:author="腹黒い茶" w:date="2013-07-08T20:26:00Z">
        <w:r>
          <w:rPr>
            <w:rFonts w:hint="eastAsia"/>
          </w:rPr>
          <w:t>，</w:t>
        </w:r>
      </w:ins>
      <w:r w:rsidR="00FE30E3">
        <w:rPr>
          <w:rFonts w:hint="eastAsia"/>
        </w:rPr>
        <w:t>檔案中的開頭包含了專用樣式表以及頁首標題等資訊</w:t>
      </w:r>
    </w:p>
    <w:p w14:paraId="755E7607" w14:textId="31A150C6" w:rsidR="00885971" w:rsidRDefault="002509F9" w:rsidP="004E4C6B">
      <w:pPr>
        <w:pStyle w:val="afc"/>
        <w:ind w:left="-1120" w:right="-1120"/>
      </w:pPr>
      <w:r>
        <w:rPr>
          <w:rFonts w:hint="eastAsia"/>
        </w:rPr>
        <w:lastRenderedPageBreak/>
        <w:drawing>
          <wp:inline distT="0" distB="0" distL="0" distR="0" wp14:anchorId="7B132249" wp14:editId="4E6B6DD3">
            <wp:extent cx="7498800" cy="5680800"/>
            <wp:effectExtent l="0" t="0" r="0" b="0"/>
            <wp:docPr id="15" name="圖片 15" descr="Macintosh HD:Users:chaochan:Dropbox:Institute:CDA2graph:documents:image:112Dem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112Demo_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498800" cy="5680800"/>
                    </a:xfrm>
                    <a:prstGeom prst="rect">
                      <a:avLst/>
                    </a:prstGeom>
                    <a:noFill/>
                    <a:ln>
                      <a:noFill/>
                    </a:ln>
                  </pic:spPr>
                </pic:pic>
              </a:graphicData>
            </a:graphic>
          </wp:inline>
        </w:drawing>
      </w:r>
    </w:p>
    <w:p w14:paraId="43E2DF5B" w14:textId="22F30436" w:rsidR="00885971" w:rsidDel="00AF12D9" w:rsidRDefault="00640C3A">
      <w:pPr>
        <w:pStyle w:val="af0"/>
        <w:rPr>
          <w:del w:id="2006" w:author="腹黒い茶" w:date="2013-07-08T20:26:00Z"/>
        </w:rPr>
      </w:pPr>
      <w:bookmarkStart w:id="2007" w:name="_Ref234378538"/>
      <w:bookmarkStart w:id="2008" w:name="_Toc234187574"/>
      <w:bookmarkStart w:id="2009" w:name="_Toc361079723"/>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ins w:id="2010" w:author="腹黒い茶" w:date="2013-07-08T20:37:00Z">
        <w:r w:rsidR="007D7F2F">
          <w:rPr>
            <w:noProof/>
          </w:rPr>
          <w:t>29</w:t>
        </w:r>
      </w:ins>
      <w:ins w:id="2011" w:author="Haraguroicha Hsu" w:date="2013-07-07T20:12:00Z">
        <w:del w:id="2012" w:author="腹黒い茶" w:date="2013-07-08T20:34:00Z">
          <w:r w:rsidR="00A24B75" w:rsidDel="007D7F2F">
            <w:rPr>
              <w:noProof/>
            </w:rPr>
            <w:delText>29</w:delText>
          </w:r>
        </w:del>
      </w:ins>
      <w:del w:id="2013" w:author="腹黒い茶" w:date="2013-07-08T20:34:00Z">
        <w:r w:rsidR="00F76BDD" w:rsidDel="007D7F2F">
          <w:rPr>
            <w:noProof/>
          </w:rPr>
          <w:delText>19</w:delText>
        </w:r>
      </w:del>
      <w:r>
        <w:fldChar w:fldCharType="end"/>
      </w:r>
      <w:bookmarkEnd w:id="2007"/>
      <w:r>
        <w:rPr>
          <w:rFonts w:hint="eastAsia"/>
        </w:rPr>
        <w:t xml:space="preserve"> </w:t>
      </w:r>
      <w:r w:rsidRPr="00640C3A">
        <w:rPr>
          <w:rFonts w:hint="eastAsia"/>
        </w:rPr>
        <w:t>疾病通報單張原始樣板檔節錄</w:t>
      </w:r>
      <w:r>
        <w:rPr>
          <w:rFonts w:hint="eastAsia"/>
        </w:rPr>
        <w:t>2</w:t>
      </w:r>
      <w:bookmarkEnd w:id="2008"/>
      <w:bookmarkEnd w:id="2009"/>
    </w:p>
    <w:p w14:paraId="76C5B72A" w14:textId="5FF56215" w:rsidR="00FE30E3" w:rsidRPr="00FE30E3" w:rsidRDefault="00AF12D9">
      <w:pPr>
        <w:pStyle w:val="af0"/>
        <w:pPrChange w:id="2014" w:author="腹黒い茶" w:date="2013-07-08T20:26:00Z">
          <w:pPr>
            <w:pStyle w:val="af1"/>
          </w:pPr>
        </w:pPrChange>
      </w:pPr>
      <w:ins w:id="2015" w:author="腹黒い茶" w:date="2013-07-08T20:26:00Z">
        <w:r>
          <w:rPr>
            <w:rFonts w:hint="eastAsia"/>
          </w:rPr>
          <w:t>，</w:t>
        </w:r>
      </w:ins>
      <w:r w:rsidR="00FE30E3">
        <w:rPr>
          <w:rFonts w:hint="eastAsia"/>
        </w:rPr>
        <w:t>檔案中段即是包含了資料選擇及簡易代碼對應的元素</w:t>
      </w:r>
    </w:p>
    <w:p w14:paraId="773A928C" w14:textId="69593F2F" w:rsidR="00772289" w:rsidRPr="00DF21BB" w:rsidRDefault="00C90AE0" w:rsidP="004E4C6B">
      <w:pPr>
        <w:pStyle w:val="afc"/>
        <w:ind w:left="-1120" w:right="-1120"/>
        <w:rPr>
          <w:rFonts w:eastAsia="標楷體"/>
        </w:rPr>
      </w:pPr>
      <w:r w:rsidRPr="00DF21BB">
        <w:rPr>
          <w:rFonts w:eastAsia="標楷體" w:hint="eastAsia"/>
        </w:rPr>
        <w:lastRenderedPageBreak/>
        <w:drawing>
          <wp:inline distT="0" distB="0" distL="0" distR="0" wp14:anchorId="7DB66E28" wp14:editId="55E014FF">
            <wp:extent cx="5959116" cy="8881951"/>
            <wp:effectExtent l="0" t="0" r="381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haochan:Dropbox:Institute:CDA2graph:documents:image:sampleCodeHelp.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963238" cy="888809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D14EC43" w14:textId="6F30BFCD" w:rsidR="00772289" w:rsidRPr="00DF21BB" w:rsidRDefault="007843F7">
      <w:pPr>
        <w:pStyle w:val="af0"/>
      </w:pPr>
      <w:bookmarkStart w:id="2016" w:name="_Ref231587939"/>
      <w:bookmarkStart w:id="2017" w:name="_Toc234187575"/>
      <w:bookmarkStart w:id="2018" w:name="_Toc36107972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2019" w:author="腹黒い茶" w:date="2013-07-08T20:37:00Z">
        <w:r w:rsidR="007D7F2F">
          <w:rPr>
            <w:noProof/>
          </w:rPr>
          <w:t>30</w:t>
        </w:r>
      </w:ins>
      <w:ins w:id="2020" w:author="Haraguroicha Hsu" w:date="2013-07-07T20:12:00Z">
        <w:del w:id="2021" w:author="腹黒い茶" w:date="2013-07-08T20:34:00Z">
          <w:r w:rsidR="00A24B75" w:rsidDel="007D7F2F">
            <w:rPr>
              <w:noProof/>
            </w:rPr>
            <w:delText>30</w:delText>
          </w:r>
        </w:del>
      </w:ins>
      <w:del w:id="2022" w:author="腹黒い茶" w:date="2013-07-08T20:34:00Z">
        <w:r w:rsidR="00F76BDD" w:rsidDel="007D7F2F">
          <w:rPr>
            <w:noProof/>
          </w:rPr>
          <w:delText>20</w:delText>
        </w:r>
      </w:del>
      <w:r w:rsidRPr="00DF21BB">
        <w:fldChar w:fldCharType="end"/>
      </w:r>
      <w:bookmarkEnd w:id="2016"/>
      <w:r w:rsidR="00772289" w:rsidRPr="00DF21BB">
        <w:rPr>
          <w:rFonts w:hint="eastAsia"/>
        </w:rPr>
        <w:t xml:space="preserve"> </w:t>
      </w:r>
      <w:r w:rsidR="00772289" w:rsidRPr="00DF21BB">
        <w:t>語法使用示意圖</w:t>
      </w:r>
      <w:bookmarkEnd w:id="2017"/>
      <w:bookmarkEnd w:id="2018"/>
    </w:p>
    <w:p w14:paraId="4B4B6CC2" w14:textId="10D01286" w:rsidR="005C00B8" w:rsidRPr="00DF21BB" w:rsidRDefault="00D10C14" w:rsidP="003A0BF2">
      <w:pPr>
        <w:pStyle w:val="3"/>
      </w:pPr>
      <w:bookmarkStart w:id="2023" w:name="_Toc361079422"/>
      <w:r w:rsidRPr="00D10C14">
        <w:rPr>
          <w:rFonts w:hint="eastAsia"/>
        </w:rPr>
        <w:lastRenderedPageBreak/>
        <w:t>檢視器存取能力</w:t>
      </w:r>
      <w:bookmarkEnd w:id="2023"/>
    </w:p>
    <w:p w14:paraId="0476E583" w14:textId="77777777" w:rsidR="00FB204E" w:rsidRPr="00DF21BB" w:rsidRDefault="00FB204E" w:rsidP="00FB204E">
      <w:pPr>
        <w:pStyle w:val="afc"/>
        <w:ind w:left="-1120" w:right="-1120"/>
        <w:rPr>
          <w:rFonts w:eastAsia="標楷體"/>
        </w:rPr>
      </w:pPr>
      <w:r w:rsidRPr="00DF21BB">
        <w:rPr>
          <w:rFonts w:eastAsia="標楷體" w:hint="eastAsia"/>
        </w:rPr>
        <w:drawing>
          <wp:inline distT="0" distB="0" distL="0" distR="0" wp14:anchorId="64BF6C63" wp14:editId="1EADF21A">
            <wp:extent cx="7318800" cy="6832800"/>
            <wp:effectExtent l="0" t="0" r="0" b="0"/>
            <wp:docPr id="14" name="圖片 14" descr="Macintosh HD:Users:chaochan:Dropbox:Institute:CDA2graph:documents:image:timeline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haochan:Dropbox:Institute:CDA2graph:documents:image:timelineLoa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318800" cy="6832800"/>
                    </a:xfrm>
                    <a:prstGeom prst="rect">
                      <a:avLst/>
                    </a:prstGeom>
                    <a:noFill/>
                    <a:ln>
                      <a:noFill/>
                    </a:ln>
                  </pic:spPr>
                </pic:pic>
              </a:graphicData>
            </a:graphic>
          </wp:inline>
        </w:drawing>
      </w:r>
    </w:p>
    <w:p w14:paraId="604F7A4D" w14:textId="63C0B0FE" w:rsidR="00FB204E" w:rsidDel="00AF12D9" w:rsidRDefault="00FB204E">
      <w:pPr>
        <w:pStyle w:val="af0"/>
        <w:rPr>
          <w:del w:id="2024" w:author="腹黒い茶" w:date="2013-07-08T20:26:00Z"/>
        </w:rPr>
      </w:pPr>
      <w:bookmarkStart w:id="2025" w:name="_Ref231588120"/>
      <w:bookmarkStart w:id="2026" w:name="_Toc234187576"/>
      <w:bookmarkStart w:id="2027" w:name="_Toc36107972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2028" w:author="腹黒い茶" w:date="2013-07-08T20:37:00Z">
        <w:r w:rsidR="007D7F2F">
          <w:rPr>
            <w:noProof/>
          </w:rPr>
          <w:t>31</w:t>
        </w:r>
      </w:ins>
      <w:ins w:id="2029" w:author="Haraguroicha Hsu" w:date="2013-07-07T20:12:00Z">
        <w:del w:id="2030" w:author="腹黒い茶" w:date="2013-07-08T20:34:00Z">
          <w:r w:rsidR="00A24B75" w:rsidDel="007D7F2F">
            <w:rPr>
              <w:noProof/>
            </w:rPr>
            <w:delText>31</w:delText>
          </w:r>
        </w:del>
      </w:ins>
      <w:del w:id="2031" w:author="腹黒い茶" w:date="2013-07-08T20:34:00Z">
        <w:r w:rsidR="00F76BDD" w:rsidDel="007D7F2F">
          <w:rPr>
            <w:noProof/>
          </w:rPr>
          <w:delText>21</w:delText>
        </w:r>
      </w:del>
      <w:r w:rsidRPr="00DF21BB">
        <w:fldChar w:fldCharType="end"/>
      </w:r>
      <w:bookmarkEnd w:id="2025"/>
      <w:r w:rsidRPr="00DF21BB">
        <w:rPr>
          <w:rFonts w:hint="eastAsia"/>
        </w:rPr>
        <w:t xml:space="preserve"> </w:t>
      </w:r>
      <w:r w:rsidRPr="00DF21BB">
        <w:t>系統載入所耗用的時間</w:t>
      </w:r>
      <w:bookmarkEnd w:id="2026"/>
      <w:bookmarkEnd w:id="2027"/>
    </w:p>
    <w:p w14:paraId="6413C026" w14:textId="7252F9A8" w:rsidR="00FB204E" w:rsidRPr="00FE30E3" w:rsidRDefault="00AF12D9">
      <w:pPr>
        <w:pStyle w:val="af0"/>
        <w:rPr>
          <w:rFonts w:ascii="Adobe 明體 Std L" w:eastAsia="Adobe 明體 Std L" w:hAnsi="Adobe 明體 Std L" w:cs="Adobe 明體 Std L"/>
        </w:rPr>
        <w:pPrChange w:id="2032" w:author="腹黒い茶" w:date="2013-07-08T20:26:00Z">
          <w:pPr>
            <w:pStyle w:val="af1"/>
            <w:ind w:firstLine="560"/>
          </w:pPr>
        </w:pPrChange>
      </w:pPr>
      <w:ins w:id="2033" w:author="腹黒い茶" w:date="2013-07-08T20:26:00Z">
        <w:r>
          <w:rPr>
            <w:rFonts w:hint="eastAsia"/>
          </w:rPr>
          <w:t>，</w:t>
        </w:r>
      </w:ins>
      <w:r w:rsidR="00FB204E">
        <w:rPr>
          <w:rFonts w:hint="eastAsia"/>
        </w:rPr>
        <w:t>總耗時約</w:t>
      </w:r>
      <w:r w:rsidR="00FB204E">
        <w:rPr>
          <w:rFonts w:hint="eastAsia"/>
        </w:rPr>
        <w:t>19</w:t>
      </w:r>
      <w:r w:rsidR="00FB204E">
        <w:rPr>
          <w:rFonts w:hint="eastAsia"/>
        </w:rPr>
        <w:t>秒，一共載入了</w:t>
      </w:r>
      <w:r w:rsidR="00FB204E">
        <w:rPr>
          <w:rFonts w:hint="eastAsia"/>
        </w:rPr>
        <w:t>57</w:t>
      </w:r>
      <w:r w:rsidR="00FB204E">
        <w:rPr>
          <w:rFonts w:hint="eastAsia"/>
        </w:rPr>
        <w:t>個檔案</w:t>
      </w:r>
      <w:r w:rsidR="00FB204E">
        <w:rPr>
          <w:rFonts w:hint="eastAsia"/>
        </w:rPr>
        <w:t>(</w:t>
      </w:r>
      <w:r w:rsidR="00FB204E">
        <w:rPr>
          <w:rFonts w:hint="eastAsia"/>
        </w:rPr>
        <w:t>包含重複使用快取資料</w:t>
      </w:r>
      <w:r w:rsidR="00FB204E">
        <w:rPr>
          <w:rFonts w:hint="eastAsia"/>
        </w:rPr>
        <w:t>)</w:t>
      </w:r>
    </w:p>
    <w:p w14:paraId="73769ECE" w14:textId="77777777" w:rsidR="00A073DF" w:rsidRDefault="00A073DF">
      <w:pPr>
        <w:widowControl/>
        <w:ind w:firstLineChars="0" w:firstLine="0"/>
        <w:jc w:val="left"/>
        <w:rPr>
          <w:ins w:id="2034" w:author="Haraguroicha Hsu" w:date="2013-07-02T12:04:00Z"/>
        </w:rPr>
      </w:pPr>
      <w:ins w:id="2035" w:author="Haraguroicha Hsu" w:date="2013-07-02T12:04:00Z">
        <w:r>
          <w:br w:type="page"/>
        </w:r>
      </w:ins>
    </w:p>
    <w:p w14:paraId="69CD3B64" w14:textId="1B464FF8" w:rsidR="005C00B8" w:rsidRPr="00DF21BB" w:rsidRDefault="00D10C14" w:rsidP="004E4C6B">
      <w:pPr>
        <w:ind w:firstLine="560"/>
      </w:pPr>
      <w:r w:rsidRPr="00D10C14">
        <w:rPr>
          <w:rFonts w:hint="eastAsia"/>
        </w:rPr>
        <w:lastRenderedPageBreak/>
        <w:t>本研究之系統提供簡單的功能，令使用者僅需要簡單的動作即可套用樣板檔產生結果，而本系統在有對應的樣板檔的時候，系統載入與套用樣板檔僅需要約不到</w:t>
      </w:r>
      <w:r w:rsidRPr="00D10C14">
        <w:rPr>
          <w:rFonts w:hint="eastAsia"/>
        </w:rPr>
        <w:t>30</w:t>
      </w:r>
      <w:r w:rsidRPr="00D10C14">
        <w:rPr>
          <w:rFonts w:hint="eastAsia"/>
        </w:rPr>
        <w:t>秒的時間即可完成一個單張的樣板的套用並顯示結果</w:t>
      </w:r>
      <w:del w:id="2036" w:author="Haraguroicha Hsu" w:date="2013-07-02T11:30:00Z">
        <w:r w:rsidR="005C00B8" w:rsidRPr="00DF21BB" w:rsidDel="00372F00">
          <w:rPr>
            <w:rFonts w:hint="eastAsia"/>
          </w:rPr>
          <w:delText>(</w:delText>
        </w:r>
      </w:del>
      <w:ins w:id="2037" w:author="Haraguroicha Hsu" w:date="2013-07-02T11:30:00Z">
        <w:r w:rsidR="00372F00">
          <w:rPr>
            <w:rFonts w:hint="eastAsia"/>
          </w:rPr>
          <w:t>，</w:t>
        </w:r>
      </w:ins>
      <w:r w:rsidR="004E4C6B">
        <w:rPr>
          <w:rFonts w:hint="eastAsia"/>
        </w:rPr>
        <w:t>詳細</w:t>
      </w:r>
      <w:r w:rsidR="005C00B8" w:rsidRPr="00DF21BB">
        <w:rPr>
          <w:rFonts w:hint="eastAsia"/>
        </w:rPr>
        <w:t>如</w:t>
      </w:r>
      <w:r w:rsidR="00686637" w:rsidRPr="00DF21BB">
        <w:fldChar w:fldCharType="begin"/>
      </w:r>
      <w:r w:rsidR="00686637" w:rsidRPr="00DF21BB">
        <w:instrText xml:space="preserve"> REF </w:instrText>
      </w:r>
      <w:r w:rsidR="00686637" w:rsidRPr="00DF21BB">
        <w:rPr>
          <w:rFonts w:hint="eastAsia"/>
        </w:rPr>
        <w:instrText>_Ref231588120 \h</w:instrText>
      </w:r>
      <w:r w:rsidR="00686637" w:rsidRPr="00DF21BB">
        <w:instrText xml:space="preserve"> </w:instrText>
      </w:r>
      <w:r w:rsidR="00DF21BB">
        <w:instrText xml:space="preserve"> \* MERGEFORMAT </w:instrText>
      </w:r>
      <w:r w:rsidR="00686637" w:rsidRPr="00DF21BB">
        <w:fldChar w:fldCharType="separate"/>
      </w:r>
      <w:ins w:id="2038" w:author="腹黒い茶" w:date="2013-07-08T20:37:00Z">
        <w:r w:rsidR="007D7F2F" w:rsidRPr="00DF21BB">
          <w:rPr>
            <w:rFonts w:hint="eastAsia"/>
          </w:rPr>
          <w:t>圖</w:t>
        </w:r>
        <w:r w:rsidR="007D7F2F" w:rsidRPr="00DF21BB">
          <w:rPr>
            <w:rFonts w:hint="eastAsia"/>
          </w:rPr>
          <w:t xml:space="preserve"> </w:t>
        </w:r>
        <w:r w:rsidR="007D7F2F">
          <w:rPr>
            <w:noProof/>
          </w:rPr>
          <w:t>31</w:t>
        </w:r>
      </w:ins>
      <w:ins w:id="2039" w:author="Haraguroicha Hsu" w:date="2013-07-07T20:12:00Z">
        <w:del w:id="2040" w:author="腹黒い茶" w:date="2013-07-08T20:34:00Z">
          <w:r w:rsidR="00A24B75" w:rsidRPr="00DF21BB" w:rsidDel="007D7F2F">
            <w:rPr>
              <w:rFonts w:hint="eastAsia"/>
            </w:rPr>
            <w:delText>圖</w:delText>
          </w:r>
          <w:r w:rsidR="00A24B75" w:rsidRPr="00DF21BB" w:rsidDel="007D7F2F">
            <w:rPr>
              <w:rFonts w:hint="eastAsia"/>
            </w:rPr>
            <w:delText xml:space="preserve"> </w:delText>
          </w:r>
          <w:r w:rsidR="00A24B75" w:rsidDel="007D7F2F">
            <w:rPr>
              <w:noProof/>
            </w:rPr>
            <w:delText>31</w:delText>
          </w:r>
        </w:del>
      </w:ins>
      <w:del w:id="2041" w:author="腹黒い茶" w:date="2013-07-08T20:34:00Z">
        <w:r w:rsidR="00F76BDD" w:rsidRPr="00DF21BB" w:rsidDel="007D7F2F">
          <w:rPr>
            <w:rFonts w:hint="eastAsia"/>
          </w:rPr>
          <w:delText>圖</w:delText>
        </w:r>
        <w:r w:rsidR="00F76BDD" w:rsidRPr="00DF21BB" w:rsidDel="007D7F2F">
          <w:rPr>
            <w:rFonts w:hint="eastAsia"/>
          </w:rPr>
          <w:delText xml:space="preserve"> </w:delText>
        </w:r>
        <w:r w:rsidR="00F76BDD" w:rsidDel="007D7F2F">
          <w:rPr>
            <w:noProof/>
          </w:rPr>
          <w:delText>21</w:delText>
        </w:r>
      </w:del>
      <w:r w:rsidR="00686637" w:rsidRPr="00DF21BB">
        <w:fldChar w:fldCharType="end"/>
      </w:r>
      <w:r w:rsidR="005C00B8" w:rsidRPr="00DF21BB">
        <w:rPr>
          <w:rFonts w:hint="eastAsia"/>
        </w:rPr>
        <w:t>與</w:t>
      </w:r>
      <w:r w:rsidR="00686637" w:rsidRPr="00DF21BB">
        <w:fldChar w:fldCharType="begin"/>
      </w:r>
      <w:r w:rsidR="00686637" w:rsidRPr="00DF21BB">
        <w:instrText xml:space="preserve"> REF </w:instrText>
      </w:r>
      <w:r w:rsidR="00686637" w:rsidRPr="00DF21BB">
        <w:rPr>
          <w:rFonts w:hint="eastAsia"/>
        </w:rPr>
        <w:instrText>_Ref231588125 \h</w:instrText>
      </w:r>
      <w:r w:rsidR="00686637" w:rsidRPr="00DF21BB">
        <w:instrText xml:space="preserve"> </w:instrText>
      </w:r>
      <w:r w:rsidR="00DF21BB">
        <w:instrText xml:space="preserve"> \* MERGEFORMAT </w:instrText>
      </w:r>
      <w:r w:rsidR="00686637" w:rsidRPr="00DF21BB">
        <w:fldChar w:fldCharType="separate"/>
      </w:r>
      <w:ins w:id="2042" w:author="腹黒い茶" w:date="2013-07-08T20:37:00Z">
        <w:r w:rsidR="007D7F2F" w:rsidRPr="00DF21BB">
          <w:rPr>
            <w:rFonts w:hint="eastAsia"/>
          </w:rPr>
          <w:t>圖</w:t>
        </w:r>
        <w:r w:rsidR="007D7F2F" w:rsidRPr="00DF21BB">
          <w:rPr>
            <w:rFonts w:hint="eastAsia"/>
          </w:rPr>
          <w:t xml:space="preserve"> </w:t>
        </w:r>
        <w:r w:rsidR="007D7F2F">
          <w:rPr>
            <w:noProof/>
          </w:rPr>
          <w:t>32</w:t>
        </w:r>
      </w:ins>
      <w:ins w:id="2043" w:author="Haraguroicha Hsu" w:date="2013-07-07T20:12:00Z">
        <w:del w:id="2044" w:author="腹黒い茶" w:date="2013-07-08T20:34:00Z">
          <w:r w:rsidR="00A24B75" w:rsidRPr="00DF21BB" w:rsidDel="007D7F2F">
            <w:rPr>
              <w:rFonts w:hint="eastAsia"/>
            </w:rPr>
            <w:delText>圖</w:delText>
          </w:r>
          <w:r w:rsidR="00A24B75" w:rsidRPr="00DF21BB" w:rsidDel="007D7F2F">
            <w:rPr>
              <w:rFonts w:hint="eastAsia"/>
            </w:rPr>
            <w:delText xml:space="preserve"> </w:delText>
          </w:r>
          <w:r w:rsidR="00A24B75" w:rsidDel="007D7F2F">
            <w:rPr>
              <w:noProof/>
            </w:rPr>
            <w:delText>32</w:delText>
          </w:r>
        </w:del>
      </w:ins>
      <w:del w:id="2045" w:author="腹黒い茶" w:date="2013-07-08T20:34:00Z">
        <w:r w:rsidR="00F76BDD" w:rsidRPr="00DF21BB" w:rsidDel="007D7F2F">
          <w:rPr>
            <w:rFonts w:hint="eastAsia"/>
          </w:rPr>
          <w:delText>圖</w:delText>
        </w:r>
        <w:r w:rsidR="00F76BDD" w:rsidRPr="00DF21BB" w:rsidDel="007D7F2F">
          <w:rPr>
            <w:rFonts w:hint="eastAsia"/>
          </w:rPr>
          <w:delText xml:space="preserve"> </w:delText>
        </w:r>
        <w:r w:rsidR="00F76BDD" w:rsidDel="007D7F2F">
          <w:rPr>
            <w:noProof/>
          </w:rPr>
          <w:delText>22</w:delText>
        </w:r>
      </w:del>
      <w:r w:rsidR="00686637" w:rsidRPr="00DF21BB">
        <w:fldChar w:fldCharType="end"/>
      </w:r>
      <w:r w:rsidR="005C00B8" w:rsidRPr="00DF21BB">
        <w:rPr>
          <w:rFonts w:hint="eastAsia"/>
        </w:rPr>
        <w:t>所示</w:t>
      </w:r>
      <w:del w:id="2046" w:author="Haraguroicha Hsu" w:date="2013-07-02T11:30:00Z">
        <w:r w:rsidR="005C00B8" w:rsidRPr="00DF21BB" w:rsidDel="00372F00">
          <w:rPr>
            <w:rFonts w:hint="eastAsia"/>
          </w:rPr>
          <w:delText>)</w:delText>
        </w:r>
      </w:del>
      <w:r w:rsidRPr="00D10C14">
        <w:rPr>
          <w:rFonts w:hint="eastAsia"/>
        </w:rPr>
        <w:t>，若是一次載入多個單張，每多一張僅需要多</w:t>
      </w:r>
      <w:r w:rsidRPr="00D10C14">
        <w:rPr>
          <w:rFonts w:hint="eastAsia"/>
        </w:rPr>
        <w:t>3</w:t>
      </w:r>
      <w:r w:rsidRPr="00D10C14">
        <w:rPr>
          <w:rFonts w:hint="eastAsia"/>
        </w:rPr>
        <w:t>至</w:t>
      </w:r>
      <w:r w:rsidRPr="00D10C14">
        <w:rPr>
          <w:rFonts w:hint="eastAsia"/>
        </w:rPr>
        <w:t>5</w:t>
      </w:r>
      <w:r w:rsidRPr="00D10C14">
        <w:rPr>
          <w:rFonts w:hint="eastAsia"/>
        </w:rPr>
        <w:t>秒時間即可處理完成並且顯示結果</w:t>
      </w:r>
      <w:r w:rsidRPr="00D10C14">
        <w:rPr>
          <w:rFonts w:hint="eastAsia"/>
        </w:rPr>
        <w:t>(</w:t>
      </w:r>
      <w:r w:rsidRPr="00D10C14">
        <w:rPr>
          <w:rFonts w:hint="eastAsia"/>
        </w:rPr>
        <w:t>以網際網路存取能力最佳化計算</w:t>
      </w:r>
      <w:r w:rsidRPr="00D10C14">
        <w:rPr>
          <w:rFonts w:hint="eastAsia"/>
        </w:rPr>
        <w:t>)</w:t>
      </w:r>
      <w:r w:rsidR="005C00B8" w:rsidRPr="00DF21BB">
        <w:rPr>
          <w:rFonts w:hint="eastAsia"/>
        </w:rPr>
        <w:t>。</w:t>
      </w:r>
    </w:p>
    <w:p w14:paraId="7797DA48" w14:textId="4A2BBDFB" w:rsidR="005C00B8" w:rsidRPr="00DF21BB" w:rsidRDefault="00EC1E55" w:rsidP="004E4C6B">
      <w:pPr>
        <w:pStyle w:val="afc"/>
        <w:ind w:left="-1120" w:right="-1120"/>
        <w:rPr>
          <w:rFonts w:eastAsia="標楷體"/>
        </w:rPr>
      </w:pPr>
      <w:r w:rsidRPr="00DF21BB">
        <w:rPr>
          <w:rFonts w:eastAsia="標楷體" w:hint="eastAsia"/>
        </w:rPr>
        <w:drawing>
          <wp:inline distT="0" distB="0" distL="0" distR="0" wp14:anchorId="05E3109A" wp14:editId="313E0046">
            <wp:extent cx="7322400" cy="5763600"/>
            <wp:effectExtent l="0" t="0" r="0" b="0"/>
            <wp:docPr id="19" name="圖片 19" descr="Macintosh HD:Users:chaochan:Dropbox:Institute:CDA2graph:documents:image:timelinePars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haochan:Dropbox:Institute:CDA2graph:documents:image:timelineParseCD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22400" cy="5763600"/>
                    </a:xfrm>
                    <a:prstGeom prst="rect">
                      <a:avLst/>
                    </a:prstGeom>
                    <a:noFill/>
                    <a:ln>
                      <a:noFill/>
                    </a:ln>
                  </pic:spPr>
                </pic:pic>
              </a:graphicData>
            </a:graphic>
          </wp:inline>
        </w:drawing>
      </w:r>
    </w:p>
    <w:p w14:paraId="179DFA0A" w14:textId="744085C2" w:rsidR="005C00B8" w:rsidDel="00AF12D9" w:rsidRDefault="00686637">
      <w:pPr>
        <w:pStyle w:val="af0"/>
        <w:rPr>
          <w:del w:id="2047" w:author="腹黒い茶" w:date="2013-07-08T20:26:00Z"/>
        </w:rPr>
      </w:pPr>
      <w:bookmarkStart w:id="2048" w:name="_Ref231588125"/>
      <w:bookmarkStart w:id="2049" w:name="_Toc234187577"/>
      <w:bookmarkStart w:id="2050" w:name="_Toc36107972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2051" w:author="腹黒い茶" w:date="2013-07-08T20:37:00Z">
        <w:r w:rsidR="007D7F2F">
          <w:rPr>
            <w:noProof/>
          </w:rPr>
          <w:t>32</w:t>
        </w:r>
      </w:ins>
      <w:ins w:id="2052" w:author="Haraguroicha Hsu" w:date="2013-07-07T20:12:00Z">
        <w:del w:id="2053" w:author="腹黒い茶" w:date="2013-07-08T20:34:00Z">
          <w:r w:rsidR="00A24B75" w:rsidDel="007D7F2F">
            <w:rPr>
              <w:noProof/>
            </w:rPr>
            <w:delText>32</w:delText>
          </w:r>
        </w:del>
      </w:ins>
      <w:del w:id="2054" w:author="腹黒い茶" w:date="2013-07-08T20:34:00Z">
        <w:r w:rsidR="00F76BDD" w:rsidDel="007D7F2F">
          <w:rPr>
            <w:noProof/>
          </w:rPr>
          <w:delText>22</w:delText>
        </w:r>
      </w:del>
      <w:r w:rsidRPr="00DF21BB">
        <w:fldChar w:fldCharType="end"/>
      </w:r>
      <w:bookmarkEnd w:id="2048"/>
      <w:r w:rsidR="005C00B8" w:rsidRPr="00DF21BB">
        <w:rPr>
          <w:rFonts w:hint="eastAsia"/>
        </w:rPr>
        <w:t xml:space="preserve"> </w:t>
      </w:r>
      <w:r w:rsidR="005C00B8" w:rsidRPr="00DF21BB">
        <w:t>樣板檔套用的資料要求耗用時間</w:t>
      </w:r>
      <w:bookmarkEnd w:id="2049"/>
      <w:bookmarkEnd w:id="2050"/>
    </w:p>
    <w:p w14:paraId="48336FEF" w14:textId="6A585AAF" w:rsidR="00FE30E3" w:rsidRPr="00FE30E3" w:rsidRDefault="00AF12D9">
      <w:pPr>
        <w:pStyle w:val="af0"/>
        <w:pPrChange w:id="2055" w:author="腹黒い茶" w:date="2013-07-08T20:26:00Z">
          <w:pPr>
            <w:pStyle w:val="af1"/>
            <w:ind w:firstLine="560"/>
          </w:pPr>
        </w:pPrChange>
      </w:pPr>
      <w:ins w:id="2056" w:author="腹黒い茶" w:date="2013-07-08T20:26:00Z">
        <w:r>
          <w:rPr>
            <w:rFonts w:hint="eastAsia"/>
          </w:rPr>
          <w:t>，</w:t>
        </w:r>
      </w:ins>
      <w:r w:rsidR="00FE30E3">
        <w:rPr>
          <w:rFonts w:hint="eastAsia"/>
        </w:rPr>
        <w:t>耗時約</w:t>
      </w:r>
      <w:r w:rsidR="00FE30E3">
        <w:rPr>
          <w:rFonts w:hint="eastAsia"/>
        </w:rPr>
        <w:t>8.7</w:t>
      </w:r>
      <w:r w:rsidR="00FE30E3">
        <w:rPr>
          <w:rFonts w:hint="eastAsia"/>
        </w:rPr>
        <w:t>秒，載入</w:t>
      </w:r>
      <w:r w:rsidR="00FE30E3">
        <w:rPr>
          <w:rFonts w:hint="eastAsia"/>
        </w:rPr>
        <w:t>12</w:t>
      </w:r>
      <w:r w:rsidR="00FE30E3">
        <w:rPr>
          <w:rFonts w:hint="eastAsia"/>
        </w:rPr>
        <w:t>個檔案</w:t>
      </w:r>
      <w:r w:rsidR="00FE30E3">
        <w:rPr>
          <w:rFonts w:hint="eastAsia"/>
        </w:rPr>
        <w:t>(</w:t>
      </w:r>
      <w:r w:rsidR="00FE30E3">
        <w:rPr>
          <w:rFonts w:hint="eastAsia"/>
        </w:rPr>
        <w:t>包含重複使用快取資料</w:t>
      </w:r>
      <w:r w:rsidR="00FE30E3">
        <w:rPr>
          <w:rFonts w:hint="eastAsia"/>
        </w:rPr>
        <w:t>)</w:t>
      </w:r>
    </w:p>
    <w:p w14:paraId="325D14AA" w14:textId="03800F0B" w:rsidR="00D10C14" w:rsidRDefault="00D10C14" w:rsidP="00D10C14">
      <w:pPr>
        <w:pStyle w:val="3"/>
      </w:pPr>
      <w:bookmarkStart w:id="2057" w:name="_Toc361079423"/>
      <w:r w:rsidRPr="00D10C14">
        <w:rPr>
          <w:rFonts w:hint="eastAsia"/>
        </w:rPr>
        <w:lastRenderedPageBreak/>
        <w:t>多個電子病歷檔案讀取與輸出能力</w:t>
      </w:r>
      <w:bookmarkEnd w:id="2057"/>
    </w:p>
    <w:p w14:paraId="62CDD862" w14:textId="4FA96978" w:rsidR="00D10C14" w:rsidRDefault="00D10C14" w:rsidP="004E4C6B">
      <w:pPr>
        <w:ind w:firstLine="560"/>
      </w:pPr>
      <w:r w:rsidRPr="00D10C14">
        <w:rPr>
          <w:rFonts w:hint="eastAsia"/>
        </w:rPr>
        <w:t>本研究之系統俱有批量處理樣板檔套用的能力，當使用者一次拖拉超過一個檔案的時候</w:t>
      </w:r>
      <w:del w:id="2058" w:author="Haraguroicha Hsu" w:date="2013-07-02T11:31:00Z">
        <w:r w:rsidRPr="00D10C14" w:rsidDel="00C5661E">
          <w:rPr>
            <w:rFonts w:hint="eastAsia"/>
          </w:rPr>
          <w:delText>(</w:delText>
        </w:r>
      </w:del>
      <w:ins w:id="2059" w:author="Haraguroicha Hsu" w:date="2013-07-02T11:31:00Z">
        <w:r w:rsidR="00C5661E">
          <w:rPr>
            <w:rFonts w:hint="eastAsia"/>
          </w:rPr>
          <w:t>會</w:t>
        </w:r>
      </w:ins>
      <w:r w:rsidRPr="00D10C14">
        <w:rPr>
          <w:rFonts w:hint="eastAsia"/>
        </w:rPr>
        <w:t>如</w:t>
      </w:r>
      <w:r w:rsidR="00B84245">
        <w:fldChar w:fldCharType="begin"/>
      </w:r>
      <w:r w:rsidR="00B84245">
        <w:instrText xml:space="preserve"> REF _Ref231759421 \h </w:instrText>
      </w:r>
      <w:r w:rsidR="00B84245">
        <w:fldChar w:fldCharType="separate"/>
      </w:r>
      <w:ins w:id="2060" w:author="腹黒い茶" w:date="2013-07-08T20:37:00Z">
        <w:r w:rsidR="007D7F2F">
          <w:rPr>
            <w:rFonts w:hint="eastAsia"/>
          </w:rPr>
          <w:t>圖</w:t>
        </w:r>
        <w:r w:rsidR="007D7F2F">
          <w:rPr>
            <w:rFonts w:hint="eastAsia"/>
          </w:rPr>
          <w:t xml:space="preserve"> </w:t>
        </w:r>
        <w:r w:rsidR="007D7F2F">
          <w:rPr>
            <w:noProof/>
          </w:rPr>
          <w:t>33</w:t>
        </w:r>
      </w:ins>
      <w:ins w:id="2061" w:author="Haraguroicha Hsu" w:date="2013-07-07T20:12:00Z">
        <w:del w:id="2062" w:author="腹黒い茶" w:date="2013-07-08T20:34:00Z">
          <w:r w:rsidR="00A24B75" w:rsidDel="007D7F2F">
            <w:rPr>
              <w:rFonts w:hint="eastAsia"/>
            </w:rPr>
            <w:delText>圖</w:delText>
          </w:r>
          <w:r w:rsidR="00A24B75" w:rsidDel="007D7F2F">
            <w:rPr>
              <w:rFonts w:hint="eastAsia"/>
            </w:rPr>
            <w:delText xml:space="preserve"> </w:delText>
          </w:r>
          <w:r w:rsidR="00A24B75" w:rsidDel="007D7F2F">
            <w:rPr>
              <w:noProof/>
            </w:rPr>
            <w:delText>33</w:delText>
          </w:r>
        </w:del>
      </w:ins>
      <w:del w:id="2063" w:author="腹黒い茶" w:date="2013-07-08T20:34:00Z">
        <w:r w:rsidR="00F76BDD" w:rsidDel="007D7F2F">
          <w:rPr>
            <w:rFonts w:hint="eastAsia"/>
          </w:rPr>
          <w:delText>圖</w:delText>
        </w:r>
        <w:r w:rsidR="00F76BDD" w:rsidDel="007D7F2F">
          <w:rPr>
            <w:rFonts w:hint="eastAsia"/>
          </w:rPr>
          <w:delText xml:space="preserve"> </w:delText>
        </w:r>
        <w:r w:rsidR="00F76BDD" w:rsidDel="007D7F2F">
          <w:rPr>
            <w:noProof/>
          </w:rPr>
          <w:delText>23</w:delText>
        </w:r>
      </w:del>
      <w:r w:rsidR="00B84245">
        <w:fldChar w:fldCharType="end"/>
      </w:r>
      <w:r w:rsidRPr="00D10C14">
        <w:rPr>
          <w:rFonts w:hint="eastAsia"/>
        </w:rPr>
        <w:t>所示</w:t>
      </w:r>
      <w:del w:id="2064" w:author="Haraguroicha Hsu" w:date="2013-07-02T11:31:00Z">
        <w:r w:rsidRPr="00D10C14" w:rsidDel="00C5661E">
          <w:rPr>
            <w:rFonts w:hint="eastAsia"/>
          </w:rPr>
          <w:delText>)</w:delText>
        </w:r>
      </w:del>
      <w:ins w:id="2065" w:author="Haraguroicha Hsu" w:date="2013-07-02T11:31:00Z">
        <w:r w:rsidR="00C5661E">
          <w:rPr>
            <w:rFonts w:hint="eastAsia"/>
          </w:rPr>
          <w:t>，</w:t>
        </w:r>
      </w:ins>
      <w:r w:rsidRPr="00D10C14">
        <w:rPr>
          <w:rFonts w:hint="eastAsia"/>
        </w:rPr>
        <w:t>就會依照使用者的需求而批量處理資料。如</w:t>
      </w:r>
      <w:r w:rsidR="00B84245">
        <w:fldChar w:fldCharType="begin"/>
      </w:r>
      <w:r w:rsidR="00B84245">
        <w:instrText xml:space="preserve"> REF </w:instrText>
      </w:r>
      <w:r w:rsidR="00B84245">
        <w:rPr>
          <w:rFonts w:hint="eastAsia"/>
        </w:rPr>
        <w:instrText>_Ref231759431 \h</w:instrText>
      </w:r>
      <w:r w:rsidR="00B84245">
        <w:instrText xml:space="preserve"> </w:instrText>
      </w:r>
      <w:r w:rsidR="00B84245">
        <w:fldChar w:fldCharType="separate"/>
      </w:r>
      <w:ins w:id="2066" w:author="腹黒い茶" w:date="2013-07-08T20:37:00Z">
        <w:r w:rsidR="007D7F2F">
          <w:rPr>
            <w:rFonts w:hint="eastAsia"/>
          </w:rPr>
          <w:t>圖</w:t>
        </w:r>
        <w:r w:rsidR="007D7F2F">
          <w:rPr>
            <w:rFonts w:hint="eastAsia"/>
          </w:rPr>
          <w:t xml:space="preserve"> </w:t>
        </w:r>
        <w:r w:rsidR="007D7F2F">
          <w:rPr>
            <w:noProof/>
          </w:rPr>
          <w:t>34</w:t>
        </w:r>
      </w:ins>
      <w:ins w:id="2067" w:author="Haraguroicha Hsu" w:date="2013-07-07T20:12:00Z">
        <w:del w:id="2068" w:author="腹黒い茶" w:date="2013-07-08T20:34:00Z">
          <w:r w:rsidR="00A24B75" w:rsidDel="007D7F2F">
            <w:rPr>
              <w:rFonts w:hint="eastAsia"/>
            </w:rPr>
            <w:delText>圖</w:delText>
          </w:r>
          <w:r w:rsidR="00A24B75" w:rsidDel="007D7F2F">
            <w:rPr>
              <w:rFonts w:hint="eastAsia"/>
            </w:rPr>
            <w:delText xml:space="preserve"> </w:delText>
          </w:r>
          <w:r w:rsidR="00A24B75" w:rsidDel="007D7F2F">
            <w:rPr>
              <w:noProof/>
            </w:rPr>
            <w:delText>34</w:delText>
          </w:r>
        </w:del>
      </w:ins>
      <w:del w:id="2069" w:author="腹黒い茶" w:date="2013-07-08T20:34:00Z">
        <w:r w:rsidR="00F76BDD" w:rsidDel="007D7F2F">
          <w:rPr>
            <w:rFonts w:hint="eastAsia"/>
          </w:rPr>
          <w:delText>圖</w:delText>
        </w:r>
        <w:r w:rsidR="00F76BDD" w:rsidDel="007D7F2F">
          <w:rPr>
            <w:rFonts w:hint="eastAsia"/>
          </w:rPr>
          <w:delText xml:space="preserve"> </w:delText>
        </w:r>
        <w:r w:rsidR="00F76BDD" w:rsidDel="007D7F2F">
          <w:rPr>
            <w:noProof/>
          </w:rPr>
          <w:delText>24</w:delText>
        </w:r>
      </w:del>
      <w:r w:rsidR="00B84245">
        <w:fldChar w:fldCharType="end"/>
      </w:r>
      <w:r w:rsidRPr="00D10C14">
        <w:rPr>
          <w:rFonts w:hint="eastAsia"/>
        </w:rPr>
        <w:t>為例，當系統一次載入</w:t>
      </w:r>
      <w:r w:rsidRPr="00D10C14">
        <w:rPr>
          <w:rFonts w:hint="eastAsia"/>
        </w:rPr>
        <w:t>10</w:t>
      </w:r>
      <w:r w:rsidRPr="00D10C14">
        <w:rPr>
          <w:rFonts w:hint="eastAsia"/>
        </w:rPr>
        <w:t>個檔案的時候，系統僅需要耗費約</w:t>
      </w:r>
      <w:r w:rsidRPr="00D10C14">
        <w:rPr>
          <w:rFonts w:hint="eastAsia"/>
        </w:rPr>
        <w:t>22</w:t>
      </w:r>
      <w:r w:rsidRPr="00D10C14">
        <w:rPr>
          <w:rFonts w:hint="eastAsia"/>
        </w:rPr>
        <w:t>秒即可全部載入並且顯示完成載入的</w:t>
      </w:r>
      <w:r w:rsidRPr="00D10C14">
        <w:rPr>
          <w:rFonts w:hint="eastAsia"/>
        </w:rPr>
        <w:t>10</w:t>
      </w:r>
      <w:r w:rsidRPr="00D10C14">
        <w:rPr>
          <w:rFonts w:hint="eastAsia"/>
        </w:rPr>
        <w:t>個檔案，約一個檔案使用</w:t>
      </w:r>
      <w:r w:rsidRPr="00D10C14">
        <w:rPr>
          <w:rFonts w:hint="eastAsia"/>
        </w:rPr>
        <w:t>2.2</w:t>
      </w:r>
      <w:r w:rsidRPr="00D10C14">
        <w:rPr>
          <w:rFonts w:hint="eastAsia"/>
        </w:rPr>
        <w:t>秒下載樣板檔資料與處理顯示。</w:t>
      </w:r>
    </w:p>
    <w:p w14:paraId="5922B027" w14:textId="7C3133CA" w:rsidR="00D10C14" w:rsidRDefault="000F73B4" w:rsidP="004E4C6B">
      <w:pPr>
        <w:pStyle w:val="afc"/>
        <w:ind w:left="-1120" w:right="-1120"/>
      </w:pPr>
      <w:r>
        <w:rPr>
          <w:rFonts w:hint="eastAsia"/>
        </w:rPr>
        <w:drawing>
          <wp:inline distT="0" distB="0" distL="0" distR="0" wp14:anchorId="28463C93" wp14:editId="329D55FF">
            <wp:extent cx="6876000" cy="3794400"/>
            <wp:effectExtent l="0" t="0" r="1270" b="0"/>
            <wp:docPr id="21" name="圖片 21" descr="Macintosh HD:Users:chaochan:Dropbox:Institute:CDA2graph:documents:image:DragNDropMultiple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MultipleFile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76000" cy="3794400"/>
                    </a:xfrm>
                    <a:prstGeom prst="rect">
                      <a:avLst/>
                    </a:prstGeom>
                    <a:noFill/>
                    <a:ln>
                      <a:noFill/>
                    </a:ln>
                  </pic:spPr>
                </pic:pic>
              </a:graphicData>
            </a:graphic>
          </wp:inline>
        </w:drawing>
      </w:r>
    </w:p>
    <w:p w14:paraId="22CCAB26" w14:textId="1A5DB44E" w:rsidR="00D10C14" w:rsidRDefault="00DE405D">
      <w:pPr>
        <w:pStyle w:val="af0"/>
      </w:pPr>
      <w:bookmarkStart w:id="2070" w:name="_Ref231759421"/>
      <w:bookmarkStart w:id="2071" w:name="_Ref231759418"/>
      <w:bookmarkStart w:id="2072" w:name="_Toc234187578"/>
      <w:bookmarkStart w:id="2073" w:name="_Toc361079727"/>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ins w:id="2074" w:author="腹黒い茶" w:date="2013-07-08T20:37:00Z">
        <w:r w:rsidR="007D7F2F">
          <w:rPr>
            <w:noProof/>
          </w:rPr>
          <w:t>33</w:t>
        </w:r>
      </w:ins>
      <w:ins w:id="2075" w:author="Haraguroicha Hsu" w:date="2013-07-07T20:12:00Z">
        <w:del w:id="2076" w:author="腹黒い茶" w:date="2013-07-08T20:34:00Z">
          <w:r w:rsidR="00A24B75" w:rsidDel="007D7F2F">
            <w:rPr>
              <w:noProof/>
            </w:rPr>
            <w:delText>33</w:delText>
          </w:r>
        </w:del>
      </w:ins>
      <w:del w:id="2077" w:author="腹黒い茶" w:date="2013-07-08T20:34:00Z">
        <w:r w:rsidR="00F76BDD" w:rsidDel="007D7F2F">
          <w:rPr>
            <w:noProof/>
          </w:rPr>
          <w:delText>23</w:delText>
        </w:r>
      </w:del>
      <w:r>
        <w:fldChar w:fldCharType="end"/>
      </w:r>
      <w:bookmarkEnd w:id="2070"/>
      <w:r>
        <w:rPr>
          <w:rFonts w:hint="eastAsia"/>
        </w:rPr>
        <w:t xml:space="preserve"> </w:t>
      </w:r>
      <w:r w:rsidRPr="00DE405D">
        <w:rPr>
          <w:rFonts w:hint="eastAsia"/>
        </w:rPr>
        <w:t>使用者拖曳多個電子病歷檔案示意圖</w:t>
      </w:r>
      <w:bookmarkEnd w:id="2071"/>
      <w:bookmarkEnd w:id="2072"/>
      <w:bookmarkEnd w:id="2073"/>
    </w:p>
    <w:p w14:paraId="20CEA89F" w14:textId="17D4FBFA" w:rsidR="00D10C14" w:rsidRDefault="000F73B4" w:rsidP="004E4C6B">
      <w:pPr>
        <w:pStyle w:val="afc"/>
        <w:ind w:left="-1120" w:right="-1120"/>
      </w:pPr>
      <w:r>
        <w:rPr>
          <w:rFonts w:hint="eastAsia"/>
        </w:rPr>
        <w:lastRenderedPageBreak/>
        <w:drawing>
          <wp:inline distT="0" distB="0" distL="0" distR="0" wp14:anchorId="17B1A180" wp14:editId="313B8481">
            <wp:extent cx="6962400" cy="2649600"/>
            <wp:effectExtent l="0" t="0" r="0" b="0"/>
            <wp:docPr id="20" name="圖片 20" descr="Macintosh HD:Users:chaochan:Dropbox:Institute:CDA2graph:documents:image:timelineParseMultipl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timelineParseMultipleCD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962400" cy="2649600"/>
                    </a:xfrm>
                    <a:prstGeom prst="rect">
                      <a:avLst/>
                    </a:prstGeom>
                    <a:noFill/>
                    <a:ln>
                      <a:noFill/>
                    </a:ln>
                  </pic:spPr>
                </pic:pic>
              </a:graphicData>
            </a:graphic>
          </wp:inline>
        </w:drawing>
      </w:r>
    </w:p>
    <w:p w14:paraId="3327B11B" w14:textId="5A9BEB7A" w:rsidR="007E26D5" w:rsidDel="00AF12D9" w:rsidRDefault="00DE405D">
      <w:pPr>
        <w:pStyle w:val="af0"/>
        <w:rPr>
          <w:del w:id="2078" w:author="腹黒い茶" w:date="2013-07-08T20:26:00Z"/>
        </w:rPr>
      </w:pPr>
      <w:bookmarkStart w:id="2079" w:name="_Ref231759431"/>
      <w:bookmarkStart w:id="2080" w:name="_Toc234187579"/>
      <w:bookmarkStart w:id="2081" w:name="_Toc361079728"/>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ins w:id="2082" w:author="腹黒い茶" w:date="2013-07-08T20:37:00Z">
        <w:r w:rsidR="007D7F2F">
          <w:rPr>
            <w:noProof/>
          </w:rPr>
          <w:t>34</w:t>
        </w:r>
      </w:ins>
      <w:ins w:id="2083" w:author="Haraguroicha Hsu" w:date="2013-07-07T20:12:00Z">
        <w:del w:id="2084" w:author="腹黒い茶" w:date="2013-07-08T20:34:00Z">
          <w:r w:rsidR="00A24B75" w:rsidDel="007D7F2F">
            <w:rPr>
              <w:noProof/>
            </w:rPr>
            <w:delText>34</w:delText>
          </w:r>
        </w:del>
      </w:ins>
      <w:del w:id="2085" w:author="腹黒い茶" w:date="2013-07-08T20:34:00Z">
        <w:r w:rsidR="00F76BDD" w:rsidDel="007D7F2F">
          <w:rPr>
            <w:noProof/>
          </w:rPr>
          <w:delText>24</w:delText>
        </w:r>
      </w:del>
      <w:r>
        <w:fldChar w:fldCharType="end"/>
      </w:r>
      <w:bookmarkEnd w:id="2079"/>
      <w:r>
        <w:rPr>
          <w:rFonts w:hint="eastAsia"/>
        </w:rPr>
        <w:t xml:space="preserve"> </w:t>
      </w:r>
      <w:r w:rsidRPr="00DE405D">
        <w:rPr>
          <w:rFonts w:hint="eastAsia"/>
        </w:rPr>
        <w:t>批量處理的耗用時間</w:t>
      </w:r>
      <w:bookmarkEnd w:id="2080"/>
      <w:bookmarkEnd w:id="2081"/>
    </w:p>
    <w:p w14:paraId="21C31DC6" w14:textId="2AA5837C" w:rsidR="00F959C2" w:rsidRPr="00F959C2" w:rsidRDefault="00AF12D9">
      <w:pPr>
        <w:pStyle w:val="af0"/>
        <w:pPrChange w:id="2086" w:author="腹黒い茶" w:date="2013-07-08T20:26:00Z">
          <w:pPr>
            <w:pStyle w:val="af1"/>
            <w:ind w:firstLine="560"/>
          </w:pPr>
        </w:pPrChange>
      </w:pPr>
      <w:ins w:id="2087" w:author="腹黒い茶" w:date="2013-07-08T20:26:00Z">
        <w:r>
          <w:rPr>
            <w:rFonts w:hint="eastAsia"/>
          </w:rPr>
          <w:t>，</w:t>
        </w:r>
      </w:ins>
      <w:r w:rsidR="00F959C2">
        <w:rPr>
          <w:rFonts w:hint="eastAsia"/>
        </w:rPr>
        <w:t>共耗時約使用</w:t>
      </w:r>
      <w:r w:rsidR="00F959C2">
        <w:rPr>
          <w:rFonts w:hint="eastAsia"/>
        </w:rPr>
        <w:t>22</w:t>
      </w:r>
      <w:r w:rsidR="00F959C2">
        <w:rPr>
          <w:rFonts w:hint="eastAsia"/>
        </w:rPr>
        <w:t>秒，平均一個單張需要</w:t>
      </w:r>
      <w:r w:rsidR="00F959C2">
        <w:rPr>
          <w:rFonts w:hint="eastAsia"/>
        </w:rPr>
        <w:t>2.2</w:t>
      </w:r>
      <w:r w:rsidR="00F959C2">
        <w:rPr>
          <w:rFonts w:hint="eastAsia"/>
        </w:rPr>
        <w:t>秒，共載入</w:t>
      </w:r>
      <w:r w:rsidR="00F959C2">
        <w:rPr>
          <w:rFonts w:hint="eastAsia"/>
        </w:rPr>
        <w:t>86</w:t>
      </w:r>
      <w:r w:rsidR="00F959C2">
        <w:rPr>
          <w:rFonts w:hint="eastAsia"/>
        </w:rPr>
        <w:t>個資料，平均需要</w:t>
      </w:r>
      <w:r w:rsidR="00F959C2">
        <w:rPr>
          <w:rFonts w:hint="eastAsia"/>
        </w:rPr>
        <w:t>8.6</w:t>
      </w:r>
      <w:r w:rsidR="00F959C2">
        <w:rPr>
          <w:rFonts w:hint="eastAsia"/>
        </w:rPr>
        <w:t>個資源查詢</w:t>
      </w:r>
      <w:r w:rsidR="00F959C2">
        <w:rPr>
          <w:rFonts w:hint="eastAsia"/>
        </w:rPr>
        <w:t>(</w:t>
      </w:r>
      <w:r w:rsidR="00F959C2">
        <w:rPr>
          <w:rFonts w:hint="eastAsia"/>
        </w:rPr>
        <w:t>其中包含重複使用快取資料</w:t>
      </w:r>
      <w:r w:rsidR="00F959C2">
        <w:rPr>
          <w:rFonts w:hint="eastAsia"/>
        </w:rPr>
        <w:t>)</w:t>
      </w:r>
    </w:p>
    <w:p w14:paraId="15D870BC" w14:textId="77777777" w:rsidR="00A073DF" w:rsidRDefault="00A073DF">
      <w:pPr>
        <w:widowControl/>
        <w:ind w:firstLineChars="0" w:firstLine="0"/>
        <w:jc w:val="left"/>
        <w:rPr>
          <w:ins w:id="2088" w:author="Haraguroicha Hsu" w:date="2013-07-02T12:04:00Z"/>
          <w:rFonts w:asciiTheme="majorHAnsi" w:eastAsiaTheme="majorEastAsia" w:hAnsiTheme="majorHAnsi"/>
          <w:kern w:val="52"/>
          <w:lang w:val="x-none"/>
        </w:rPr>
      </w:pPr>
      <w:bookmarkStart w:id="2089" w:name="_Toc360323442"/>
      <w:ins w:id="2090" w:author="Haraguroicha Hsu" w:date="2013-07-02T12:04:00Z">
        <w:r>
          <w:br w:type="page"/>
        </w:r>
      </w:ins>
    </w:p>
    <w:p w14:paraId="31BDB687" w14:textId="28B72A24" w:rsidR="008F7535" w:rsidRDefault="008F7535" w:rsidP="008F7535">
      <w:pPr>
        <w:pStyle w:val="3"/>
        <w:rPr>
          <w:ins w:id="2091" w:author="Haraguroicha Hsu" w:date="2013-06-30T04:49:00Z"/>
        </w:rPr>
      </w:pPr>
      <w:bookmarkStart w:id="2092" w:name="_Toc361079424"/>
      <w:ins w:id="2093" w:author="Haraguroicha Hsu" w:date="2013-06-30T04:49:00Z">
        <w:r>
          <w:rPr>
            <w:rFonts w:hint="eastAsia"/>
          </w:rPr>
          <w:lastRenderedPageBreak/>
          <w:t>技術</w:t>
        </w:r>
        <w:r>
          <w:t>與工具</w:t>
        </w:r>
        <w:r>
          <w:rPr>
            <w:rFonts w:hint="eastAsia"/>
          </w:rPr>
          <w:t>差異比較</w:t>
        </w:r>
        <w:bookmarkEnd w:id="2089"/>
        <w:bookmarkEnd w:id="2092"/>
      </w:ins>
    </w:p>
    <w:p w14:paraId="5610391A" w14:textId="47DF57A8" w:rsidR="008F7535" w:rsidRPr="00330198" w:rsidRDefault="008F7535" w:rsidP="008F7535">
      <w:pPr>
        <w:widowControl/>
        <w:ind w:firstLineChars="0" w:firstLine="0"/>
        <w:jc w:val="left"/>
        <w:rPr>
          <w:ins w:id="2094" w:author="Haraguroicha Hsu" w:date="2013-06-30T04:49:00Z"/>
          <w:rFonts w:asciiTheme="majorHAnsi" w:eastAsiaTheme="majorEastAsia" w:hAnsiTheme="majorHAnsi"/>
          <w:sz w:val="24"/>
        </w:rPr>
      </w:pPr>
      <w:ins w:id="2095" w:author="Haraguroicha Hsu" w:date="2013-06-30T04:49:00Z">
        <w:r w:rsidRPr="008A66B5">
          <w:rPr>
            <w:rFonts w:hint="eastAsia"/>
            <w:lang w:val="x-none"/>
          </w:rPr>
          <w:t>本研究中使用到的技術為</w:t>
        </w:r>
        <w:r w:rsidRPr="008A66B5">
          <w:rPr>
            <w:rFonts w:hint="eastAsia"/>
            <w:lang w:val="x-none"/>
          </w:rPr>
          <w:t>HTML5</w:t>
        </w:r>
        <w:r w:rsidRPr="008A66B5">
          <w:rPr>
            <w:rFonts w:hint="eastAsia"/>
            <w:lang w:val="x-none"/>
          </w:rPr>
          <w:t>與</w:t>
        </w:r>
        <w:r w:rsidRPr="008A66B5">
          <w:rPr>
            <w:rFonts w:hint="eastAsia"/>
            <w:lang w:val="x-none"/>
          </w:rPr>
          <w:t>jQuery</w:t>
        </w:r>
        <w:r w:rsidRPr="008A66B5">
          <w:rPr>
            <w:rFonts w:hint="eastAsia"/>
            <w:lang w:val="x-none"/>
          </w:rPr>
          <w:t>搭配，並且使用</w:t>
        </w:r>
        <w:r w:rsidRPr="008A66B5">
          <w:rPr>
            <w:rFonts w:hint="eastAsia"/>
            <w:lang w:val="x-none"/>
          </w:rPr>
          <w:t>Web 3.0</w:t>
        </w:r>
        <w:r w:rsidRPr="008A66B5">
          <w:rPr>
            <w:rFonts w:hint="eastAsia"/>
            <w:lang w:val="x-none"/>
          </w:rPr>
          <w:t>混搭概念，並部屬至雲端平台使用。其中，</w:t>
        </w:r>
        <w:r w:rsidRPr="008A66B5">
          <w:rPr>
            <w:rFonts w:hint="eastAsia"/>
            <w:lang w:val="x-none"/>
          </w:rPr>
          <w:t>jQuery</w:t>
        </w:r>
        <w:r w:rsidRPr="008A66B5">
          <w:rPr>
            <w:rFonts w:hint="eastAsia"/>
            <w:lang w:val="x-none"/>
          </w:rPr>
          <w:t>為近年來最熱門的網頁開發套件之一，其擁有的特性就是有良好的結構化，以及擴充套件極多，已經成為近年來網頁開發的基礎門檻，</w:t>
        </w:r>
        <w:r>
          <w:rPr>
            <w:rFonts w:hint="eastAsia"/>
            <w:lang w:val="x-none"/>
          </w:rPr>
          <w:t>故本研究採用</w:t>
        </w:r>
        <w:r>
          <w:rPr>
            <w:rFonts w:hint="eastAsia"/>
            <w:lang w:val="x-none"/>
          </w:rPr>
          <w:t>jQuery</w:t>
        </w:r>
        <w:r>
          <w:rPr>
            <w:rFonts w:hint="eastAsia"/>
            <w:lang w:val="x-none"/>
          </w:rPr>
          <w:t>為主要開發框架使用，</w:t>
        </w:r>
        <w:r w:rsidRPr="008A66B5">
          <w:rPr>
            <w:rFonts w:hint="eastAsia"/>
            <w:lang w:val="x-none"/>
          </w:rPr>
          <w:t>其常見使用的</w:t>
        </w:r>
        <w:r w:rsidRPr="008A66B5">
          <w:rPr>
            <w:rFonts w:hint="eastAsia"/>
            <w:lang w:val="x-none"/>
          </w:rPr>
          <w:t>JavaScript Framework</w:t>
        </w:r>
        <w:r w:rsidRPr="008A66B5">
          <w:rPr>
            <w:rFonts w:hint="eastAsia"/>
            <w:lang w:val="x-none"/>
          </w:rPr>
          <w:t>比較將會如</w:t>
        </w:r>
        <w:r>
          <w:rPr>
            <w:lang w:val="x-none"/>
          </w:rPr>
          <w:fldChar w:fldCharType="begin"/>
        </w:r>
        <w:r>
          <w:rPr>
            <w:lang w:val="x-none"/>
          </w:rPr>
          <w:instrText xml:space="preserve"> </w:instrText>
        </w:r>
        <w:r>
          <w:rPr>
            <w:rFonts w:hint="eastAsia"/>
            <w:lang w:val="x-none"/>
          </w:rPr>
          <w:instrText>REF _Ref359979266 \h</w:instrText>
        </w:r>
        <w:r>
          <w:rPr>
            <w:lang w:val="x-none"/>
          </w:rPr>
          <w:instrText xml:space="preserve"> </w:instrText>
        </w:r>
      </w:ins>
      <w:r>
        <w:rPr>
          <w:lang w:val="x-none"/>
        </w:rPr>
      </w:r>
      <w:ins w:id="2096" w:author="Haraguroicha Hsu" w:date="2013-06-30T04:49:00Z">
        <w:r>
          <w:rPr>
            <w:lang w:val="x-none"/>
          </w:rPr>
          <w:fldChar w:fldCharType="separate"/>
        </w:r>
      </w:ins>
      <w:ins w:id="2097" w:author="腹黒い茶" w:date="2013-07-08T20:37:00Z">
        <w:r w:rsidR="007D7F2F">
          <w:rPr>
            <w:rFonts w:hint="eastAsia"/>
          </w:rPr>
          <w:t>表</w:t>
        </w:r>
        <w:r w:rsidR="007D7F2F">
          <w:rPr>
            <w:rFonts w:hint="eastAsia"/>
          </w:rPr>
          <w:t xml:space="preserve"> </w:t>
        </w:r>
        <w:r w:rsidR="007D7F2F">
          <w:rPr>
            <w:noProof/>
          </w:rPr>
          <w:t>2</w:t>
        </w:r>
      </w:ins>
      <w:ins w:id="2098" w:author="Haraguroicha Hsu" w:date="2013-07-07T20:12:00Z">
        <w:del w:id="2099" w:author="腹黒い茶" w:date="2013-07-08T20:34:00Z">
          <w:r w:rsidR="00A24B75" w:rsidDel="007D7F2F">
            <w:rPr>
              <w:rFonts w:hint="eastAsia"/>
            </w:rPr>
            <w:delText>表</w:delText>
          </w:r>
          <w:r w:rsidR="00A24B75" w:rsidDel="007D7F2F">
            <w:rPr>
              <w:rFonts w:hint="eastAsia"/>
            </w:rPr>
            <w:delText xml:space="preserve"> </w:delText>
          </w:r>
          <w:r w:rsidR="00A24B75" w:rsidDel="007D7F2F">
            <w:rPr>
              <w:noProof/>
            </w:rPr>
            <w:delText>2</w:delText>
          </w:r>
        </w:del>
      </w:ins>
      <w:del w:id="2100" w:author="腹黒い茶" w:date="2013-07-08T20:34:00Z">
        <w:r w:rsidDel="007D7F2F">
          <w:rPr>
            <w:noProof/>
          </w:rPr>
          <w:delText>2</w:delText>
        </w:r>
      </w:del>
      <w:ins w:id="2101" w:author="Haraguroicha Hsu" w:date="2013-06-30T04:49:00Z">
        <w:r>
          <w:rPr>
            <w:lang w:val="x-none"/>
          </w:rPr>
          <w:fldChar w:fldCharType="end"/>
        </w:r>
        <w:r w:rsidRPr="008A66B5">
          <w:rPr>
            <w:rFonts w:hint="eastAsia"/>
            <w:lang w:val="x-none"/>
          </w:rPr>
          <w:t>所示。</w:t>
        </w:r>
        <w:r w:rsidRPr="008A66B5">
          <w:rPr>
            <w:rFonts w:hint="eastAsia"/>
            <w:lang w:val="x-none"/>
          </w:rPr>
          <w:t>HTML5</w:t>
        </w:r>
        <w:r w:rsidRPr="008A66B5">
          <w:rPr>
            <w:rFonts w:hint="eastAsia"/>
            <w:lang w:val="x-none"/>
          </w:rPr>
          <w:t>為近年來的新網頁技術，它目的為希望能夠減少瀏覽器需要外掛程式的需求，使用瀏覽器原生就支援的功能來達到使用</w:t>
        </w:r>
        <w:r w:rsidRPr="008A66B5">
          <w:rPr>
            <w:rFonts w:hint="eastAsia"/>
            <w:lang w:val="x-none"/>
          </w:rPr>
          <w:t>RIA</w:t>
        </w:r>
        <w:r w:rsidRPr="008A66B5">
          <w:rPr>
            <w:rFonts w:hint="eastAsia"/>
            <w:lang w:val="x-none"/>
          </w:rPr>
          <w:t>外掛程式的效果，並且能夠有更佳的網際網路體驗、減少網路因為下載</w:t>
        </w:r>
        <w:r w:rsidRPr="008A66B5">
          <w:rPr>
            <w:rFonts w:hint="eastAsia"/>
            <w:lang w:val="x-none"/>
          </w:rPr>
          <w:t>RIA</w:t>
        </w:r>
        <w:r w:rsidRPr="008A66B5">
          <w:rPr>
            <w:rFonts w:hint="eastAsia"/>
            <w:lang w:val="x-none"/>
          </w:rPr>
          <w:t>外掛程式資料的消耗，並且能夠讓網頁具有更佳的可維護性，而</w:t>
        </w:r>
      </w:ins>
      <w:ins w:id="2102" w:author="Haraguroicha Hsu" w:date="2013-07-02T11:32:00Z">
        <w:r w:rsidR="00C5661E" w:rsidRPr="008A66B5">
          <w:rPr>
            <w:rFonts w:hint="eastAsia"/>
            <w:lang w:val="x-none"/>
          </w:rPr>
          <w:t>如</w:t>
        </w:r>
        <w:r w:rsidR="00C5661E">
          <w:rPr>
            <w:lang w:val="x-none"/>
          </w:rPr>
          <w:fldChar w:fldCharType="begin"/>
        </w:r>
        <w:r w:rsidR="00C5661E">
          <w:rPr>
            <w:lang w:val="x-none"/>
          </w:rPr>
          <w:instrText xml:space="preserve"> </w:instrText>
        </w:r>
        <w:r w:rsidR="00C5661E">
          <w:rPr>
            <w:rFonts w:hint="eastAsia"/>
            <w:lang w:val="x-none"/>
          </w:rPr>
          <w:instrText>REF _Ref360107532 \h</w:instrText>
        </w:r>
        <w:r w:rsidR="00C5661E">
          <w:rPr>
            <w:lang w:val="x-none"/>
          </w:rPr>
          <w:instrText xml:space="preserve"> </w:instrText>
        </w:r>
      </w:ins>
      <w:r w:rsidR="00C5661E">
        <w:rPr>
          <w:lang w:val="x-none"/>
        </w:rPr>
      </w:r>
      <w:ins w:id="2103" w:author="Haraguroicha Hsu" w:date="2013-07-02T11:32:00Z">
        <w:r w:rsidR="00C5661E">
          <w:rPr>
            <w:lang w:val="x-none"/>
          </w:rPr>
          <w:fldChar w:fldCharType="separate"/>
        </w:r>
      </w:ins>
      <w:ins w:id="2104" w:author="腹黒い茶" w:date="2013-07-08T20:37:00Z">
        <w:r w:rsidR="007D7F2F">
          <w:rPr>
            <w:rFonts w:hint="eastAsia"/>
          </w:rPr>
          <w:t>表</w:t>
        </w:r>
        <w:r w:rsidR="007D7F2F">
          <w:rPr>
            <w:rFonts w:hint="eastAsia"/>
          </w:rPr>
          <w:t xml:space="preserve"> </w:t>
        </w:r>
        <w:r w:rsidR="007D7F2F">
          <w:rPr>
            <w:noProof/>
          </w:rPr>
          <w:t>3</w:t>
        </w:r>
      </w:ins>
      <w:ins w:id="2105" w:author="Haraguroicha Hsu" w:date="2013-07-07T20:12:00Z">
        <w:del w:id="2106" w:author="腹黒い茶" w:date="2013-07-08T20:34:00Z">
          <w:r w:rsidR="00A24B75" w:rsidDel="007D7F2F">
            <w:rPr>
              <w:rFonts w:hint="eastAsia"/>
            </w:rPr>
            <w:delText>表</w:delText>
          </w:r>
          <w:r w:rsidR="00A24B75" w:rsidDel="007D7F2F">
            <w:rPr>
              <w:rFonts w:hint="eastAsia"/>
            </w:rPr>
            <w:delText xml:space="preserve"> </w:delText>
          </w:r>
          <w:r w:rsidR="00A24B75" w:rsidDel="007D7F2F">
            <w:rPr>
              <w:noProof/>
            </w:rPr>
            <w:delText>3</w:delText>
          </w:r>
        </w:del>
      </w:ins>
      <w:del w:id="2107" w:author="腹黒い茶" w:date="2013-07-08T20:34:00Z">
        <w:r w:rsidR="00C5661E" w:rsidDel="007D7F2F">
          <w:rPr>
            <w:noProof/>
          </w:rPr>
          <w:delText>3</w:delText>
        </w:r>
      </w:del>
      <w:ins w:id="2108" w:author="Haraguroicha Hsu" w:date="2013-07-02T11:32:00Z">
        <w:r w:rsidR="00C5661E">
          <w:rPr>
            <w:lang w:val="x-none"/>
          </w:rPr>
          <w:fldChar w:fldCharType="end"/>
        </w:r>
        <w:r w:rsidR="00C5661E" w:rsidRPr="008A66B5">
          <w:rPr>
            <w:rFonts w:hint="eastAsia"/>
            <w:lang w:val="x-none"/>
          </w:rPr>
          <w:t>所示</w:t>
        </w:r>
        <w:r w:rsidR="00C5661E">
          <w:rPr>
            <w:rFonts w:hint="eastAsia"/>
            <w:lang w:val="x-none"/>
          </w:rPr>
          <w:t>，</w:t>
        </w:r>
      </w:ins>
      <w:ins w:id="2109" w:author="Haraguroicha Hsu" w:date="2013-06-30T04:49:00Z">
        <w:r>
          <w:rPr>
            <w:rFonts w:hint="eastAsia"/>
            <w:lang w:val="x-none"/>
          </w:rPr>
          <w:t>本研究</w:t>
        </w:r>
        <w:r w:rsidRPr="008A66B5">
          <w:rPr>
            <w:rFonts w:hint="eastAsia"/>
            <w:lang w:val="x-none"/>
          </w:rPr>
          <w:t>使用</w:t>
        </w:r>
        <w:r w:rsidRPr="008A66B5">
          <w:rPr>
            <w:rFonts w:hint="eastAsia"/>
            <w:lang w:val="x-none"/>
          </w:rPr>
          <w:t>HTML5</w:t>
        </w:r>
        <w:r w:rsidRPr="008A66B5">
          <w:rPr>
            <w:rFonts w:hint="eastAsia"/>
            <w:lang w:val="x-none"/>
          </w:rPr>
          <w:t>更能具有良好的裝置支援度。</w:t>
        </w:r>
      </w:ins>
    </w:p>
    <w:p w14:paraId="476B6F0A" w14:textId="77777777" w:rsidR="008F7535" w:rsidRDefault="008F7535" w:rsidP="007D7F2F">
      <w:pPr>
        <w:pStyle w:val="aff4"/>
        <w:rPr>
          <w:ins w:id="2110" w:author="Haraguroicha Hsu" w:date="2013-06-30T04:49:00Z"/>
        </w:rPr>
      </w:pPr>
      <w:bookmarkStart w:id="2111" w:name="_Ref359979266"/>
      <w:bookmarkStart w:id="2112" w:name="_Toc360323495"/>
      <w:bookmarkStart w:id="2113" w:name="_Toc234187586"/>
      <w:bookmarkStart w:id="2114" w:name="_Ref359979279"/>
      <w:bookmarkStart w:id="2115" w:name="_Toc361079790"/>
      <w:ins w:id="2116" w:author="Haraguroicha Hsu" w:date="2013-06-30T04:49:00Z">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ins>
      <w:r w:rsidR="007D7F2F">
        <w:rPr>
          <w:noProof/>
        </w:rPr>
        <w:t>2</w:t>
      </w:r>
      <w:ins w:id="2117" w:author="Haraguroicha Hsu" w:date="2013-06-30T04:49:00Z">
        <w:r>
          <w:fldChar w:fldCharType="end"/>
        </w:r>
        <w:bookmarkEnd w:id="2111"/>
        <w:r>
          <w:t xml:space="preserve"> </w:t>
        </w:r>
        <w:r w:rsidRPr="008A66B5">
          <w:rPr>
            <w:rFonts w:hint="eastAsia"/>
          </w:rPr>
          <w:t>JavaScript Framework</w:t>
        </w:r>
        <w:r w:rsidRPr="008A66B5">
          <w:rPr>
            <w:rFonts w:hint="eastAsia"/>
          </w:rPr>
          <w:t>比較</w:t>
        </w:r>
        <w:bookmarkEnd w:id="2112"/>
        <w:bookmarkEnd w:id="2113"/>
        <w:bookmarkEnd w:id="2115"/>
      </w:ins>
    </w:p>
    <w:tbl>
      <w:tblPr>
        <w:tblStyle w:val="af3"/>
        <w:tblW w:w="0" w:type="auto"/>
        <w:jc w:val="center"/>
        <w:tblBorders>
          <w:top w:val="double" w:sz="4" w:space="0" w:color="auto"/>
          <w:bottom w:val="double" w:sz="4" w:space="0" w:color="auto"/>
        </w:tblBorders>
        <w:tblLook w:val="04A0" w:firstRow="1" w:lastRow="0" w:firstColumn="1" w:lastColumn="0" w:noHBand="0" w:noVBand="1"/>
        <w:tblPrChange w:id="2118" w:author="腹黒い茶" w:date="2013-07-08T12:03:00Z">
          <w:tblPr>
            <w:tblStyle w:val="af3"/>
            <w:tblW w:w="0" w:type="auto"/>
            <w:jc w:val="center"/>
            <w:tblLook w:val="04A0" w:firstRow="1" w:lastRow="0" w:firstColumn="1" w:lastColumn="0" w:noHBand="0" w:noVBand="1"/>
          </w:tblPr>
        </w:tblPrChange>
      </w:tblPr>
      <w:tblGrid>
        <w:gridCol w:w="2456"/>
        <w:gridCol w:w="1092"/>
        <w:gridCol w:w="1389"/>
        <w:gridCol w:w="1072"/>
        <w:gridCol w:w="1393"/>
        <w:gridCol w:w="776"/>
        <w:gridCol w:w="1010"/>
        <w:tblGridChange w:id="2119">
          <w:tblGrid>
            <w:gridCol w:w="2456"/>
            <w:gridCol w:w="1092"/>
            <w:gridCol w:w="1389"/>
            <w:gridCol w:w="1072"/>
            <w:gridCol w:w="1393"/>
            <w:gridCol w:w="776"/>
            <w:gridCol w:w="1010"/>
          </w:tblGrid>
        </w:tblGridChange>
      </w:tblGrid>
      <w:tr w:rsidR="008F7535" w:rsidRPr="008A66B5" w14:paraId="661CEB64" w14:textId="77777777" w:rsidTr="001F4B8F">
        <w:trPr>
          <w:jc w:val="center"/>
          <w:ins w:id="2120" w:author="Haraguroicha Hsu" w:date="2013-06-30T04:49:00Z"/>
          <w:trPrChange w:id="2121" w:author="腹黒い茶" w:date="2013-07-08T12:03:00Z">
            <w:trPr>
              <w:jc w:val="center"/>
            </w:trPr>
          </w:trPrChange>
        </w:trPr>
        <w:tc>
          <w:tcPr>
            <w:tcW w:w="0" w:type="auto"/>
            <w:tcPrChange w:id="2122" w:author="腹黒い茶" w:date="2013-07-08T12:03:00Z">
              <w:tcPr>
                <w:tcW w:w="0" w:type="auto"/>
              </w:tcPr>
            </w:tcPrChange>
          </w:tcPr>
          <w:p w14:paraId="7F8FAF3E" w14:textId="77777777" w:rsidR="008F7535" w:rsidRPr="00D16A26" w:rsidRDefault="008F7535" w:rsidP="0024703B">
            <w:pPr>
              <w:adjustRightInd w:val="0"/>
              <w:snapToGrid w:val="0"/>
              <w:ind w:firstLineChars="0" w:firstLine="0"/>
              <w:jc w:val="center"/>
              <w:rPr>
                <w:ins w:id="2123" w:author="Haraguroicha Hsu" w:date="2013-06-30T04:49:00Z"/>
                <w:b/>
              </w:rPr>
            </w:pPr>
            <w:ins w:id="2124" w:author="Haraguroicha Hsu" w:date="2013-06-30T04:49:00Z">
              <w:r w:rsidRPr="00D16A26">
                <w:rPr>
                  <w:b/>
                </w:rPr>
                <w:t>項目</w:t>
              </w:r>
              <w:r w:rsidRPr="00D16A26">
                <w:rPr>
                  <w:b/>
                </w:rPr>
                <w:t>/</w:t>
              </w:r>
              <w:r w:rsidRPr="00D16A26">
                <w:rPr>
                  <w:b/>
                </w:rPr>
                <w:t>套件</w:t>
              </w:r>
            </w:ins>
          </w:p>
        </w:tc>
        <w:tc>
          <w:tcPr>
            <w:tcW w:w="0" w:type="auto"/>
            <w:tcPrChange w:id="2125" w:author="腹黒い茶" w:date="2013-07-08T12:03:00Z">
              <w:tcPr>
                <w:tcW w:w="0" w:type="auto"/>
              </w:tcPr>
            </w:tcPrChange>
          </w:tcPr>
          <w:p w14:paraId="4642CAD8" w14:textId="77777777" w:rsidR="008F7535" w:rsidRPr="00D16A26" w:rsidRDefault="008F7535" w:rsidP="0024703B">
            <w:pPr>
              <w:adjustRightInd w:val="0"/>
              <w:snapToGrid w:val="0"/>
              <w:ind w:firstLineChars="0" w:firstLine="0"/>
              <w:jc w:val="center"/>
              <w:rPr>
                <w:ins w:id="2126" w:author="Haraguroicha Hsu" w:date="2013-06-30T04:49:00Z"/>
                <w:b/>
              </w:rPr>
            </w:pPr>
            <w:ins w:id="2127" w:author="Haraguroicha Hsu" w:date="2013-06-30T04:49:00Z">
              <w:r w:rsidRPr="00D16A26">
                <w:rPr>
                  <w:b/>
                </w:rPr>
                <w:t>Ext JS</w:t>
              </w:r>
            </w:ins>
          </w:p>
        </w:tc>
        <w:tc>
          <w:tcPr>
            <w:tcW w:w="0" w:type="auto"/>
            <w:tcPrChange w:id="2128" w:author="腹黒い茶" w:date="2013-07-08T12:03:00Z">
              <w:tcPr>
                <w:tcW w:w="0" w:type="auto"/>
              </w:tcPr>
            </w:tcPrChange>
          </w:tcPr>
          <w:p w14:paraId="0B6C9AE9" w14:textId="77777777" w:rsidR="008F7535" w:rsidRPr="00D16A26" w:rsidRDefault="008F7535" w:rsidP="0024703B">
            <w:pPr>
              <w:adjustRightInd w:val="0"/>
              <w:snapToGrid w:val="0"/>
              <w:ind w:firstLineChars="0" w:firstLine="0"/>
              <w:jc w:val="center"/>
              <w:rPr>
                <w:ins w:id="2129" w:author="Haraguroicha Hsu" w:date="2013-06-30T04:49:00Z"/>
                <w:b/>
              </w:rPr>
            </w:pPr>
            <w:ins w:id="2130" w:author="Haraguroicha Hsu" w:date="2013-06-30T04:49:00Z">
              <w:r w:rsidRPr="00D16A26">
                <w:rPr>
                  <w:b/>
                </w:rPr>
                <w:t>MooTools</w:t>
              </w:r>
            </w:ins>
          </w:p>
        </w:tc>
        <w:tc>
          <w:tcPr>
            <w:tcW w:w="0" w:type="auto"/>
            <w:tcPrChange w:id="2131" w:author="腹黒い茶" w:date="2013-07-08T12:03:00Z">
              <w:tcPr>
                <w:tcW w:w="0" w:type="auto"/>
              </w:tcPr>
            </w:tcPrChange>
          </w:tcPr>
          <w:p w14:paraId="607F9956" w14:textId="77777777" w:rsidR="008F7535" w:rsidRPr="00D16A26" w:rsidRDefault="008F7535" w:rsidP="0024703B">
            <w:pPr>
              <w:adjustRightInd w:val="0"/>
              <w:snapToGrid w:val="0"/>
              <w:ind w:firstLineChars="0" w:firstLine="0"/>
              <w:jc w:val="center"/>
              <w:rPr>
                <w:ins w:id="2132" w:author="Haraguroicha Hsu" w:date="2013-06-30T04:49:00Z"/>
                <w:b/>
              </w:rPr>
            </w:pPr>
            <w:ins w:id="2133" w:author="Haraguroicha Hsu" w:date="2013-06-30T04:49:00Z">
              <w:r w:rsidRPr="00D16A26">
                <w:rPr>
                  <w:b/>
                </w:rPr>
                <w:t>jQuery</w:t>
              </w:r>
            </w:ins>
          </w:p>
        </w:tc>
        <w:tc>
          <w:tcPr>
            <w:tcW w:w="0" w:type="auto"/>
            <w:tcPrChange w:id="2134" w:author="腹黒い茶" w:date="2013-07-08T12:03:00Z">
              <w:tcPr>
                <w:tcW w:w="0" w:type="auto"/>
              </w:tcPr>
            </w:tcPrChange>
          </w:tcPr>
          <w:p w14:paraId="1A2A5707" w14:textId="77777777" w:rsidR="008F7535" w:rsidRPr="00D16A26" w:rsidRDefault="008F7535" w:rsidP="0024703B">
            <w:pPr>
              <w:adjustRightInd w:val="0"/>
              <w:snapToGrid w:val="0"/>
              <w:ind w:firstLineChars="0" w:firstLine="0"/>
              <w:jc w:val="center"/>
              <w:rPr>
                <w:ins w:id="2135" w:author="Haraguroicha Hsu" w:date="2013-06-30T04:49:00Z"/>
                <w:b/>
              </w:rPr>
            </w:pPr>
            <w:ins w:id="2136" w:author="Haraguroicha Hsu" w:date="2013-06-30T04:49:00Z">
              <w:r w:rsidRPr="00D16A26">
                <w:rPr>
                  <w:b/>
                </w:rPr>
                <w:t>Prototype</w:t>
              </w:r>
            </w:ins>
          </w:p>
        </w:tc>
        <w:tc>
          <w:tcPr>
            <w:tcW w:w="0" w:type="auto"/>
            <w:tcPrChange w:id="2137" w:author="腹黒い茶" w:date="2013-07-08T12:03:00Z">
              <w:tcPr>
                <w:tcW w:w="0" w:type="auto"/>
              </w:tcPr>
            </w:tcPrChange>
          </w:tcPr>
          <w:p w14:paraId="655978C3" w14:textId="77777777" w:rsidR="008F7535" w:rsidRPr="00D16A26" w:rsidRDefault="008F7535" w:rsidP="0024703B">
            <w:pPr>
              <w:adjustRightInd w:val="0"/>
              <w:snapToGrid w:val="0"/>
              <w:ind w:firstLineChars="0" w:firstLine="0"/>
              <w:jc w:val="center"/>
              <w:rPr>
                <w:ins w:id="2138" w:author="Haraguroicha Hsu" w:date="2013-06-30T04:49:00Z"/>
                <w:b/>
              </w:rPr>
            </w:pPr>
            <w:ins w:id="2139" w:author="Haraguroicha Hsu" w:date="2013-06-30T04:49:00Z">
              <w:r w:rsidRPr="00D16A26">
                <w:rPr>
                  <w:b/>
                </w:rPr>
                <w:t>YUI</w:t>
              </w:r>
            </w:ins>
          </w:p>
        </w:tc>
        <w:tc>
          <w:tcPr>
            <w:tcW w:w="0" w:type="auto"/>
            <w:tcPrChange w:id="2140" w:author="腹黒い茶" w:date="2013-07-08T12:03:00Z">
              <w:tcPr>
                <w:tcW w:w="0" w:type="auto"/>
              </w:tcPr>
            </w:tcPrChange>
          </w:tcPr>
          <w:p w14:paraId="347ACD26" w14:textId="77777777" w:rsidR="008F7535" w:rsidRPr="00D16A26" w:rsidRDefault="008F7535" w:rsidP="0024703B">
            <w:pPr>
              <w:adjustRightInd w:val="0"/>
              <w:snapToGrid w:val="0"/>
              <w:ind w:firstLineChars="0" w:firstLine="0"/>
              <w:jc w:val="center"/>
              <w:rPr>
                <w:ins w:id="2141" w:author="Haraguroicha Hsu" w:date="2013-06-30T04:49:00Z"/>
                <w:b/>
              </w:rPr>
            </w:pPr>
            <w:ins w:id="2142" w:author="Haraguroicha Hsu" w:date="2013-06-30T04:49:00Z">
              <w:r w:rsidRPr="00D16A26">
                <w:rPr>
                  <w:b/>
                </w:rPr>
                <w:t>Dojo</w:t>
              </w:r>
            </w:ins>
          </w:p>
        </w:tc>
      </w:tr>
      <w:tr w:rsidR="008F7535" w14:paraId="2EEC1D91" w14:textId="77777777" w:rsidTr="001F4B8F">
        <w:trPr>
          <w:jc w:val="center"/>
          <w:ins w:id="2143" w:author="Haraguroicha Hsu" w:date="2013-06-30T04:49:00Z"/>
          <w:trPrChange w:id="2144" w:author="腹黒い茶" w:date="2013-07-08T12:03:00Z">
            <w:trPr>
              <w:jc w:val="center"/>
            </w:trPr>
          </w:trPrChange>
        </w:trPr>
        <w:tc>
          <w:tcPr>
            <w:tcW w:w="0" w:type="auto"/>
            <w:tcPrChange w:id="2145" w:author="腹黒い茶" w:date="2013-07-08T12:03:00Z">
              <w:tcPr>
                <w:tcW w:w="0" w:type="auto"/>
              </w:tcPr>
            </w:tcPrChange>
          </w:tcPr>
          <w:p w14:paraId="7E7F4B31" w14:textId="77777777" w:rsidR="008F7535" w:rsidRPr="00D16A26" w:rsidRDefault="008F7535" w:rsidP="0024703B">
            <w:pPr>
              <w:adjustRightInd w:val="0"/>
              <w:snapToGrid w:val="0"/>
              <w:ind w:firstLineChars="0" w:firstLine="0"/>
              <w:jc w:val="left"/>
              <w:rPr>
                <w:ins w:id="2146" w:author="Haraguroicha Hsu" w:date="2013-06-30T04:49:00Z"/>
              </w:rPr>
            </w:pPr>
            <w:ins w:id="2147" w:author="Haraguroicha Hsu" w:date="2013-06-30T04:49:00Z">
              <w:r w:rsidRPr="00D16A26">
                <w:t>具擴充性</w:t>
              </w:r>
            </w:ins>
          </w:p>
        </w:tc>
        <w:tc>
          <w:tcPr>
            <w:tcW w:w="0" w:type="auto"/>
            <w:tcPrChange w:id="2148" w:author="腹黒い茶" w:date="2013-07-08T12:03:00Z">
              <w:tcPr>
                <w:tcW w:w="0" w:type="auto"/>
              </w:tcPr>
            </w:tcPrChange>
          </w:tcPr>
          <w:p w14:paraId="74749E45" w14:textId="77777777" w:rsidR="008F7535" w:rsidRPr="00D16A26" w:rsidRDefault="008F7535" w:rsidP="0024703B">
            <w:pPr>
              <w:adjustRightInd w:val="0"/>
              <w:snapToGrid w:val="0"/>
              <w:ind w:firstLineChars="0" w:firstLine="0"/>
              <w:jc w:val="center"/>
              <w:rPr>
                <w:ins w:id="2149" w:author="Haraguroicha Hsu" w:date="2013-06-30T04:49:00Z"/>
              </w:rPr>
            </w:pPr>
          </w:p>
        </w:tc>
        <w:tc>
          <w:tcPr>
            <w:tcW w:w="0" w:type="auto"/>
            <w:tcPrChange w:id="2150" w:author="腹黒い茶" w:date="2013-07-08T12:03:00Z">
              <w:tcPr>
                <w:tcW w:w="0" w:type="auto"/>
              </w:tcPr>
            </w:tcPrChange>
          </w:tcPr>
          <w:p w14:paraId="38E8A67E" w14:textId="77777777" w:rsidR="008F7535" w:rsidRPr="00D16A26" w:rsidRDefault="008F7535" w:rsidP="0024703B">
            <w:pPr>
              <w:adjustRightInd w:val="0"/>
              <w:snapToGrid w:val="0"/>
              <w:ind w:firstLineChars="0" w:firstLine="0"/>
              <w:jc w:val="center"/>
              <w:rPr>
                <w:ins w:id="2151" w:author="Haraguroicha Hsu" w:date="2013-06-30T04:49:00Z"/>
              </w:rPr>
            </w:pPr>
            <w:ins w:id="2152" w:author="Haraguroicha Hsu" w:date="2013-06-30T04:49:00Z">
              <w:r w:rsidRPr="00D16A26">
                <w:t>是</w:t>
              </w:r>
            </w:ins>
          </w:p>
        </w:tc>
        <w:tc>
          <w:tcPr>
            <w:tcW w:w="0" w:type="auto"/>
            <w:tcPrChange w:id="2153" w:author="腹黒い茶" w:date="2013-07-08T12:03:00Z">
              <w:tcPr>
                <w:tcW w:w="0" w:type="auto"/>
              </w:tcPr>
            </w:tcPrChange>
          </w:tcPr>
          <w:p w14:paraId="5047F921" w14:textId="77777777" w:rsidR="008F7535" w:rsidRPr="00D16A26" w:rsidRDefault="008F7535" w:rsidP="0024703B">
            <w:pPr>
              <w:adjustRightInd w:val="0"/>
              <w:snapToGrid w:val="0"/>
              <w:ind w:firstLineChars="0" w:firstLine="0"/>
              <w:jc w:val="center"/>
              <w:rPr>
                <w:ins w:id="2154" w:author="Haraguroicha Hsu" w:date="2013-06-30T04:49:00Z"/>
              </w:rPr>
            </w:pPr>
            <w:ins w:id="2155" w:author="Haraguroicha Hsu" w:date="2013-06-30T04:49:00Z">
              <w:r w:rsidRPr="00D16A26">
                <w:t>是</w:t>
              </w:r>
            </w:ins>
          </w:p>
        </w:tc>
        <w:tc>
          <w:tcPr>
            <w:tcW w:w="0" w:type="auto"/>
            <w:tcPrChange w:id="2156" w:author="腹黒い茶" w:date="2013-07-08T12:03:00Z">
              <w:tcPr>
                <w:tcW w:w="0" w:type="auto"/>
              </w:tcPr>
            </w:tcPrChange>
          </w:tcPr>
          <w:p w14:paraId="742D3A28" w14:textId="77777777" w:rsidR="008F7535" w:rsidRPr="00D16A26" w:rsidRDefault="008F7535" w:rsidP="0024703B">
            <w:pPr>
              <w:adjustRightInd w:val="0"/>
              <w:snapToGrid w:val="0"/>
              <w:ind w:firstLineChars="0" w:firstLine="0"/>
              <w:jc w:val="center"/>
              <w:rPr>
                <w:ins w:id="2157" w:author="Haraguroicha Hsu" w:date="2013-06-30T04:49:00Z"/>
              </w:rPr>
            </w:pPr>
          </w:p>
        </w:tc>
        <w:tc>
          <w:tcPr>
            <w:tcW w:w="0" w:type="auto"/>
            <w:tcPrChange w:id="2158" w:author="腹黒い茶" w:date="2013-07-08T12:03:00Z">
              <w:tcPr>
                <w:tcW w:w="0" w:type="auto"/>
              </w:tcPr>
            </w:tcPrChange>
          </w:tcPr>
          <w:p w14:paraId="061D0234" w14:textId="77777777" w:rsidR="008F7535" w:rsidRPr="00D16A26" w:rsidRDefault="008F7535" w:rsidP="0024703B">
            <w:pPr>
              <w:adjustRightInd w:val="0"/>
              <w:snapToGrid w:val="0"/>
              <w:ind w:firstLineChars="0" w:firstLine="0"/>
              <w:jc w:val="center"/>
              <w:rPr>
                <w:ins w:id="2159" w:author="Haraguroicha Hsu" w:date="2013-06-30T04:49:00Z"/>
              </w:rPr>
            </w:pPr>
            <w:ins w:id="2160" w:author="Haraguroicha Hsu" w:date="2013-06-30T04:49:00Z">
              <w:r w:rsidRPr="00D16A26">
                <w:t>是</w:t>
              </w:r>
            </w:ins>
          </w:p>
        </w:tc>
        <w:tc>
          <w:tcPr>
            <w:tcW w:w="0" w:type="auto"/>
            <w:tcPrChange w:id="2161" w:author="腹黒い茶" w:date="2013-07-08T12:03:00Z">
              <w:tcPr>
                <w:tcW w:w="0" w:type="auto"/>
              </w:tcPr>
            </w:tcPrChange>
          </w:tcPr>
          <w:p w14:paraId="21EA2723" w14:textId="77777777" w:rsidR="008F7535" w:rsidRPr="00D16A26" w:rsidRDefault="008F7535" w:rsidP="0024703B">
            <w:pPr>
              <w:adjustRightInd w:val="0"/>
              <w:snapToGrid w:val="0"/>
              <w:ind w:firstLineChars="0" w:firstLine="0"/>
              <w:jc w:val="center"/>
              <w:rPr>
                <w:ins w:id="2162" w:author="Haraguroicha Hsu" w:date="2013-06-30T04:49:00Z"/>
              </w:rPr>
            </w:pPr>
            <w:ins w:id="2163" w:author="Haraguroicha Hsu" w:date="2013-06-30T04:49:00Z">
              <w:r w:rsidRPr="00D16A26">
                <w:t>是</w:t>
              </w:r>
            </w:ins>
          </w:p>
        </w:tc>
      </w:tr>
      <w:tr w:rsidR="008F7535" w14:paraId="3803F53B" w14:textId="77777777" w:rsidTr="001F4B8F">
        <w:trPr>
          <w:jc w:val="center"/>
          <w:ins w:id="2164" w:author="Haraguroicha Hsu" w:date="2013-06-30T04:49:00Z"/>
          <w:trPrChange w:id="2165" w:author="腹黒い茶" w:date="2013-07-08T12:03:00Z">
            <w:trPr>
              <w:jc w:val="center"/>
            </w:trPr>
          </w:trPrChange>
        </w:trPr>
        <w:tc>
          <w:tcPr>
            <w:tcW w:w="0" w:type="auto"/>
            <w:tcPrChange w:id="2166" w:author="腹黒い茶" w:date="2013-07-08T12:03:00Z">
              <w:tcPr>
                <w:tcW w:w="0" w:type="auto"/>
              </w:tcPr>
            </w:tcPrChange>
          </w:tcPr>
          <w:p w14:paraId="333711D4" w14:textId="77777777" w:rsidR="008F7535" w:rsidRPr="00D16A26" w:rsidRDefault="008F7535" w:rsidP="0024703B">
            <w:pPr>
              <w:adjustRightInd w:val="0"/>
              <w:snapToGrid w:val="0"/>
              <w:ind w:firstLineChars="0" w:firstLine="0"/>
              <w:jc w:val="left"/>
              <w:rPr>
                <w:ins w:id="2167" w:author="Haraguroicha Hsu" w:date="2013-06-30T04:49:00Z"/>
              </w:rPr>
            </w:pPr>
            <w:ins w:id="2168" w:author="Haraguroicha Hsu" w:date="2013-06-30T04:49:00Z">
              <w:r w:rsidRPr="00D16A26">
                <w:t>執行效能</w:t>
              </w:r>
            </w:ins>
          </w:p>
        </w:tc>
        <w:tc>
          <w:tcPr>
            <w:tcW w:w="0" w:type="auto"/>
            <w:tcPrChange w:id="2169" w:author="腹黒い茶" w:date="2013-07-08T12:03:00Z">
              <w:tcPr>
                <w:tcW w:w="0" w:type="auto"/>
              </w:tcPr>
            </w:tcPrChange>
          </w:tcPr>
          <w:p w14:paraId="62B3B6CC" w14:textId="77777777" w:rsidR="008F7535" w:rsidRPr="00D16A26" w:rsidRDefault="008F7535" w:rsidP="0024703B">
            <w:pPr>
              <w:adjustRightInd w:val="0"/>
              <w:snapToGrid w:val="0"/>
              <w:ind w:firstLineChars="0" w:firstLine="0"/>
              <w:jc w:val="center"/>
              <w:rPr>
                <w:ins w:id="2170" w:author="Haraguroicha Hsu" w:date="2013-06-30T04:49:00Z"/>
              </w:rPr>
            </w:pPr>
            <w:ins w:id="2171" w:author="Haraguroicha Hsu" w:date="2013-06-30T04:49:00Z">
              <w:r w:rsidRPr="00D16A26">
                <w:t>普</w:t>
              </w:r>
            </w:ins>
          </w:p>
        </w:tc>
        <w:tc>
          <w:tcPr>
            <w:tcW w:w="0" w:type="auto"/>
            <w:tcPrChange w:id="2172" w:author="腹黒い茶" w:date="2013-07-08T12:03:00Z">
              <w:tcPr>
                <w:tcW w:w="0" w:type="auto"/>
              </w:tcPr>
            </w:tcPrChange>
          </w:tcPr>
          <w:p w14:paraId="2378A693" w14:textId="77777777" w:rsidR="008F7535" w:rsidRPr="00D16A26" w:rsidRDefault="008F7535" w:rsidP="0024703B">
            <w:pPr>
              <w:adjustRightInd w:val="0"/>
              <w:snapToGrid w:val="0"/>
              <w:ind w:firstLineChars="0" w:firstLine="0"/>
              <w:jc w:val="center"/>
              <w:rPr>
                <w:ins w:id="2173" w:author="Haraguroicha Hsu" w:date="2013-06-30T04:49:00Z"/>
              </w:rPr>
            </w:pPr>
            <w:ins w:id="2174" w:author="Haraguroicha Hsu" w:date="2013-06-30T04:49:00Z">
              <w:r w:rsidRPr="00D16A26">
                <w:t>普</w:t>
              </w:r>
            </w:ins>
          </w:p>
        </w:tc>
        <w:tc>
          <w:tcPr>
            <w:tcW w:w="0" w:type="auto"/>
            <w:tcPrChange w:id="2175" w:author="腹黒い茶" w:date="2013-07-08T12:03:00Z">
              <w:tcPr>
                <w:tcW w:w="0" w:type="auto"/>
              </w:tcPr>
            </w:tcPrChange>
          </w:tcPr>
          <w:p w14:paraId="669B0F8B" w14:textId="77777777" w:rsidR="008F7535" w:rsidRPr="00D16A26" w:rsidRDefault="008F7535" w:rsidP="0024703B">
            <w:pPr>
              <w:adjustRightInd w:val="0"/>
              <w:snapToGrid w:val="0"/>
              <w:ind w:firstLineChars="0" w:firstLine="0"/>
              <w:jc w:val="center"/>
              <w:rPr>
                <w:ins w:id="2176" w:author="Haraguroicha Hsu" w:date="2013-06-30T04:49:00Z"/>
              </w:rPr>
            </w:pPr>
            <w:ins w:id="2177" w:author="Haraguroicha Hsu" w:date="2013-06-30T04:49:00Z">
              <w:r w:rsidRPr="00D16A26">
                <w:t>優</w:t>
              </w:r>
            </w:ins>
          </w:p>
        </w:tc>
        <w:tc>
          <w:tcPr>
            <w:tcW w:w="0" w:type="auto"/>
            <w:tcPrChange w:id="2178" w:author="腹黒い茶" w:date="2013-07-08T12:03:00Z">
              <w:tcPr>
                <w:tcW w:w="0" w:type="auto"/>
              </w:tcPr>
            </w:tcPrChange>
          </w:tcPr>
          <w:p w14:paraId="65B045E6" w14:textId="77777777" w:rsidR="008F7535" w:rsidRPr="00D16A26" w:rsidRDefault="008F7535" w:rsidP="0024703B">
            <w:pPr>
              <w:adjustRightInd w:val="0"/>
              <w:snapToGrid w:val="0"/>
              <w:ind w:firstLineChars="0" w:firstLine="0"/>
              <w:jc w:val="center"/>
              <w:rPr>
                <w:ins w:id="2179" w:author="Haraguroicha Hsu" w:date="2013-06-30T04:49:00Z"/>
              </w:rPr>
            </w:pPr>
            <w:ins w:id="2180" w:author="Haraguroicha Hsu" w:date="2013-06-30T04:49:00Z">
              <w:r w:rsidRPr="00D16A26">
                <w:t>優</w:t>
              </w:r>
            </w:ins>
          </w:p>
        </w:tc>
        <w:tc>
          <w:tcPr>
            <w:tcW w:w="0" w:type="auto"/>
            <w:tcPrChange w:id="2181" w:author="腹黒い茶" w:date="2013-07-08T12:03:00Z">
              <w:tcPr>
                <w:tcW w:w="0" w:type="auto"/>
              </w:tcPr>
            </w:tcPrChange>
          </w:tcPr>
          <w:p w14:paraId="367672CE" w14:textId="77777777" w:rsidR="008F7535" w:rsidRPr="00D16A26" w:rsidRDefault="008F7535" w:rsidP="0024703B">
            <w:pPr>
              <w:adjustRightInd w:val="0"/>
              <w:snapToGrid w:val="0"/>
              <w:ind w:firstLineChars="0" w:firstLine="0"/>
              <w:jc w:val="center"/>
              <w:rPr>
                <w:ins w:id="2182" w:author="Haraguroicha Hsu" w:date="2013-06-30T04:49:00Z"/>
              </w:rPr>
            </w:pPr>
            <w:ins w:id="2183" w:author="Haraguroicha Hsu" w:date="2013-06-30T04:49:00Z">
              <w:r w:rsidRPr="00D16A26">
                <w:t>劣</w:t>
              </w:r>
            </w:ins>
          </w:p>
        </w:tc>
        <w:tc>
          <w:tcPr>
            <w:tcW w:w="0" w:type="auto"/>
            <w:tcPrChange w:id="2184" w:author="腹黒い茶" w:date="2013-07-08T12:03:00Z">
              <w:tcPr>
                <w:tcW w:w="0" w:type="auto"/>
              </w:tcPr>
            </w:tcPrChange>
          </w:tcPr>
          <w:p w14:paraId="791F120A" w14:textId="77777777" w:rsidR="008F7535" w:rsidRPr="00D16A26" w:rsidRDefault="008F7535" w:rsidP="0024703B">
            <w:pPr>
              <w:adjustRightInd w:val="0"/>
              <w:snapToGrid w:val="0"/>
              <w:ind w:firstLineChars="0" w:firstLine="0"/>
              <w:jc w:val="center"/>
              <w:rPr>
                <w:ins w:id="2185" w:author="Haraguroicha Hsu" w:date="2013-06-30T04:49:00Z"/>
              </w:rPr>
            </w:pPr>
            <w:ins w:id="2186" w:author="Haraguroicha Hsu" w:date="2013-06-30T04:49:00Z">
              <w:r w:rsidRPr="00D16A26">
                <w:t>普</w:t>
              </w:r>
            </w:ins>
          </w:p>
        </w:tc>
      </w:tr>
      <w:tr w:rsidR="008F7535" w14:paraId="3A826959" w14:textId="77777777" w:rsidTr="001F4B8F">
        <w:trPr>
          <w:jc w:val="center"/>
          <w:ins w:id="2187" w:author="Haraguroicha Hsu" w:date="2013-06-30T04:49:00Z"/>
          <w:trPrChange w:id="2188" w:author="腹黒い茶" w:date="2013-07-08T12:03:00Z">
            <w:trPr>
              <w:jc w:val="center"/>
            </w:trPr>
          </w:trPrChange>
        </w:trPr>
        <w:tc>
          <w:tcPr>
            <w:tcW w:w="0" w:type="auto"/>
            <w:tcPrChange w:id="2189" w:author="腹黒い茶" w:date="2013-07-08T12:03:00Z">
              <w:tcPr>
                <w:tcW w:w="0" w:type="auto"/>
              </w:tcPr>
            </w:tcPrChange>
          </w:tcPr>
          <w:p w14:paraId="0AE3ABFB" w14:textId="77777777" w:rsidR="008F7535" w:rsidRPr="00D16A26" w:rsidRDefault="008F7535" w:rsidP="0024703B">
            <w:pPr>
              <w:adjustRightInd w:val="0"/>
              <w:snapToGrid w:val="0"/>
              <w:ind w:firstLineChars="0" w:firstLine="0"/>
              <w:jc w:val="left"/>
              <w:rPr>
                <w:ins w:id="2190" w:author="Haraguroicha Hsu" w:date="2013-06-30T04:49:00Z"/>
              </w:rPr>
            </w:pPr>
            <w:ins w:id="2191" w:author="Haraguroicha Hsu" w:date="2013-06-30T04:49:00Z">
              <w:r w:rsidRPr="00D16A26">
                <w:t>資料處理支援度</w:t>
              </w:r>
              <w:r w:rsidRPr="00D16A26">
                <w:t>×</w:t>
              </w:r>
            </w:ins>
          </w:p>
        </w:tc>
        <w:tc>
          <w:tcPr>
            <w:tcW w:w="0" w:type="auto"/>
            <w:tcPrChange w:id="2192" w:author="腹黒い茶" w:date="2013-07-08T12:03:00Z">
              <w:tcPr>
                <w:tcW w:w="0" w:type="auto"/>
              </w:tcPr>
            </w:tcPrChange>
          </w:tcPr>
          <w:p w14:paraId="5B4983F7" w14:textId="77777777" w:rsidR="008F7535" w:rsidRPr="00D16A26" w:rsidRDefault="008F7535" w:rsidP="0024703B">
            <w:pPr>
              <w:adjustRightInd w:val="0"/>
              <w:snapToGrid w:val="0"/>
              <w:ind w:firstLineChars="0" w:firstLine="0"/>
              <w:jc w:val="center"/>
              <w:rPr>
                <w:ins w:id="2193" w:author="Haraguroicha Hsu" w:date="2013-06-30T04:49:00Z"/>
              </w:rPr>
            </w:pPr>
            <w:ins w:id="2194" w:author="Haraguroicha Hsu" w:date="2013-06-30T04:49:00Z">
              <w:r w:rsidRPr="00D16A26">
                <w:t>X</w:t>
              </w:r>
            </w:ins>
          </w:p>
        </w:tc>
        <w:tc>
          <w:tcPr>
            <w:tcW w:w="0" w:type="auto"/>
            <w:tcPrChange w:id="2195" w:author="腹黒い茶" w:date="2013-07-08T12:03:00Z">
              <w:tcPr>
                <w:tcW w:w="0" w:type="auto"/>
              </w:tcPr>
            </w:tcPrChange>
          </w:tcPr>
          <w:p w14:paraId="2E587505" w14:textId="77777777" w:rsidR="008F7535" w:rsidRPr="00D16A26" w:rsidRDefault="008F7535" w:rsidP="0024703B">
            <w:pPr>
              <w:adjustRightInd w:val="0"/>
              <w:snapToGrid w:val="0"/>
              <w:ind w:firstLineChars="0" w:firstLine="0"/>
              <w:jc w:val="center"/>
              <w:rPr>
                <w:ins w:id="2196" w:author="Haraguroicha Hsu" w:date="2013-06-30T04:49:00Z"/>
              </w:rPr>
            </w:pPr>
            <w:ins w:id="2197" w:author="Haraguroicha Hsu" w:date="2013-06-30T04:49:00Z">
              <w:r w:rsidRPr="00D16A26">
                <w:t>XH</w:t>
              </w:r>
            </w:ins>
          </w:p>
        </w:tc>
        <w:tc>
          <w:tcPr>
            <w:tcW w:w="0" w:type="auto"/>
            <w:tcPrChange w:id="2198" w:author="腹黒い茶" w:date="2013-07-08T12:03:00Z">
              <w:tcPr>
                <w:tcW w:w="0" w:type="auto"/>
              </w:tcPr>
            </w:tcPrChange>
          </w:tcPr>
          <w:p w14:paraId="128E15F0" w14:textId="77777777" w:rsidR="008F7535" w:rsidRPr="00D16A26" w:rsidRDefault="008F7535" w:rsidP="0024703B">
            <w:pPr>
              <w:adjustRightInd w:val="0"/>
              <w:snapToGrid w:val="0"/>
              <w:ind w:firstLineChars="0" w:firstLine="0"/>
              <w:jc w:val="center"/>
              <w:rPr>
                <w:ins w:id="2199" w:author="Haraguroicha Hsu" w:date="2013-06-30T04:49:00Z"/>
              </w:rPr>
            </w:pPr>
            <w:ins w:id="2200" w:author="Haraguroicha Hsu" w:date="2013-06-30T04:49:00Z">
              <w:r w:rsidRPr="00D16A26">
                <w:t>XH</w:t>
              </w:r>
            </w:ins>
          </w:p>
        </w:tc>
        <w:tc>
          <w:tcPr>
            <w:tcW w:w="0" w:type="auto"/>
            <w:tcPrChange w:id="2201" w:author="腹黒い茶" w:date="2013-07-08T12:03:00Z">
              <w:tcPr>
                <w:tcW w:w="0" w:type="auto"/>
              </w:tcPr>
            </w:tcPrChange>
          </w:tcPr>
          <w:p w14:paraId="6FEC58D9" w14:textId="77777777" w:rsidR="008F7535" w:rsidRPr="00D16A26" w:rsidRDefault="008F7535" w:rsidP="0024703B">
            <w:pPr>
              <w:adjustRightInd w:val="0"/>
              <w:snapToGrid w:val="0"/>
              <w:ind w:firstLineChars="0" w:firstLine="0"/>
              <w:jc w:val="center"/>
              <w:rPr>
                <w:ins w:id="2202" w:author="Haraguroicha Hsu" w:date="2013-06-30T04:49:00Z"/>
              </w:rPr>
            </w:pPr>
          </w:p>
        </w:tc>
        <w:tc>
          <w:tcPr>
            <w:tcW w:w="0" w:type="auto"/>
            <w:tcPrChange w:id="2203" w:author="腹黒い茶" w:date="2013-07-08T12:03:00Z">
              <w:tcPr>
                <w:tcW w:w="0" w:type="auto"/>
              </w:tcPr>
            </w:tcPrChange>
          </w:tcPr>
          <w:p w14:paraId="591973AB" w14:textId="77777777" w:rsidR="008F7535" w:rsidRPr="00D16A26" w:rsidRDefault="008F7535" w:rsidP="0024703B">
            <w:pPr>
              <w:adjustRightInd w:val="0"/>
              <w:snapToGrid w:val="0"/>
              <w:ind w:firstLineChars="0" w:firstLine="0"/>
              <w:jc w:val="center"/>
              <w:rPr>
                <w:ins w:id="2204" w:author="Haraguroicha Hsu" w:date="2013-06-30T04:49:00Z"/>
              </w:rPr>
            </w:pPr>
          </w:p>
        </w:tc>
        <w:tc>
          <w:tcPr>
            <w:tcW w:w="0" w:type="auto"/>
            <w:tcPrChange w:id="2205" w:author="腹黒い茶" w:date="2013-07-08T12:03:00Z">
              <w:tcPr>
                <w:tcW w:w="0" w:type="auto"/>
              </w:tcPr>
            </w:tcPrChange>
          </w:tcPr>
          <w:p w14:paraId="40774442" w14:textId="77777777" w:rsidR="008F7535" w:rsidRPr="00D16A26" w:rsidRDefault="008F7535" w:rsidP="0024703B">
            <w:pPr>
              <w:adjustRightInd w:val="0"/>
              <w:snapToGrid w:val="0"/>
              <w:ind w:firstLineChars="0" w:firstLine="0"/>
              <w:jc w:val="center"/>
              <w:rPr>
                <w:ins w:id="2206" w:author="Haraguroicha Hsu" w:date="2013-06-30T04:49:00Z"/>
              </w:rPr>
            </w:pPr>
            <w:ins w:id="2207" w:author="Haraguroicha Hsu" w:date="2013-06-30T04:49:00Z">
              <w:r w:rsidRPr="00D16A26">
                <w:t>XHCA</w:t>
              </w:r>
            </w:ins>
          </w:p>
        </w:tc>
      </w:tr>
      <w:tr w:rsidR="008F7535" w14:paraId="69C441B5" w14:textId="77777777" w:rsidTr="001F4B8F">
        <w:trPr>
          <w:jc w:val="center"/>
          <w:ins w:id="2208" w:author="Haraguroicha Hsu" w:date="2013-06-30T04:49:00Z"/>
          <w:trPrChange w:id="2209" w:author="腹黒い茶" w:date="2013-07-08T12:03:00Z">
            <w:trPr>
              <w:jc w:val="center"/>
            </w:trPr>
          </w:trPrChange>
        </w:trPr>
        <w:tc>
          <w:tcPr>
            <w:tcW w:w="0" w:type="auto"/>
            <w:tcPrChange w:id="2210" w:author="腹黒い茶" w:date="2013-07-08T12:03:00Z">
              <w:tcPr>
                <w:tcW w:w="0" w:type="auto"/>
              </w:tcPr>
            </w:tcPrChange>
          </w:tcPr>
          <w:p w14:paraId="38105F36" w14:textId="77777777" w:rsidR="008F7535" w:rsidRPr="00D16A26" w:rsidRDefault="008F7535" w:rsidP="0024703B">
            <w:pPr>
              <w:adjustRightInd w:val="0"/>
              <w:snapToGrid w:val="0"/>
              <w:ind w:firstLineChars="0" w:firstLine="0"/>
              <w:jc w:val="left"/>
              <w:rPr>
                <w:ins w:id="2211" w:author="Haraguroicha Hsu" w:date="2013-06-30T04:49:00Z"/>
              </w:rPr>
            </w:pPr>
            <w:ins w:id="2212" w:author="Haraguroicha Hsu" w:date="2013-06-30T04:49:00Z">
              <w:r w:rsidRPr="00D16A26">
                <w:t>資料推送處理取回</w:t>
              </w:r>
            </w:ins>
          </w:p>
        </w:tc>
        <w:tc>
          <w:tcPr>
            <w:tcW w:w="0" w:type="auto"/>
            <w:tcPrChange w:id="2213" w:author="腹黒い茶" w:date="2013-07-08T12:03:00Z">
              <w:tcPr>
                <w:tcW w:w="0" w:type="auto"/>
              </w:tcPr>
            </w:tcPrChange>
          </w:tcPr>
          <w:p w14:paraId="67217953" w14:textId="77777777" w:rsidR="008F7535" w:rsidRPr="00D16A26" w:rsidRDefault="008F7535" w:rsidP="0024703B">
            <w:pPr>
              <w:adjustRightInd w:val="0"/>
              <w:snapToGrid w:val="0"/>
              <w:ind w:firstLineChars="0" w:firstLine="0"/>
              <w:jc w:val="center"/>
              <w:rPr>
                <w:ins w:id="2214" w:author="Haraguroicha Hsu" w:date="2013-06-30T04:49:00Z"/>
              </w:rPr>
            </w:pPr>
            <w:ins w:id="2215" w:author="Haraguroicha Hsu" w:date="2013-06-30T04:49:00Z">
              <w:r w:rsidRPr="00D16A26">
                <w:t>有</w:t>
              </w:r>
            </w:ins>
          </w:p>
        </w:tc>
        <w:tc>
          <w:tcPr>
            <w:tcW w:w="0" w:type="auto"/>
            <w:tcPrChange w:id="2216" w:author="腹黒い茶" w:date="2013-07-08T12:03:00Z">
              <w:tcPr>
                <w:tcW w:w="0" w:type="auto"/>
              </w:tcPr>
            </w:tcPrChange>
          </w:tcPr>
          <w:p w14:paraId="0A3855C6" w14:textId="77777777" w:rsidR="008F7535" w:rsidRPr="00D16A26" w:rsidRDefault="008F7535" w:rsidP="0024703B">
            <w:pPr>
              <w:adjustRightInd w:val="0"/>
              <w:snapToGrid w:val="0"/>
              <w:ind w:firstLineChars="0" w:firstLine="0"/>
              <w:jc w:val="center"/>
              <w:rPr>
                <w:ins w:id="2217" w:author="Haraguroicha Hsu" w:date="2013-06-30T04:49:00Z"/>
              </w:rPr>
            </w:pPr>
          </w:p>
        </w:tc>
        <w:tc>
          <w:tcPr>
            <w:tcW w:w="0" w:type="auto"/>
            <w:tcPrChange w:id="2218" w:author="腹黒い茶" w:date="2013-07-08T12:03:00Z">
              <w:tcPr>
                <w:tcW w:w="0" w:type="auto"/>
              </w:tcPr>
            </w:tcPrChange>
          </w:tcPr>
          <w:p w14:paraId="2E3F40A2" w14:textId="77777777" w:rsidR="008F7535" w:rsidRPr="00D16A26" w:rsidRDefault="008F7535" w:rsidP="0024703B">
            <w:pPr>
              <w:adjustRightInd w:val="0"/>
              <w:snapToGrid w:val="0"/>
              <w:ind w:firstLineChars="0" w:firstLine="0"/>
              <w:jc w:val="center"/>
              <w:rPr>
                <w:ins w:id="2219" w:author="Haraguroicha Hsu" w:date="2013-06-30T04:49:00Z"/>
              </w:rPr>
            </w:pPr>
            <w:ins w:id="2220" w:author="Haraguroicha Hsu" w:date="2013-06-30T04:49:00Z">
              <w:r w:rsidRPr="00D16A26">
                <w:t>有</w:t>
              </w:r>
            </w:ins>
          </w:p>
        </w:tc>
        <w:tc>
          <w:tcPr>
            <w:tcW w:w="0" w:type="auto"/>
            <w:tcPrChange w:id="2221" w:author="腹黒い茶" w:date="2013-07-08T12:03:00Z">
              <w:tcPr>
                <w:tcW w:w="0" w:type="auto"/>
              </w:tcPr>
            </w:tcPrChange>
          </w:tcPr>
          <w:p w14:paraId="4B9F4711" w14:textId="77777777" w:rsidR="008F7535" w:rsidRPr="00D16A26" w:rsidRDefault="008F7535" w:rsidP="0024703B">
            <w:pPr>
              <w:adjustRightInd w:val="0"/>
              <w:snapToGrid w:val="0"/>
              <w:ind w:firstLineChars="0" w:firstLine="0"/>
              <w:jc w:val="center"/>
              <w:rPr>
                <w:ins w:id="2222" w:author="Haraguroicha Hsu" w:date="2013-06-30T04:49:00Z"/>
              </w:rPr>
            </w:pPr>
          </w:p>
        </w:tc>
        <w:tc>
          <w:tcPr>
            <w:tcW w:w="0" w:type="auto"/>
            <w:tcPrChange w:id="2223" w:author="腹黒い茶" w:date="2013-07-08T12:03:00Z">
              <w:tcPr>
                <w:tcW w:w="0" w:type="auto"/>
              </w:tcPr>
            </w:tcPrChange>
          </w:tcPr>
          <w:p w14:paraId="38762434" w14:textId="77777777" w:rsidR="008F7535" w:rsidRPr="00D16A26" w:rsidRDefault="008F7535" w:rsidP="0024703B">
            <w:pPr>
              <w:adjustRightInd w:val="0"/>
              <w:snapToGrid w:val="0"/>
              <w:ind w:firstLineChars="0" w:firstLine="0"/>
              <w:jc w:val="center"/>
              <w:rPr>
                <w:ins w:id="2224" w:author="Haraguroicha Hsu" w:date="2013-06-30T04:49:00Z"/>
              </w:rPr>
            </w:pPr>
            <w:ins w:id="2225" w:author="Haraguroicha Hsu" w:date="2013-06-30T04:49:00Z">
              <w:r w:rsidRPr="00D16A26">
                <w:t>插件</w:t>
              </w:r>
            </w:ins>
          </w:p>
        </w:tc>
        <w:tc>
          <w:tcPr>
            <w:tcW w:w="0" w:type="auto"/>
            <w:tcPrChange w:id="2226" w:author="腹黒い茶" w:date="2013-07-08T12:03:00Z">
              <w:tcPr>
                <w:tcW w:w="0" w:type="auto"/>
              </w:tcPr>
            </w:tcPrChange>
          </w:tcPr>
          <w:p w14:paraId="2757AE3E" w14:textId="77777777" w:rsidR="008F7535" w:rsidRPr="00D16A26" w:rsidRDefault="008F7535" w:rsidP="0024703B">
            <w:pPr>
              <w:adjustRightInd w:val="0"/>
              <w:snapToGrid w:val="0"/>
              <w:ind w:firstLineChars="0" w:firstLine="0"/>
              <w:jc w:val="center"/>
              <w:rPr>
                <w:ins w:id="2227" w:author="Haraguroicha Hsu" w:date="2013-06-30T04:49:00Z"/>
              </w:rPr>
            </w:pPr>
            <w:ins w:id="2228" w:author="Haraguroicha Hsu" w:date="2013-06-30T04:49:00Z">
              <w:r w:rsidRPr="00D16A26">
                <w:t>有</w:t>
              </w:r>
            </w:ins>
          </w:p>
        </w:tc>
      </w:tr>
      <w:tr w:rsidR="008F7535" w14:paraId="7CB7BD6C" w14:textId="77777777" w:rsidTr="001F4B8F">
        <w:trPr>
          <w:jc w:val="center"/>
          <w:ins w:id="2229" w:author="Haraguroicha Hsu" w:date="2013-06-30T04:49:00Z"/>
          <w:trPrChange w:id="2230" w:author="腹黒い茶" w:date="2013-07-08T12:03:00Z">
            <w:trPr>
              <w:jc w:val="center"/>
            </w:trPr>
          </w:trPrChange>
        </w:trPr>
        <w:tc>
          <w:tcPr>
            <w:tcW w:w="0" w:type="auto"/>
            <w:tcPrChange w:id="2231" w:author="腹黒い茶" w:date="2013-07-08T12:03:00Z">
              <w:tcPr>
                <w:tcW w:w="0" w:type="auto"/>
              </w:tcPr>
            </w:tcPrChange>
          </w:tcPr>
          <w:p w14:paraId="2919BE02" w14:textId="77777777" w:rsidR="008F7535" w:rsidRPr="00D16A26" w:rsidRDefault="008F7535" w:rsidP="0024703B">
            <w:pPr>
              <w:adjustRightInd w:val="0"/>
              <w:snapToGrid w:val="0"/>
              <w:ind w:firstLineChars="0" w:firstLine="0"/>
              <w:jc w:val="left"/>
              <w:rPr>
                <w:ins w:id="2232" w:author="Haraguroicha Hsu" w:date="2013-06-30T04:49:00Z"/>
              </w:rPr>
            </w:pPr>
            <w:ins w:id="2233" w:author="Haraguroicha Hsu" w:date="2013-06-30T04:49:00Z">
              <w:r w:rsidRPr="00D16A26">
                <w:t>離線資料庫</w:t>
              </w:r>
            </w:ins>
          </w:p>
        </w:tc>
        <w:tc>
          <w:tcPr>
            <w:tcW w:w="0" w:type="auto"/>
            <w:tcPrChange w:id="2234" w:author="腹黒い茶" w:date="2013-07-08T12:03:00Z">
              <w:tcPr>
                <w:tcW w:w="0" w:type="auto"/>
              </w:tcPr>
            </w:tcPrChange>
          </w:tcPr>
          <w:p w14:paraId="5B9B12DD" w14:textId="77777777" w:rsidR="008F7535" w:rsidRPr="00D16A26" w:rsidRDefault="008F7535" w:rsidP="0024703B">
            <w:pPr>
              <w:adjustRightInd w:val="0"/>
              <w:snapToGrid w:val="0"/>
              <w:ind w:firstLineChars="0" w:firstLine="0"/>
              <w:jc w:val="center"/>
              <w:rPr>
                <w:ins w:id="2235" w:author="Haraguroicha Hsu" w:date="2013-06-30T04:49:00Z"/>
              </w:rPr>
            </w:pPr>
            <w:ins w:id="2236" w:author="Haraguroicha Hsu" w:date="2013-06-30T04:49:00Z">
              <w:r w:rsidRPr="00D16A26">
                <w:t>外掛</w:t>
              </w:r>
              <w:r w:rsidRPr="00D16A26">
                <w:t>××</w:t>
              </w:r>
            </w:ins>
          </w:p>
        </w:tc>
        <w:tc>
          <w:tcPr>
            <w:tcW w:w="0" w:type="auto"/>
            <w:tcPrChange w:id="2237" w:author="腹黒い茶" w:date="2013-07-08T12:03:00Z">
              <w:tcPr>
                <w:tcW w:w="0" w:type="auto"/>
              </w:tcPr>
            </w:tcPrChange>
          </w:tcPr>
          <w:p w14:paraId="672F94B4" w14:textId="77777777" w:rsidR="008F7535" w:rsidRPr="00D16A26" w:rsidRDefault="008F7535" w:rsidP="0024703B">
            <w:pPr>
              <w:adjustRightInd w:val="0"/>
              <w:snapToGrid w:val="0"/>
              <w:ind w:firstLineChars="0" w:firstLine="0"/>
              <w:jc w:val="center"/>
              <w:rPr>
                <w:ins w:id="2238" w:author="Haraguroicha Hsu" w:date="2013-06-30T04:49:00Z"/>
              </w:rPr>
            </w:pPr>
          </w:p>
        </w:tc>
        <w:tc>
          <w:tcPr>
            <w:tcW w:w="0" w:type="auto"/>
            <w:tcPrChange w:id="2239" w:author="腹黒い茶" w:date="2013-07-08T12:03:00Z">
              <w:tcPr>
                <w:tcW w:w="0" w:type="auto"/>
              </w:tcPr>
            </w:tcPrChange>
          </w:tcPr>
          <w:p w14:paraId="2768B73A" w14:textId="77777777" w:rsidR="008F7535" w:rsidRPr="00D16A26" w:rsidRDefault="008F7535" w:rsidP="0024703B">
            <w:pPr>
              <w:adjustRightInd w:val="0"/>
              <w:snapToGrid w:val="0"/>
              <w:ind w:firstLineChars="0" w:firstLine="0"/>
              <w:jc w:val="center"/>
              <w:rPr>
                <w:ins w:id="2240" w:author="Haraguroicha Hsu" w:date="2013-06-30T04:49:00Z"/>
              </w:rPr>
            </w:pPr>
            <w:ins w:id="2241" w:author="Haraguroicha Hsu" w:date="2013-06-30T04:49:00Z">
              <w:r w:rsidRPr="00D16A26">
                <w:t>插件</w:t>
              </w:r>
            </w:ins>
          </w:p>
        </w:tc>
        <w:tc>
          <w:tcPr>
            <w:tcW w:w="0" w:type="auto"/>
            <w:tcPrChange w:id="2242" w:author="腹黒い茶" w:date="2013-07-08T12:03:00Z">
              <w:tcPr>
                <w:tcW w:w="0" w:type="auto"/>
              </w:tcPr>
            </w:tcPrChange>
          </w:tcPr>
          <w:p w14:paraId="7749ECE1" w14:textId="77777777" w:rsidR="008F7535" w:rsidRPr="00D16A26" w:rsidRDefault="008F7535" w:rsidP="0024703B">
            <w:pPr>
              <w:adjustRightInd w:val="0"/>
              <w:snapToGrid w:val="0"/>
              <w:ind w:firstLineChars="0" w:firstLine="0"/>
              <w:jc w:val="center"/>
              <w:rPr>
                <w:ins w:id="2243" w:author="Haraguroicha Hsu" w:date="2013-06-30T04:49:00Z"/>
              </w:rPr>
            </w:pPr>
          </w:p>
        </w:tc>
        <w:tc>
          <w:tcPr>
            <w:tcW w:w="0" w:type="auto"/>
            <w:tcPrChange w:id="2244" w:author="腹黒い茶" w:date="2013-07-08T12:03:00Z">
              <w:tcPr>
                <w:tcW w:w="0" w:type="auto"/>
              </w:tcPr>
            </w:tcPrChange>
          </w:tcPr>
          <w:p w14:paraId="6A117882" w14:textId="77777777" w:rsidR="008F7535" w:rsidRPr="00D16A26" w:rsidRDefault="008F7535" w:rsidP="0024703B">
            <w:pPr>
              <w:adjustRightInd w:val="0"/>
              <w:snapToGrid w:val="0"/>
              <w:ind w:firstLineChars="0" w:firstLine="0"/>
              <w:jc w:val="center"/>
              <w:rPr>
                <w:ins w:id="2245" w:author="Haraguroicha Hsu" w:date="2013-06-30T04:49:00Z"/>
              </w:rPr>
            </w:pPr>
            <w:ins w:id="2246" w:author="Haraguroicha Hsu" w:date="2013-06-30T04:49:00Z">
              <w:r w:rsidRPr="00D16A26">
                <w:t>插件</w:t>
              </w:r>
            </w:ins>
          </w:p>
        </w:tc>
        <w:tc>
          <w:tcPr>
            <w:tcW w:w="0" w:type="auto"/>
            <w:tcPrChange w:id="2247" w:author="腹黒い茶" w:date="2013-07-08T12:03:00Z">
              <w:tcPr>
                <w:tcW w:w="0" w:type="auto"/>
              </w:tcPr>
            </w:tcPrChange>
          </w:tcPr>
          <w:p w14:paraId="3B490E56" w14:textId="77777777" w:rsidR="008F7535" w:rsidRPr="00D16A26" w:rsidRDefault="008F7535" w:rsidP="0024703B">
            <w:pPr>
              <w:adjustRightInd w:val="0"/>
              <w:snapToGrid w:val="0"/>
              <w:ind w:firstLineChars="0" w:firstLine="0"/>
              <w:jc w:val="center"/>
              <w:rPr>
                <w:ins w:id="2248" w:author="Haraguroicha Hsu" w:date="2013-06-30T04:49:00Z"/>
              </w:rPr>
            </w:pPr>
            <w:ins w:id="2249" w:author="Haraguroicha Hsu" w:date="2013-06-30T04:49:00Z">
              <w:r w:rsidRPr="00D16A26">
                <w:t>無</w:t>
              </w:r>
            </w:ins>
          </w:p>
        </w:tc>
      </w:tr>
      <w:tr w:rsidR="008F7535" w14:paraId="5F429136" w14:textId="77777777" w:rsidTr="001F4B8F">
        <w:trPr>
          <w:jc w:val="center"/>
          <w:ins w:id="2250" w:author="Haraguroicha Hsu" w:date="2013-06-30T04:49:00Z"/>
          <w:trPrChange w:id="2251" w:author="腹黒い茶" w:date="2013-07-08T12:03:00Z">
            <w:trPr>
              <w:jc w:val="center"/>
            </w:trPr>
          </w:trPrChange>
        </w:trPr>
        <w:tc>
          <w:tcPr>
            <w:tcW w:w="0" w:type="auto"/>
            <w:tcPrChange w:id="2252" w:author="腹黒い茶" w:date="2013-07-08T12:03:00Z">
              <w:tcPr>
                <w:tcW w:w="0" w:type="auto"/>
              </w:tcPr>
            </w:tcPrChange>
          </w:tcPr>
          <w:p w14:paraId="2FEAE3AD" w14:textId="77777777" w:rsidR="008F7535" w:rsidRPr="00D16A26" w:rsidRDefault="008F7535" w:rsidP="0024703B">
            <w:pPr>
              <w:adjustRightInd w:val="0"/>
              <w:snapToGrid w:val="0"/>
              <w:ind w:firstLineChars="0" w:firstLine="0"/>
              <w:jc w:val="left"/>
              <w:rPr>
                <w:ins w:id="2253" w:author="Haraguroicha Hsu" w:date="2013-06-30T04:49:00Z"/>
              </w:rPr>
            </w:pPr>
            <w:ins w:id="2254" w:author="Haraguroicha Hsu" w:date="2013-06-30T04:49:00Z">
              <w:r w:rsidRPr="00D16A26">
                <w:t>2D</w:t>
              </w:r>
              <w:r w:rsidRPr="00D16A26">
                <w:t>向量繪圖</w:t>
              </w:r>
            </w:ins>
          </w:p>
        </w:tc>
        <w:tc>
          <w:tcPr>
            <w:tcW w:w="0" w:type="auto"/>
            <w:tcPrChange w:id="2255" w:author="腹黒い茶" w:date="2013-07-08T12:03:00Z">
              <w:tcPr>
                <w:tcW w:w="0" w:type="auto"/>
              </w:tcPr>
            </w:tcPrChange>
          </w:tcPr>
          <w:p w14:paraId="612D3F09" w14:textId="77777777" w:rsidR="008F7535" w:rsidRPr="00D16A26" w:rsidRDefault="008F7535" w:rsidP="0024703B">
            <w:pPr>
              <w:adjustRightInd w:val="0"/>
              <w:snapToGrid w:val="0"/>
              <w:ind w:firstLineChars="0" w:firstLine="0"/>
              <w:jc w:val="center"/>
              <w:rPr>
                <w:ins w:id="2256" w:author="Haraguroicha Hsu" w:date="2013-06-30T04:49:00Z"/>
              </w:rPr>
            </w:pPr>
            <w:ins w:id="2257" w:author="Haraguroicha Hsu" w:date="2013-06-30T04:49:00Z">
              <w:r w:rsidRPr="00D16A26">
                <w:t>有</w:t>
              </w:r>
            </w:ins>
          </w:p>
        </w:tc>
        <w:tc>
          <w:tcPr>
            <w:tcW w:w="0" w:type="auto"/>
            <w:tcPrChange w:id="2258" w:author="腹黒い茶" w:date="2013-07-08T12:03:00Z">
              <w:tcPr>
                <w:tcW w:w="0" w:type="auto"/>
              </w:tcPr>
            </w:tcPrChange>
          </w:tcPr>
          <w:p w14:paraId="1FD81849" w14:textId="77777777" w:rsidR="008F7535" w:rsidRPr="00D16A26" w:rsidRDefault="008F7535" w:rsidP="0024703B">
            <w:pPr>
              <w:adjustRightInd w:val="0"/>
              <w:snapToGrid w:val="0"/>
              <w:ind w:firstLineChars="0" w:firstLine="0"/>
              <w:jc w:val="center"/>
              <w:rPr>
                <w:ins w:id="2259" w:author="Haraguroicha Hsu" w:date="2013-06-30T04:49:00Z"/>
              </w:rPr>
            </w:pPr>
            <w:ins w:id="2260" w:author="Haraguroicha Hsu" w:date="2013-06-30T04:49:00Z">
              <w:r w:rsidRPr="00D16A26">
                <w:t>有</w:t>
              </w:r>
            </w:ins>
          </w:p>
        </w:tc>
        <w:tc>
          <w:tcPr>
            <w:tcW w:w="0" w:type="auto"/>
            <w:tcPrChange w:id="2261" w:author="腹黒い茶" w:date="2013-07-08T12:03:00Z">
              <w:tcPr>
                <w:tcW w:w="0" w:type="auto"/>
              </w:tcPr>
            </w:tcPrChange>
          </w:tcPr>
          <w:p w14:paraId="40285E18" w14:textId="77777777" w:rsidR="008F7535" w:rsidRPr="00D16A26" w:rsidRDefault="008F7535" w:rsidP="0024703B">
            <w:pPr>
              <w:adjustRightInd w:val="0"/>
              <w:snapToGrid w:val="0"/>
              <w:ind w:firstLineChars="0" w:firstLine="0"/>
              <w:jc w:val="center"/>
              <w:rPr>
                <w:ins w:id="2262" w:author="Haraguroicha Hsu" w:date="2013-06-30T04:49:00Z"/>
              </w:rPr>
            </w:pPr>
            <w:ins w:id="2263" w:author="Haraguroicha Hsu" w:date="2013-06-30T04:49:00Z">
              <w:r w:rsidRPr="00D16A26">
                <w:t>插件</w:t>
              </w:r>
            </w:ins>
          </w:p>
        </w:tc>
        <w:tc>
          <w:tcPr>
            <w:tcW w:w="0" w:type="auto"/>
            <w:tcPrChange w:id="2264" w:author="腹黒い茶" w:date="2013-07-08T12:03:00Z">
              <w:tcPr>
                <w:tcW w:w="0" w:type="auto"/>
              </w:tcPr>
            </w:tcPrChange>
          </w:tcPr>
          <w:p w14:paraId="67AE93AF" w14:textId="77777777" w:rsidR="008F7535" w:rsidRPr="00D16A26" w:rsidRDefault="008F7535" w:rsidP="0024703B">
            <w:pPr>
              <w:adjustRightInd w:val="0"/>
              <w:snapToGrid w:val="0"/>
              <w:ind w:firstLineChars="0" w:firstLine="0"/>
              <w:jc w:val="center"/>
              <w:rPr>
                <w:ins w:id="2265" w:author="Haraguroicha Hsu" w:date="2013-06-30T04:49:00Z"/>
              </w:rPr>
            </w:pPr>
          </w:p>
        </w:tc>
        <w:tc>
          <w:tcPr>
            <w:tcW w:w="0" w:type="auto"/>
            <w:tcPrChange w:id="2266" w:author="腹黒い茶" w:date="2013-07-08T12:03:00Z">
              <w:tcPr>
                <w:tcW w:w="0" w:type="auto"/>
              </w:tcPr>
            </w:tcPrChange>
          </w:tcPr>
          <w:p w14:paraId="2F64A007" w14:textId="77777777" w:rsidR="008F7535" w:rsidRPr="00D16A26" w:rsidRDefault="008F7535" w:rsidP="0024703B">
            <w:pPr>
              <w:adjustRightInd w:val="0"/>
              <w:snapToGrid w:val="0"/>
              <w:ind w:firstLineChars="0" w:firstLine="0"/>
              <w:jc w:val="center"/>
              <w:rPr>
                <w:ins w:id="2267" w:author="Haraguroicha Hsu" w:date="2013-06-30T04:49:00Z"/>
              </w:rPr>
            </w:pPr>
            <w:ins w:id="2268" w:author="Haraguroicha Hsu" w:date="2013-06-30T04:49:00Z">
              <w:r w:rsidRPr="00D16A26">
                <w:t>有</w:t>
              </w:r>
            </w:ins>
          </w:p>
        </w:tc>
        <w:tc>
          <w:tcPr>
            <w:tcW w:w="0" w:type="auto"/>
            <w:tcPrChange w:id="2269" w:author="腹黒い茶" w:date="2013-07-08T12:03:00Z">
              <w:tcPr>
                <w:tcW w:w="0" w:type="auto"/>
              </w:tcPr>
            </w:tcPrChange>
          </w:tcPr>
          <w:p w14:paraId="425C0542" w14:textId="77777777" w:rsidR="008F7535" w:rsidRPr="00D16A26" w:rsidRDefault="008F7535" w:rsidP="0024703B">
            <w:pPr>
              <w:adjustRightInd w:val="0"/>
              <w:snapToGrid w:val="0"/>
              <w:ind w:firstLineChars="0" w:firstLine="0"/>
              <w:jc w:val="center"/>
              <w:rPr>
                <w:ins w:id="2270" w:author="Haraguroicha Hsu" w:date="2013-06-30T04:49:00Z"/>
              </w:rPr>
            </w:pPr>
            <w:ins w:id="2271" w:author="Haraguroicha Hsu" w:date="2013-06-30T04:49:00Z">
              <w:r w:rsidRPr="00D16A26">
                <w:t>有</w:t>
              </w:r>
            </w:ins>
          </w:p>
        </w:tc>
      </w:tr>
      <w:tr w:rsidR="008F7535" w14:paraId="00ACA767" w14:textId="77777777" w:rsidTr="001F4B8F">
        <w:trPr>
          <w:jc w:val="center"/>
          <w:ins w:id="2272" w:author="Haraguroicha Hsu" w:date="2013-06-30T04:49:00Z"/>
          <w:trPrChange w:id="2273" w:author="腹黒い茶" w:date="2013-07-08T12:03:00Z">
            <w:trPr>
              <w:jc w:val="center"/>
            </w:trPr>
          </w:trPrChange>
        </w:trPr>
        <w:tc>
          <w:tcPr>
            <w:tcW w:w="0" w:type="auto"/>
            <w:tcPrChange w:id="2274" w:author="腹黒い茶" w:date="2013-07-08T12:03:00Z">
              <w:tcPr>
                <w:tcW w:w="0" w:type="auto"/>
              </w:tcPr>
            </w:tcPrChange>
          </w:tcPr>
          <w:p w14:paraId="17C9B576" w14:textId="77777777" w:rsidR="008F7535" w:rsidRPr="00D16A26" w:rsidRDefault="008F7535" w:rsidP="0024703B">
            <w:pPr>
              <w:adjustRightInd w:val="0"/>
              <w:snapToGrid w:val="0"/>
              <w:ind w:firstLineChars="0" w:firstLine="0"/>
              <w:jc w:val="left"/>
              <w:rPr>
                <w:ins w:id="2275" w:author="Haraguroicha Hsu" w:date="2013-06-30T04:49:00Z"/>
              </w:rPr>
            </w:pPr>
            <w:ins w:id="2276" w:author="Haraguroicha Hsu" w:date="2013-06-30T04:49:00Z">
              <w:r w:rsidRPr="00D16A26">
                <w:t>儀錶板及分析報表</w:t>
              </w:r>
            </w:ins>
          </w:p>
        </w:tc>
        <w:tc>
          <w:tcPr>
            <w:tcW w:w="0" w:type="auto"/>
            <w:tcPrChange w:id="2277" w:author="腹黒い茶" w:date="2013-07-08T12:03:00Z">
              <w:tcPr>
                <w:tcW w:w="0" w:type="auto"/>
              </w:tcPr>
            </w:tcPrChange>
          </w:tcPr>
          <w:p w14:paraId="30433879" w14:textId="77777777" w:rsidR="008F7535" w:rsidRPr="00D16A26" w:rsidRDefault="008F7535" w:rsidP="0024703B">
            <w:pPr>
              <w:adjustRightInd w:val="0"/>
              <w:snapToGrid w:val="0"/>
              <w:ind w:firstLineChars="0" w:firstLine="0"/>
              <w:jc w:val="center"/>
              <w:rPr>
                <w:ins w:id="2278" w:author="Haraguroicha Hsu" w:date="2013-06-30T04:49:00Z"/>
              </w:rPr>
            </w:pPr>
            <w:ins w:id="2279" w:author="Haraguroicha Hsu" w:date="2013-06-30T04:49:00Z">
              <w:r w:rsidRPr="00D16A26">
                <w:t>有</w:t>
              </w:r>
            </w:ins>
          </w:p>
        </w:tc>
        <w:tc>
          <w:tcPr>
            <w:tcW w:w="0" w:type="auto"/>
            <w:tcPrChange w:id="2280" w:author="腹黒い茶" w:date="2013-07-08T12:03:00Z">
              <w:tcPr>
                <w:tcW w:w="0" w:type="auto"/>
              </w:tcPr>
            </w:tcPrChange>
          </w:tcPr>
          <w:p w14:paraId="1DDA542C" w14:textId="77777777" w:rsidR="008F7535" w:rsidRPr="00D16A26" w:rsidRDefault="008F7535" w:rsidP="0024703B">
            <w:pPr>
              <w:adjustRightInd w:val="0"/>
              <w:snapToGrid w:val="0"/>
              <w:ind w:firstLineChars="0" w:firstLine="0"/>
              <w:jc w:val="center"/>
              <w:rPr>
                <w:ins w:id="2281" w:author="Haraguroicha Hsu" w:date="2013-06-30T04:49:00Z"/>
              </w:rPr>
            </w:pPr>
          </w:p>
        </w:tc>
        <w:tc>
          <w:tcPr>
            <w:tcW w:w="0" w:type="auto"/>
            <w:tcPrChange w:id="2282" w:author="腹黒い茶" w:date="2013-07-08T12:03:00Z">
              <w:tcPr>
                <w:tcW w:w="0" w:type="auto"/>
              </w:tcPr>
            </w:tcPrChange>
          </w:tcPr>
          <w:p w14:paraId="5BDBEA22" w14:textId="77777777" w:rsidR="008F7535" w:rsidRPr="00D16A26" w:rsidRDefault="008F7535" w:rsidP="0024703B">
            <w:pPr>
              <w:adjustRightInd w:val="0"/>
              <w:snapToGrid w:val="0"/>
              <w:ind w:firstLineChars="0" w:firstLine="0"/>
              <w:jc w:val="center"/>
              <w:rPr>
                <w:ins w:id="2283" w:author="Haraguroicha Hsu" w:date="2013-06-30T04:49:00Z"/>
              </w:rPr>
            </w:pPr>
            <w:ins w:id="2284" w:author="Haraguroicha Hsu" w:date="2013-06-30T04:49:00Z">
              <w:r w:rsidRPr="00D16A26">
                <w:t>插件</w:t>
              </w:r>
            </w:ins>
          </w:p>
        </w:tc>
        <w:tc>
          <w:tcPr>
            <w:tcW w:w="0" w:type="auto"/>
            <w:tcPrChange w:id="2285" w:author="腹黒い茶" w:date="2013-07-08T12:03:00Z">
              <w:tcPr>
                <w:tcW w:w="0" w:type="auto"/>
              </w:tcPr>
            </w:tcPrChange>
          </w:tcPr>
          <w:p w14:paraId="1EB20580" w14:textId="77777777" w:rsidR="008F7535" w:rsidRPr="00D16A26" w:rsidRDefault="008F7535" w:rsidP="0024703B">
            <w:pPr>
              <w:adjustRightInd w:val="0"/>
              <w:snapToGrid w:val="0"/>
              <w:ind w:firstLineChars="0" w:firstLine="0"/>
              <w:jc w:val="center"/>
              <w:rPr>
                <w:ins w:id="2286" w:author="Haraguroicha Hsu" w:date="2013-06-30T04:49:00Z"/>
              </w:rPr>
            </w:pPr>
          </w:p>
        </w:tc>
        <w:tc>
          <w:tcPr>
            <w:tcW w:w="0" w:type="auto"/>
            <w:tcPrChange w:id="2287" w:author="腹黒い茶" w:date="2013-07-08T12:03:00Z">
              <w:tcPr>
                <w:tcW w:w="0" w:type="auto"/>
              </w:tcPr>
            </w:tcPrChange>
          </w:tcPr>
          <w:p w14:paraId="2E89CF9A" w14:textId="77777777" w:rsidR="008F7535" w:rsidRPr="00D16A26" w:rsidRDefault="008F7535" w:rsidP="0024703B">
            <w:pPr>
              <w:adjustRightInd w:val="0"/>
              <w:snapToGrid w:val="0"/>
              <w:ind w:firstLineChars="0" w:firstLine="0"/>
              <w:jc w:val="center"/>
              <w:rPr>
                <w:ins w:id="2288" w:author="Haraguroicha Hsu" w:date="2013-06-30T04:49:00Z"/>
              </w:rPr>
            </w:pPr>
            <w:ins w:id="2289" w:author="Haraguroicha Hsu" w:date="2013-06-30T04:49:00Z">
              <w:r w:rsidRPr="00D16A26">
                <w:t>有</w:t>
              </w:r>
            </w:ins>
          </w:p>
        </w:tc>
        <w:tc>
          <w:tcPr>
            <w:tcW w:w="0" w:type="auto"/>
            <w:tcPrChange w:id="2290" w:author="腹黒い茶" w:date="2013-07-08T12:03:00Z">
              <w:tcPr>
                <w:tcW w:w="0" w:type="auto"/>
              </w:tcPr>
            </w:tcPrChange>
          </w:tcPr>
          <w:p w14:paraId="77EE0116" w14:textId="77777777" w:rsidR="008F7535" w:rsidRPr="00D16A26" w:rsidRDefault="008F7535" w:rsidP="0024703B">
            <w:pPr>
              <w:adjustRightInd w:val="0"/>
              <w:snapToGrid w:val="0"/>
              <w:ind w:firstLineChars="0" w:firstLine="0"/>
              <w:jc w:val="center"/>
              <w:rPr>
                <w:ins w:id="2291" w:author="Haraguroicha Hsu" w:date="2013-06-30T04:49:00Z"/>
              </w:rPr>
            </w:pPr>
            <w:ins w:id="2292" w:author="Haraguroicha Hsu" w:date="2013-06-30T04:49:00Z">
              <w:r w:rsidRPr="00D16A26">
                <w:t>有</w:t>
              </w:r>
            </w:ins>
          </w:p>
        </w:tc>
      </w:tr>
    </w:tbl>
    <w:p w14:paraId="7A9EB803" w14:textId="77777777" w:rsidR="008F7535" w:rsidRDefault="008F7535" w:rsidP="001F4B8F">
      <w:pPr>
        <w:pStyle w:val="aff2"/>
        <w:rPr>
          <w:ins w:id="2293" w:author="Haraguroicha Hsu" w:date="2013-06-30T04:49:00Z"/>
        </w:rPr>
      </w:pPr>
      <w:ins w:id="2294" w:author="Haraguroicha Hsu" w:date="2013-06-30T04:49:00Z">
        <w:r>
          <w:rPr>
            <w:rFonts w:hint="eastAsia"/>
          </w:rPr>
          <w:t>(</w:t>
        </w:r>
        <w:r>
          <w:rPr>
            <w:rFonts w:hint="eastAsia"/>
          </w:rPr>
          <w:t>本研究整理</w:t>
        </w:r>
        <w:r>
          <w:rPr>
            <w:rFonts w:hint="eastAsia"/>
          </w:rPr>
          <w:t>)</w:t>
        </w:r>
      </w:ins>
    </w:p>
    <w:p w14:paraId="360641A1" w14:textId="77777777" w:rsidR="008F7535" w:rsidRDefault="008F7535" w:rsidP="001F4B8F">
      <w:pPr>
        <w:pStyle w:val="aff2"/>
        <w:rPr>
          <w:ins w:id="2295" w:author="Haraguroicha Hsu" w:date="2013-06-30T04:49:00Z"/>
        </w:rPr>
      </w:pPr>
      <w:ins w:id="2296" w:author="Haraguroicha Hsu" w:date="2013-06-30T04:49:00Z">
        <w:r>
          <w:rPr>
            <w:rFonts w:hint="eastAsia"/>
          </w:rPr>
          <w:t>×</w:t>
        </w:r>
        <w:r>
          <w:t>: X=XML, H=HTML, C=CSV, A=ATOM</w:t>
        </w:r>
      </w:ins>
    </w:p>
    <w:p w14:paraId="29108A24" w14:textId="77777777" w:rsidR="008F7535" w:rsidRDefault="008F7535">
      <w:pPr>
        <w:pStyle w:val="aff2"/>
        <w:rPr>
          <w:ins w:id="2297" w:author="Haraguroicha Hsu" w:date="2013-06-30T04:49:00Z"/>
        </w:rPr>
      </w:pPr>
      <w:ins w:id="2298" w:author="Haraguroicha Hsu" w:date="2013-06-30T04:49:00Z">
        <w:r>
          <w:rPr>
            <w:rFonts w:hint="eastAsia"/>
          </w:rPr>
          <w:t>××</w:t>
        </w:r>
        <w:r>
          <w:rPr>
            <w:rFonts w:hint="eastAsia"/>
          </w:rPr>
          <w:t xml:space="preserve">: </w:t>
        </w:r>
        <w:r>
          <w:rPr>
            <w:rFonts w:hint="eastAsia"/>
          </w:rPr>
          <w:t>需要</w:t>
        </w:r>
        <w:r>
          <w:rPr>
            <w:rFonts w:hint="eastAsia"/>
          </w:rPr>
          <w:t>Adobe Air</w:t>
        </w:r>
      </w:ins>
    </w:p>
    <w:p w14:paraId="7A9059F2" w14:textId="77777777" w:rsidR="008F7535" w:rsidRDefault="008F7535" w:rsidP="008F7535">
      <w:pPr>
        <w:widowControl/>
        <w:ind w:firstLineChars="0" w:firstLine="0"/>
        <w:jc w:val="left"/>
        <w:rPr>
          <w:ins w:id="2299" w:author="Haraguroicha Hsu" w:date="2013-06-30T04:49:00Z"/>
        </w:rPr>
      </w:pPr>
      <w:ins w:id="2300" w:author="Haraguroicha Hsu" w:date="2013-06-30T04:49:00Z">
        <w:r>
          <w:br w:type="page"/>
        </w:r>
      </w:ins>
    </w:p>
    <w:p w14:paraId="0ED79513" w14:textId="77777777" w:rsidR="008F7535" w:rsidRDefault="008F7535" w:rsidP="007D7F2F">
      <w:pPr>
        <w:pStyle w:val="aff4"/>
        <w:rPr>
          <w:ins w:id="2301" w:author="Haraguroicha Hsu" w:date="2013-06-30T04:49:00Z"/>
        </w:rPr>
      </w:pPr>
      <w:bookmarkStart w:id="2302" w:name="_Ref360107532"/>
      <w:bookmarkStart w:id="2303" w:name="_Toc360323496"/>
      <w:bookmarkStart w:id="2304" w:name="_Toc234187587"/>
      <w:bookmarkStart w:id="2305" w:name="_Toc361079791"/>
      <w:ins w:id="2306" w:author="Haraguroicha Hsu" w:date="2013-06-30T04:49:00Z">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ins>
      <w:r w:rsidR="007D7F2F">
        <w:rPr>
          <w:noProof/>
        </w:rPr>
        <w:t>3</w:t>
      </w:r>
      <w:ins w:id="2307" w:author="Haraguroicha Hsu" w:date="2013-06-30T04:49:00Z">
        <w:r>
          <w:fldChar w:fldCharType="end"/>
        </w:r>
        <w:bookmarkEnd w:id="2302"/>
        <w:r>
          <w:rPr>
            <w:rFonts w:hint="eastAsia"/>
          </w:rPr>
          <w:t xml:space="preserve"> </w:t>
        </w:r>
        <w:r w:rsidRPr="008A66B5">
          <w:rPr>
            <w:rFonts w:hint="eastAsia"/>
          </w:rPr>
          <w:t>HTML5</w:t>
        </w:r>
        <w:r w:rsidRPr="008A66B5">
          <w:rPr>
            <w:rFonts w:hint="eastAsia"/>
          </w:rPr>
          <w:t>與</w:t>
        </w:r>
        <w:r w:rsidRPr="008A66B5">
          <w:rPr>
            <w:rFonts w:hint="eastAsia"/>
          </w:rPr>
          <w:t>Flash</w:t>
        </w:r>
        <w:r w:rsidRPr="008A66B5">
          <w:rPr>
            <w:rFonts w:hint="eastAsia"/>
          </w:rPr>
          <w:t>比較</w:t>
        </w:r>
        <w:bookmarkEnd w:id="2303"/>
        <w:bookmarkEnd w:id="2304"/>
        <w:bookmarkEnd w:id="2305"/>
      </w:ins>
    </w:p>
    <w:tbl>
      <w:tblPr>
        <w:tblStyle w:val="af3"/>
        <w:tblW w:w="0" w:type="auto"/>
        <w:jc w:val="center"/>
        <w:tblBorders>
          <w:top w:val="double" w:sz="4" w:space="0" w:color="auto"/>
          <w:bottom w:val="double" w:sz="4" w:space="0" w:color="auto"/>
        </w:tblBorders>
        <w:tblLook w:val="04A0" w:firstRow="1" w:lastRow="0" w:firstColumn="1" w:lastColumn="0" w:noHBand="0" w:noVBand="1"/>
        <w:tblPrChange w:id="2308" w:author="腹黒い茶" w:date="2013-07-08T12:03:00Z">
          <w:tblPr>
            <w:tblStyle w:val="af3"/>
            <w:tblW w:w="0" w:type="auto"/>
            <w:jc w:val="center"/>
            <w:tblLook w:val="04A0" w:firstRow="1" w:lastRow="0" w:firstColumn="1" w:lastColumn="0" w:noHBand="0" w:noVBand="1"/>
          </w:tblPr>
        </w:tblPrChange>
      </w:tblPr>
      <w:tblGrid>
        <w:gridCol w:w="2167"/>
        <w:gridCol w:w="1416"/>
        <w:gridCol w:w="1243"/>
        <w:tblGridChange w:id="2309">
          <w:tblGrid>
            <w:gridCol w:w="2167"/>
            <w:gridCol w:w="1416"/>
            <w:gridCol w:w="1243"/>
          </w:tblGrid>
        </w:tblGridChange>
      </w:tblGrid>
      <w:tr w:rsidR="008F7535" w:rsidRPr="00D16A26" w14:paraId="1D124478" w14:textId="77777777" w:rsidTr="001F4B8F">
        <w:trPr>
          <w:jc w:val="center"/>
          <w:ins w:id="2310" w:author="Haraguroicha Hsu" w:date="2013-06-30T04:49:00Z"/>
          <w:trPrChange w:id="2311" w:author="腹黒い茶" w:date="2013-07-08T12:03:00Z">
            <w:trPr>
              <w:jc w:val="center"/>
            </w:trPr>
          </w:trPrChange>
        </w:trPr>
        <w:tc>
          <w:tcPr>
            <w:tcW w:w="0" w:type="auto"/>
            <w:vAlign w:val="center"/>
            <w:tcPrChange w:id="2312" w:author="腹黒い茶" w:date="2013-07-08T12:03:00Z">
              <w:tcPr>
                <w:tcW w:w="0" w:type="auto"/>
                <w:vAlign w:val="center"/>
              </w:tcPr>
            </w:tcPrChange>
          </w:tcPr>
          <w:p w14:paraId="7F7EACA0" w14:textId="77777777" w:rsidR="008F7535" w:rsidRPr="00D16A26" w:rsidRDefault="008F7535">
            <w:pPr>
              <w:pStyle w:val="aff2"/>
              <w:ind w:firstLineChars="0" w:firstLine="0"/>
              <w:rPr>
                <w:ins w:id="2313" w:author="Haraguroicha Hsu" w:date="2013-06-30T04:49:00Z"/>
              </w:rPr>
              <w:pPrChange w:id="2314" w:author="腹黒い茶" w:date="2013-07-08T12:03:00Z">
                <w:pPr>
                  <w:pStyle w:val="aff2"/>
                </w:pPr>
              </w:pPrChange>
            </w:pPr>
            <w:ins w:id="2315" w:author="Haraguroicha Hsu" w:date="2013-06-30T04:49:00Z">
              <w:r w:rsidRPr="00D16A26">
                <w:t>項目</w:t>
              </w:r>
            </w:ins>
          </w:p>
        </w:tc>
        <w:tc>
          <w:tcPr>
            <w:tcW w:w="0" w:type="auto"/>
            <w:vAlign w:val="center"/>
            <w:tcPrChange w:id="2316" w:author="腹黒い茶" w:date="2013-07-08T12:03:00Z">
              <w:tcPr>
                <w:tcW w:w="0" w:type="auto"/>
                <w:vAlign w:val="center"/>
              </w:tcPr>
            </w:tcPrChange>
          </w:tcPr>
          <w:p w14:paraId="39B17534" w14:textId="77777777" w:rsidR="008F7535" w:rsidRPr="00D16A26" w:rsidRDefault="008F7535">
            <w:pPr>
              <w:pStyle w:val="aff2"/>
              <w:ind w:firstLineChars="0" w:firstLine="0"/>
              <w:rPr>
                <w:ins w:id="2317" w:author="Haraguroicha Hsu" w:date="2013-06-30T04:49:00Z"/>
              </w:rPr>
              <w:pPrChange w:id="2318" w:author="腹黒い茶" w:date="2013-07-08T12:03:00Z">
                <w:pPr>
                  <w:pStyle w:val="aff2"/>
                  <w:adjustRightInd w:val="0"/>
                  <w:snapToGrid w:val="0"/>
                </w:pPr>
              </w:pPrChange>
            </w:pPr>
            <w:ins w:id="2319" w:author="Haraguroicha Hsu" w:date="2013-06-30T04:49:00Z">
              <w:r w:rsidRPr="00D16A26">
                <w:t>HTML5</w:t>
              </w:r>
            </w:ins>
          </w:p>
        </w:tc>
        <w:tc>
          <w:tcPr>
            <w:tcW w:w="0" w:type="auto"/>
            <w:vAlign w:val="center"/>
            <w:tcPrChange w:id="2320" w:author="腹黒い茶" w:date="2013-07-08T12:03:00Z">
              <w:tcPr>
                <w:tcW w:w="0" w:type="auto"/>
                <w:vAlign w:val="center"/>
              </w:tcPr>
            </w:tcPrChange>
          </w:tcPr>
          <w:p w14:paraId="67EA2820" w14:textId="77777777" w:rsidR="008F7535" w:rsidRPr="00D16A26" w:rsidRDefault="008F7535">
            <w:pPr>
              <w:pStyle w:val="aff2"/>
              <w:ind w:firstLineChars="0" w:firstLine="0"/>
              <w:rPr>
                <w:ins w:id="2321" w:author="Haraguroicha Hsu" w:date="2013-06-30T04:49:00Z"/>
              </w:rPr>
              <w:pPrChange w:id="2322" w:author="腹黒い茶" w:date="2013-07-08T12:03:00Z">
                <w:pPr>
                  <w:pStyle w:val="aff2"/>
                  <w:adjustRightInd w:val="0"/>
                  <w:snapToGrid w:val="0"/>
                </w:pPr>
              </w:pPrChange>
            </w:pPr>
            <w:ins w:id="2323" w:author="Haraguroicha Hsu" w:date="2013-06-30T04:49:00Z">
              <w:r w:rsidRPr="00D16A26">
                <w:t>Flash</w:t>
              </w:r>
            </w:ins>
          </w:p>
        </w:tc>
      </w:tr>
      <w:tr w:rsidR="008F7535" w:rsidRPr="00D16A26" w14:paraId="31B89422" w14:textId="77777777" w:rsidTr="001F4B8F">
        <w:trPr>
          <w:jc w:val="center"/>
          <w:ins w:id="2324" w:author="Haraguroicha Hsu" w:date="2013-06-30T04:49:00Z"/>
          <w:trPrChange w:id="2325" w:author="腹黒い茶" w:date="2013-07-08T12:03:00Z">
            <w:trPr>
              <w:jc w:val="center"/>
            </w:trPr>
          </w:trPrChange>
        </w:trPr>
        <w:tc>
          <w:tcPr>
            <w:tcW w:w="0" w:type="auto"/>
            <w:vAlign w:val="center"/>
            <w:tcPrChange w:id="2326" w:author="腹黒い茶" w:date="2013-07-08T12:03:00Z">
              <w:tcPr>
                <w:tcW w:w="0" w:type="auto"/>
                <w:vAlign w:val="center"/>
              </w:tcPr>
            </w:tcPrChange>
          </w:tcPr>
          <w:p w14:paraId="60D97833" w14:textId="77777777" w:rsidR="008F7535" w:rsidRPr="00D16A26" w:rsidRDefault="008F7535">
            <w:pPr>
              <w:pStyle w:val="aff2"/>
              <w:ind w:firstLineChars="0" w:firstLine="0"/>
              <w:rPr>
                <w:ins w:id="2327" w:author="Haraguroicha Hsu" w:date="2013-06-30T04:49:00Z"/>
              </w:rPr>
              <w:pPrChange w:id="2328" w:author="腹黒い茶" w:date="2013-07-08T12:03:00Z">
                <w:pPr>
                  <w:pStyle w:val="aff2"/>
                </w:pPr>
              </w:pPrChange>
            </w:pPr>
            <w:ins w:id="2329" w:author="Haraguroicha Hsu" w:date="2013-06-30T04:49:00Z">
              <w:r w:rsidRPr="00D16A26">
                <w:t>行動裝置支援</w:t>
              </w:r>
              <w:r w:rsidRPr="00D16A26">
                <w:t>×</w:t>
              </w:r>
            </w:ins>
          </w:p>
        </w:tc>
        <w:tc>
          <w:tcPr>
            <w:tcW w:w="0" w:type="auto"/>
            <w:vAlign w:val="center"/>
            <w:tcPrChange w:id="2330" w:author="腹黒い茶" w:date="2013-07-08T12:03:00Z">
              <w:tcPr>
                <w:tcW w:w="0" w:type="auto"/>
                <w:vAlign w:val="center"/>
              </w:tcPr>
            </w:tcPrChange>
          </w:tcPr>
          <w:p w14:paraId="11E516BF" w14:textId="77777777" w:rsidR="008F7535" w:rsidRPr="00D16A26" w:rsidRDefault="008F7535">
            <w:pPr>
              <w:pStyle w:val="aff2"/>
              <w:ind w:firstLineChars="0" w:firstLine="0"/>
              <w:rPr>
                <w:ins w:id="2331" w:author="Haraguroicha Hsu" w:date="2013-06-30T04:49:00Z"/>
              </w:rPr>
              <w:pPrChange w:id="2332" w:author="腹黒い茶" w:date="2013-07-08T12:03:00Z">
                <w:pPr>
                  <w:pStyle w:val="aff2"/>
                  <w:adjustRightInd w:val="0"/>
                  <w:snapToGrid w:val="0"/>
                </w:pPr>
              </w:pPrChange>
            </w:pPr>
            <w:ins w:id="2333" w:author="Haraguroicha Hsu" w:date="2013-06-30T04:49:00Z">
              <w:r w:rsidRPr="00D16A26">
                <w:t>WAiSB</w:t>
              </w:r>
            </w:ins>
          </w:p>
        </w:tc>
        <w:tc>
          <w:tcPr>
            <w:tcW w:w="0" w:type="auto"/>
            <w:vAlign w:val="center"/>
            <w:tcPrChange w:id="2334" w:author="腹黒い茶" w:date="2013-07-08T12:03:00Z">
              <w:tcPr>
                <w:tcW w:w="0" w:type="auto"/>
                <w:vAlign w:val="center"/>
              </w:tcPr>
            </w:tcPrChange>
          </w:tcPr>
          <w:p w14:paraId="1CA6452D" w14:textId="77777777" w:rsidR="008F7535" w:rsidRPr="00D16A26" w:rsidRDefault="008F7535">
            <w:pPr>
              <w:pStyle w:val="aff2"/>
              <w:ind w:firstLineChars="0" w:firstLine="0"/>
              <w:rPr>
                <w:ins w:id="2335" w:author="Haraguroicha Hsu" w:date="2013-06-30T04:49:00Z"/>
              </w:rPr>
              <w:pPrChange w:id="2336" w:author="腹黒い茶" w:date="2013-07-08T12:03:00Z">
                <w:pPr>
                  <w:pStyle w:val="aff2"/>
                  <w:adjustRightInd w:val="0"/>
                  <w:snapToGrid w:val="0"/>
                </w:pPr>
              </w:pPrChange>
            </w:pPr>
            <w:ins w:id="2337" w:author="Haraguroicha Hsu" w:date="2013-06-30T04:49:00Z">
              <w:r w:rsidRPr="00D16A26">
                <w:t>4</w:t>
              </w:r>
            </w:ins>
          </w:p>
        </w:tc>
      </w:tr>
      <w:tr w:rsidR="008F7535" w:rsidRPr="00D16A26" w14:paraId="7B9C5832" w14:textId="77777777" w:rsidTr="001F4B8F">
        <w:trPr>
          <w:jc w:val="center"/>
          <w:ins w:id="2338" w:author="Haraguroicha Hsu" w:date="2013-06-30T04:49:00Z"/>
          <w:trPrChange w:id="2339" w:author="腹黒い茶" w:date="2013-07-08T12:03:00Z">
            <w:trPr>
              <w:jc w:val="center"/>
            </w:trPr>
          </w:trPrChange>
        </w:trPr>
        <w:tc>
          <w:tcPr>
            <w:tcW w:w="0" w:type="auto"/>
            <w:vAlign w:val="center"/>
            <w:tcPrChange w:id="2340" w:author="腹黒い茶" w:date="2013-07-08T12:03:00Z">
              <w:tcPr>
                <w:tcW w:w="0" w:type="auto"/>
                <w:vAlign w:val="center"/>
              </w:tcPr>
            </w:tcPrChange>
          </w:tcPr>
          <w:p w14:paraId="1117AC74" w14:textId="77777777" w:rsidR="008F7535" w:rsidRPr="00D16A26" w:rsidRDefault="008F7535">
            <w:pPr>
              <w:pStyle w:val="aff2"/>
              <w:ind w:firstLineChars="0" w:firstLine="0"/>
              <w:rPr>
                <w:ins w:id="2341" w:author="Haraguroicha Hsu" w:date="2013-06-30T04:49:00Z"/>
              </w:rPr>
              <w:pPrChange w:id="2342" w:author="腹黒い茶" w:date="2013-07-08T12:03:00Z">
                <w:pPr>
                  <w:pStyle w:val="aff2"/>
                </w:pPr>
              </w:pPrChange>
            </w:pPr>
            <w:ins w:id="2343" w:author="Haraguroicha Hsu" w:date="2013-06-30T04:49:00Z">
              <w:r w:rsidRPr="00D16A26">
                <w:t>遊戲主機支援度</w:t>
              </w:r>
              <w:r w:rsidRPr="00D16A26">
                <w:t>××</w:t>
              </w:r>
            </w:ins>
          </w:p>
        </w:tc>
        <w:tc>
          <w:tcPr>
            <w:tcW w:w="0" w:type="auto"/>
            <w:vAlign w:val="center"/>
            <w:tcPrChange w:id="2344" w:author="腹黒い茶" w:date="2013-07-08T12:03:00Z">
              <w:tcPr>
                <w:tcW w:w="0" w:type="auto"/>
                <w:vAlign w:val="center"/>
              </w:tcPr>
            </w:tcPrChange>
          </w:tcPr>
          <w:p w14:paraId="543F9849" w14:textId="77777777" w:rsidR="008F7535" w:rsidRPr="00D16A26" w:rsidRDefault="008F7535">
            <w:pPr>
              <w:pStyle w:val="aff2"/>
              <w:ind w:firstLineChars="0" w:firstLine="0"/>
              <w:rPr>
                <w:ins w:id="2345" w:author="Haraguroicha Hsu" w:date="2013-06-30T04:49:00Z"/>
              </w:rPr>
              <w:pPrChange w:id="2346" w:author="腹黒い茶" w:date="2013-07-08T12:03:00Z">
                <w:pPr>
                  <w:pStyle w:val="aff2"/>
                  <w:adjustRightInd w:val="0"/>
                  <w:snapToGrid w:val="0"/>
                </w:pPr>
              </w:pPrChange>
            </w:pPr>
            <w:ins w:id="2347" w:author="Haraguroicha Hsu" w:date="2013-06-30T04:49:00Z">
              <w:r w:rsidRPr="00D16A26">
                <w:t>XPW</w:t>
              </w:r>
            </w:ins>
          </w:p>
        </w:tc>
        <w:tc>
          <w:tcPr>
            <w:tcW w:w="0" w:type="auto"/>
            <w:vAlign w:val="center"/>
            <w:tcPrChange w:id="2348" w:author="腹黒い茶" w:date="2013-07-08T12:03:00Z">
              <w:tcPr>
                <w:tcW w:w="0" w:type="auto"/>
                <w:vAlign w:val="center"/>
              </w:tcPr>
            </w:tcPrChange>
          </w:tcPr>
          <w:p w14:paraId="26C20090" w14:textId="77777777" w:rsidR="008F7535" w:rsidRPr="00D16A26" w:rsidRDefault="008F7535">
            <w:pPr>
              <w:pStyle w:val="aff2"/>
              <w:ind w:firstLineChars="0" w:firstLine="0"/>
              <w:rPr>
                <w:ins w:id="2349" w:author="Haraguroicha Hsu" w:date="2013-06-30T04:49:00Z"/>
              </w:rPr>
              <w:pPrChange w:id="2350" w:author="腹黒い茶" w:date="2013-07-08T12:03:00Z">
                <w:pPr>
                  <w:pStyle w:val="aff2"/>
                  <w:adjustRightInd w:val="0"/>
                  <w:snapToGrid w:val="0"/>
                </w:pPr>
              </w:pPrChange>
            </w:pPr>
            <w:ins w:id="2351" w:author="Haraguroicha Hsu" w:date="2013-06-30T04:49:00Z">
              <w:r w:rsidRPr="00D16A26">
                <w:t>PW×××</w:t>
              </w:r>
            </w:ins>
          </w:p>
        </w:tc>
      </w:tr>
      <w:tr w:rsidR="008F7535" w:rsidRPr="00D16A26" w14:paraId="53EBD850" w14:textId="77777777" w:rsidTr="001F4B8F">
        <w:trPr>
          <w:jc w:val="center"/>
          <w:ins w:id="2352" w:author="Haraguroicha Hsu" w:date="2013-06-30T04:49:00Z"/>
          <w:trPrChange w:id="2353" w:author="腹黒い茶" w:date="2013-07-08T12:03:00Z">
            <w:trPr>
              <w:jc w:val="center"/>
            </w:trPr>
          </w:trPrChange>
        </w:trPr>
        <w:tc>
          <w:tcPr>
            <w:tcW w:w="0" w:type="auto"/>
            <w:vAlign w:val="center"/>
            <w:tcPrChange w:id="2354" w:author="腹黒い茶" w:date="2013-07-08T12:03:00Z">
              <w:tcPr>
                <w:tcW w:w="0" w:type="auto"/>
                <w:vAlign w:val="center"/>
              </w:tcPr>
            </w:tcPrChange>
          </w:tcPr>
          <w:p w14:paraId="37F065BC" w14:textId="77777777" w:rsidR="008F7535" w:rsidRPr="00D16A26" w:rsidRDefault="008F7535">
            <w:pPr>
              <w:pStyle w:val="aff2"/>
              <w:ind w:firstLineChars="0" w:firstLine="0"/>
              <w:rPr>
                <w:ins w:id="2355" w:author="Haraguroicha Hsu" w:date="2013-06-30T04:49:00Z"/>
              </w:rPr>
              <w:pPrChange w:id="2356" w:author="腹黒い茶" w:date="2013-07-08T12:03:00Z">
                <w:pPr>
                  <w:pStyle w:val="aff2"/>
                </w:pPr>
              </w:pPrChange>
            </w:pPr>
            <w:ins w:id="2357" w:author="Haraguroicha Hsu" w:date="2013-06-30T04:49:00Z">
              <w:r w:rsidRPr="00D16A26">
                <w:t>周邊設備存取能力</w:t>
              </w:r>
            </w:ins>
          </w:p>
        </w:tc>
        <w:tc>
          <w:tcPr>
            <w:tcW w:w="0" w:type="auto"/>
            <w:vAlign w:val="center"/>
            <w:tcPrChange w:id="2358" w:author="腹黒い茶" w:date="2013-07-08T12:03:00Z">
              <w:tcPr>
                <w:tcW w:w="0" w:type="auto"/>
                <w:vAlign w:val="center"/>
              </w:tcPr>
            </w:tcPrChange>
          </w:tcPr>
          <w:p w14:paraId="1C7BA29C" w14:textId="77777777" w:rsidR="008F7535" w:rsidRPr="00D16A26" w:rsidRDefault="008F7535">
            <w:pPr>
              <w:pStyle w:val="aff2"/>
              <w:ind w:firstLineChars="0" w:firstLine="0"/>
              <w:rPr>
                <w:ins w:id="2359" w:author="Haraguroicha Hsu" w:date="2013-06-30T04:49:00Z"/>
              </w:rPr>
              <w:pPrChange w:id="2360" w:author="腹黒い茶" w:date="2013-07-08T12:03:00Z">
                <w:pPr>
                  <w:pStyle w:val="aff2"/>
                  <w:widowControl w:val="0"/>
                  <w:adjustRightInd w:val="0"/>
                  <w:snapToGrid w:val="0"/>
                </w:pPr>
              </w:pPrChange>
            </w:pPr>
            <w:ins w:id="2361" w:author="Haraguroicha Hsu" w:date="2013-06-30T04:49:00Z">
              <w:r w:rsidRPr="00D16A26">
                <w:t>有限</w:t>
              </w:r>
            </w:ins>
          </w:p>
        </w:tc>
        <w:tc>
          <w:tcPr>
            <w:tcW w:w="0" w:type="auto"/>
            <w:vAlign w:val="center"/>
            <w:tcPrChange w:id="2362" w:author="腹黒い茶" w:date="2013-07-08T12:03:00Z">
              <w:tcPr>
                <w:tcW w:w="0" w:type="auto"/>
                <w:vAlign w:val="center"/>
              </w:tcPr>
            </w:tcPrChange>
          </w:tcPr>
          <w:p w14:paraId="4E19EED2" w14:textId="77777777" w:rsidR="008F7535" w:rsidRPr="00D16A26" w:rsidRDefault="008F7535">
            <w:pPr>
              <w:pStyle w:val="aff2"/>
              <w:ind w:firstLineChars="0" w:firstLine="0"/>
              <w:rPr>
                <w:ins w:id="2363" w:author="Haraguroicha Hsu" w:date="2013-06-30T04:49:00Z"/>
              </w:rPr>
              <w:pPrChange w:id="2364" w:author="腹黒い茶" w:date="2013-07-08T12:03:00Z">
                <w:pPr>
                  <w:pStyle w:val="aff2"/>
                  <w:adjustRightInd w:val="0"/>
                  <w:snapToGrid w:val="0"/>
                </w:pPr>
              </w:pPrChange>
            </w:pPr>
            <w:ins w:id="2365" w:author="Haraguroicha Hsu" w:date="2013-06-30T04:49:00Z">
              <w:r w:rsidRPr="00D16A26">
                <w:t>全部</w:t>
              </w:r>
            </w:ins>
          </w:p>
        </w:tc>
      </w:tr>
      <w:tr w:rsidR="008F7535" w:rsidRPr="00D16A26" w14:paraId="45ADB058" w14:textId="77777777" w:rsidTr="001F4B8F">
        <w:trPr>
          <w:jc w:val="center"/>
          <w:ins w:id="2366" w:author="Haraguroicha Hsu" w:date="2013-06-30T04:49:00Z"/>
          <w:trPrChange w:id="2367" w:author="腹黒い茶" w:date="2013-07-08T12:03:00Z">
            <w:trPr>
              <w:jc w:val="center"/>
            </w:trPr>
          </w:trPrChange>
        </w:trPr>
        <w:tc>
          <w:tcPr>
            <w:tcW w:w="0" w:type="auto"/>
            <w:vAlign w:val="center"/>
            <w:tcPrChange w:id="2368" w:author="腹黒い茶" w:date="2013-07-08T12:03:00Z">
              <w:tcPr>
                <w:tcW w:w="0" w:type="auto"/>
                <w:vAlign w:val="center"/>
              </w:tcPr>
            </w:tcPrChange>
          </w:tcPr>
          <w:p w14:paraId="19D64FBA" w14:textId="77777777" w:rsidR="008F7535" w:rsidRPr="00D16A26" w:rsidRDefault="008F7535">
            <w:pPr>
              <w:pStyle w:val="aff2"/>
              <w:ind w:firstLineChars="0" w:firstLine="0"/>
              <w:rPr>
                <w:ins w:id="2369" w:author="Haraguroicha Hsu" w:date="2013-06-30T04:49:00Z"/>
              </w:rPr>
              <w:pPrChange w:id="2370" w:author="腹黒い茶" w:date="2013-07-08T12:03:00Z">
                <w:pPr>
                  <w:pStyle w:val="aff2"/>
                </w:pPr>
              </w:pPrChange>
            </w:pPr>
            <w:ins w:id="2371" w:author="Haraguroicha Hsu" w:date="2013-06-30T04:49:00Z">
              <w:r w:rsidRPr="00D16A26">
                <w:t>字體擴充能力</w:t>
              </w:r>
            </w:ins>
          </w:p>
        </w:tc>
        <w:tc>
          <w:tcPr>
            <w:tcW w:w="0" w:type="auto"/>
            <w:vAlign w:val="center"/>
            <w:tcPrChange w:id="2372" w:author="腹黒い茶" w:date="2013-07-08T12:03:00Z">
              <w:tcPr>
                <w:tcW w:w="0" w:type="auto"/>
                <w:vAlign w:val="center"/>
              </w:tcPr>
            </w:tcPrChange>
          </w:tcPr>
          <w:p w14:paraId="4DBD642B" w14:textId="77777777" w:rsidR="008F7535" w:rsidRPr="00D16A26" w:rsidRDefault="008F7535">
            <w:pPr>
              <w:pStyle w:val="aff2"/>
              <w:ind w:firstLineChars="0" w:firstLine="0"/>
              <w:rPr>
                <w:ins w:id="2373" w:author="Haraguroicha Hsu" w:date="2013-06-30T04:49:00Z"/>
              </w:rPr>
              <w:pPrChange w:id="2374" w:author="腹黒い茶" w:date="2013-07-08T12:03:00Z">
                <w:pPr>
                  <w:pStyle w:val="aff2"/>
                  <w:widowControl w:val="0"/>
                  <w:adjustRightInd w:val="0"/>
                  <w:snapToGrid w:val="0"/>
                </w:pPr>
              </w:pPrChange>
            </w:pPr>
            <w:ins w:id="2375" w:author="Haraguroicha Hsu" w:date="2013-06-30T04:49:00Z">
              <w:r w:rsidRPr="00D16A26">
                <w:t>CSS 3</w:t>
              </w:r>
            </w:ins>
          </w:p>
        </w:tc>
        <w:tc>
          <w:tcPr>
            <w:tcW w:w="0" w:type="auto"/>
            <w:vAlign w:val="center"/>
            <w:tcPrChange w:id="2376" w:author="腹黒い茶" w:date="2013-07-08T12:03:00Z">
              <w:tcPr>
                <w:tcW w:w="0" w:type="auto"/>
                <w:vAlign w:val="center"/>
              </w:tcPr>
            </w:tcPrChange>
          </w:tcPr>
          <w:p w14:paraId="75B8980A" w14:textId="77777777" w:rsidR="008F7535" w:rsidRPr="00D16A26" w:rsidRDefault="008F7535">
            <w:pPr>
              <w:pStyle w:val="aff2"/>
              <w:ind w:firstLineChars="0" w:firstLine="0"/>
              <w:rPr>
                <w:ins w:id="2377" w:author="Haraguroicha Hsu" w:date="2013-06-30T04:49:00Z"/>
              </w:rPr>
              <w:pPrChange w:id="2378" w:author="腹黒い茶" w:date="2013-07-08T12:03:00Z">
                <w:pPr>
                  <w:pStyle w:val="aff2"/>
                  <w:adjustRightInd w:val="0"/>
                  <w:snapToGrid w:val="0"/>
                </w:pPr>
              </w:pPrChange>
            </w:pPr>
            <w:ins w:id="2379" w:author="Haraguroicha Hsu" w:date="2013-06-30T04:49:00Z">
              <w:r w:rsidRPr="00D16A26">
                <w:t>系統</w:t>
              </w:r>
              <w:r w:rsidRPr="00D16A26">
                <w:t>/</w:t>
              </w:r>
              <w:r w:rsidRPr="00D16A26">
                <w:t>內嵌</w:t>
              </w:r>
            </w:ins>
          </w:p>
        </w:tc>
      </w:tr>
      <w:tr w:rsidR="008F7535" w:rsidRPr="00D16A26" w14:paraId="4A56ADB6" w14:textId="77777777" w:rsidTr="001F4B8F">
        <w:trPr>
          <w:jc w:val="center"/>
          <w:ins w:id="2380" w:author="Haraguroicha Hsu" w:date="2013-06-30T04:49:00Z"/>
          <w:trPrChange w:id="2381" w:author="腹黒い茶" w:date="2013-07-08T12:03:00Z">
            <w:trPr>
              <w:jc w:val="center"/>
            </w:trPr>
          </w:trPrChange>
        </w:trPr>
        <w:tc>
          <w:tcPr>
            <w:tcW w:w="0" w:type="auto"/>
            <w:vAlign w:val="center"/>
            <w:tcPrChange w:id="2382" w:author="腹黒い茶" w:date="2013-07-08T12:03:00Z">
              <w:tcPr>
                <w:tcW w:w="0" w:type="auto"/>
                <w:vAlign w:val="center"/>
              </w:tcPr>
            </w:tcPrChange>
          </w:tcPr>
          <w:p w14:paraId="3352EB6C" w14:textId="77777777" w:rsidR="008F7535" w:rsidRPr="00D16A26" w:rsidRDefault="008F7535">
            <w:pPr>
              <w:pStyle w:val="aff2"/>
              <w:ind w:firstLineChars="0" w:firstLine="0"/>
              <w:rPr>
                <w:ins w:id="2383" w:author="Haraguroicha Hsu" w:date="2013-06-30T04:49:00Z"/>
              </w:rPr>
              <w:pPrChange w:id="2384" w:author="腹黒い茶" w:date="2013-07-08T12:03:00Z">
                <w:pPr>
                  <w:pStyle w:val="aff2"/>
                </w:pPr>
              </w:pPrChange>
            </w:pPr>
            <w:ins w:id="2385" w:author="Haraguroicha Hsu" w:date="2013-06-30T04:49:00Z">
              <w:r w:rsidRPr="00D16A26">
                <w:t>程式語言</w:t>
              </w:r>
              <w:r w:rsidRPr="00D16A26">
                <w:t>××××</w:t>
              </w:r>
            </w:ins>
          </w:p>
        </w:tc>
        <w:tc>
          <w:tcPr>
            <w:tcW w:w="0" w:type="auto"/>
            <w:vAlign w:val="center"/>
            <w:tcPrChange w:id="2386" w:author="腹黒い茶" w:date="2013-07-08T12:03:00Z">
              <w:tcPr>
                <w:tcW w:w="0" w:type="auto"/>
                <w:vAlign w:val="center"/>
              </w:tcPr>
            </w:tcPrChange>
          </w:tcPr>
          <w:p w14:paraId="0F1E64B4" w14:textId="77777777" w:rsidR="008F7535" w:rsidRPr="00D16A26" w:rsidRDefault="008F7535">
            <w:pPr>
              <w:pStyle w:val="aff2"/>
              <w:ind w:firstLineChars="0" w:firstLine="0"/>
              <w:rPr>
                <w:ins w:id="2387" w:author="Haraguroicha Hsu" w:date="2013-06-30T04:49:00Z"/>
              </w:rPr>
              <w:pPrChange w:id="2388" w:author="腹黒い茶" w:date="2013-07-08T12:03:00Z">
                <w:pPr>
                  <w:pStyle w:val="aff2"/>
                  <w:adjustRightInd w:val="0"/>
                  <w:snapToGrid w:val="0"/>
                </w:pPr>
              </w:pPrChange>
            </w:pPr>
            <w:ins w:id="2389" w:author="Haraguroicha Hsu" w:date="2013-06-30T04:49:00Z">
              <w:r w:rsidRPr="00D16A26">
                <w:t>JS</w:t>
              </w:r>
            </w:ins>
          </w:p>
        </w:tc>
        <w:tc>
          <w:tcPr>
            <w:tcW w:w="0" w:type="auto"/>
            <w:vAlign w:val="center"/>
            <w:tcPrChange w:id="2390" w:author="腹黒い茶" w:date="2013-07-08T12:03:00Z">
              <w:tcPr>
                <w:tcW w:w="0" w:type="auto"/>
                <w:vAlign w:val="center"/>
              </w:tcPr>
            </w:tcPrChange>
          </w:tcPr>
          <w:p w14:paraId="1C0A1865" w14:textId="77777777" w:rsidR="008F7535" w:rsidRPr="00D16A26" w:rsidRDefault="008F7535">
            <w:pPr>
              <w:pStyle w:val="aff2"/>
              <w:ind w:firstLineChars="0" w:firstLine="0"/>
              <w:rPr>
                <w:ins w:id="2391" w:author="Haraguroicha Hsu" w:date="2013-06-30T04:49:00Z"/>
              </w:rPr>
              <w:pPrChange w:id="2392" w:author="腹黒い茶" w:date="2013-07-08T12:03:00Z">
                <w:pPr>
                  <w:pStyle w:val="aff2"/>
                  <w:adjustRightInd w:val="0"/>
                  <w:snapToGrid w:val="0"/>
                </w:pPr>
              </w:pPrChange>
            </w:pPr>
            <w:ins w:id="2393" w:author="Haraguroicha Hsu" w:date="2013-06-30T04:49:00Z">
              <w:r w:rsidRPr="00D16A26">
                <w:t>AS, PB</w:t>
              </w:r>
            </w:ins>
          </w:p>
        </w:tc>
      </w:tr>
      <w:tr w:rsidR="008F7535" w:rsidRPr="00D16A26" w14:paraId="6D999AE4" w14:textId="77777777" w:rsidTr="001F4B8F">
        <w:trPr>
          <w:jc w:val="center"/>
          <w:ins w:id="2394" w:author="Haraguroicha Hsu" w:date="2013-06-30T04:49:00Z"/>
          <w:trPrChange w:id="2395" w:author="腹黒い茶" w:date="2013-07-08T12:03:00Z">
            <w:trPr>
              <w:jc w:val="center"/>
            </w:trPr>
          </w:trPrChange>
        </w:trPr>
        <w:tc>
          <w:tcPr>
            <w:tcW w:w="0" w:type="auto"/>
            <w:vAlign w:val="center"/>
            <w:tcPrChange w:id="2396" w:author="腹黒い茶" w:date="2013-07-08T12:03:00Z">
              <w:tcPr>
                <w:tcW w:w="0" w:type="auto"/>
                <w:vAlign w:val="center"/>
              </w:tcPr>
            </w:tcPrChange>
          </w:tcPr>
          <w:p w14:paraId="7A5302D8" w14:textId="77777777" w:rsidR="008F7535" w:rsidRPr="00D16A26" w:rsidRDefault="008F7535">
            <w:pPr>
              <w:pStyle w:val="aff2"/>
              <w:ind w:firstLineChars="0" w:firstLine="0"/>
              <w:rPr>
                <w:ins w:id="2397" w:author="Haraguroicha Hsu" w:date="2013-06-30T04:49:00Z"/>
              </w:rPr>
              <w:pPrChange w:id="2398" w:author="腹黒い茶" w:date="2013-07-08T12:03:00Z">
                <w:pPr>
                  <w:pStyle w:val="aff2"/>
                </w:pPr>
              </w:pPrChange>
            </w:pPr>
            <w:ins w:id="2399" w:author="Haraguroicha Hsu" w:date="2013-06-30T04:49:00Z">
              <w:r w:rsidRPr="00D16A26">
                <w:t>多媒體格式支援度</w:t>
              </w:r>
            </w:ins>
          </w:p>
        </w:tc>
        <w:tc>
          <w:tcPr>
            <w:tcW w:w="0" w:type="auto"/>
            <w:vAlign w:val="center"/>
            <w:tcPrChange w:id="2400" w:author="腹黒い茶" w:date="2013-07-08T12:03:00Z">
              <w:tcPr>
                <w:tcW w:w="0" w:type="auto"/>
                <w:vAlign w:val="center"/>
              </w:tcPr>
            </w:tcPrChange>
          </w:tcPr>
          <w:p w14:paraId="5DA10F9A" w14:textId="77777777" w:rsidR="008F7535" w:rsidRPr="00D16A26" w:rsidRDefault="008F7535">
            <w:pPr>
              <w:pStyle w:val="aff2"/>
              <w:ind w:firstLineChars="0" w:firstLine="0"/>
              <w:rPr>
                <w:ins w:id="2401" w:author="Haraguroicha Hsu" w:date="2013-06-30T04:49:00Z"/>
              </w:rPr>
              <w:pPrChange w:id="2402" w:author="腹黒い茶" w:date="2013-07-08T12:03:00Z">
                <w:pPr>
                  <w:pStyle w:val="aff2"/>
                  <w:adjustRightInd w:val="0"/>
                  <w:snapToGrid w:val="0"/>
                </w:pPr>
              </w:pPrChange>
            </w:pPr>
            <w:ins w:id="2403" w:author="Haraguroicha Hsu" w:date="2013-06-30T04:49:00Z">
              <w:r w:rsidRPr="00D16A26">
                <w:t>受限</w:t>
              </w:r>
            </w:ins>
          </w:p>
        </w:tc>
        <w:tc>
          <w:tcPr>
            <w:tcW w:w="0" w:type="auto"/>
            <w:vAlign w:val="center"/>
            <w:tcPrChange w:id="2404" w:author="腹黒い茶" w:date="2013-07-08T12:03:00Z">
              <w:tcPr>
                <w:tcW w:w="0" w:type="auto"/>
                <w:vAlign w:val="center"/>
              </w:tcPr>
            </w:tcPrChange>
          </w:tcPr>
          <w:p w14:paraId="06E07FF5" w14:textId="77777777" w:rsidR="008F7535" w:rsidRPr="00D16A26" w:rsidRDefault="008F7535">
            <w:pPr>
              <w:pStyle w:val="aff2"/>
              <w:ind w:firstLineChars="0" w:firstLine="0"/>
              <w:rPr>
                <w:ins w:id="2405" w:author="Haraguroicha Hsu" w:date="2013-06-30T04:49:00Z"/>
              </w:rPr>
              <w:pPrChange w:id="2406" w:author="腹黒い茶" w:date="2013-07-08T12:03:00Z">
                <w:pPr>
                  <w:pStyle w:val="aff2"/>
                  <w:adjustRightInd w:val="0"/>
                  <w:snapToGrid w:val="0"/>
                </w:pPr>
              </w:pPrChange>
            </w:pPr>
            <w:ins w:id="2407" w:author="Haraguroicha Hsu" w:date="2013-06-30T04:49:00Z">
              <w:r w:rsidRPr="00D16A26">
                <w:t>廣</w:t>
              </w:r>
            </w:ins>
          </w:p>
        </w:tc>
      </w:tr>
      <w:tr w:rsidR="008F7535" w:rsidRPr="00D16A26" w14:paraId="683A4E0E" w14:textId="77777777" w:rsidTr="001F4B8F">
        <w:trPr>
          <w:jc w:val="center"/>
          <w:ins w:id="2408" w:author="Haraguroicha Hsu" w:date="2013-06-30T04:49:00Z"/>
          <w:trPrChange w:id="2409" w:author="腹黒い茶" w:date="2013-07-08T12:03:00Z">
            <w:trPr>
              <w:jc w:val="center"/>
            </w:trPr>
          </w:trPrChange>
        </w:trPr>
        <w:tc>
          <w:tcPr>
            <w:tcW w:w="0" w:type="auto"/>
            <w:vAlign w:val="center"/>
            <w:tcPrChange w:id="2410" w:author="腹黒い茶" w:date="2013-07-08T12:03:00Z">
              <w:tcPr>
                <w:tcW w:w="0" w:type="auto"/>
                <w:vAlign w:val="center"/>
              </w:tcPr>
            </w:tcPrChange>
          </w:tcPr>
          <w:p w14:paraId="38D80235" w14:textId="77777777" w:rsidR="008F7535" w:rsidRPr="00D16A26" w:rsidRDefault="008F7535">
            <w:pPr>
              <w:pStyle w:val="aff2"/>
              <w:ind w:firstLineChars="0" w:firstLine="0"/>
              <w:rPr>
                <w:ins w:id="2411" w:author="Haraguroicha Hsu" w:date="2013-06-30T04:49:00Z"/>
              </w:rPr>
              <w:pPrChange w:id="2412" w:author="腹黒い茶" w:date="2013-07-08T12:03:00Z">
                <w:pPr>
                  <w:pStyle w:val="aff2"/>
                </w:pPr>
              </w:pPrChange>
            </w:pPr>
            <w:ins w:id="2413" w:author="Haraguroicha Hsu" w:date="2013-06-30T04:49:00Z">
              <w:r w:rsidRPr="00D16A26">
                <w:t>離線能力</w:t>
              </w:r>
            </w:ins>
          </w:p>
        </w:tc>
        <w:tc>
          <w:tcPr>
            <w:tcW w:w="0" w:type="auto"/>
            <w:vAlign w:val="center"/>
            <w:tcPrChange w:id="2414" w:author="腹黒い茶" w:date="2013-07-08T12:03:00Z">
              <w:tcPr>
                <w:tcW w:w="0" w:type="auto"/>
                <w:vAlign w:val="center"/>
              </w:tcPr>
            </w:tcPrChange>
          </w:tcPr>
          <w:p w14:paraId="51D97BF3" w14:textId="77777777" w:rsidR="008F7535" w:rsidRPr="00D16A26" w:rsidRDefault="008F7535">
            <w:pPr>
              <w:pStyle w:val="aff2"/>
              <w:ind w:firstLineChars="0" w:firstLine="0"/>
              <w:rPr>
                <w:ins w:id="2415" w:author="Haraguroicha Hsu" w:date="2013-06-30T04:49:00Z"/>
              </w:rPr>
              <w:pPrChange w:id="2416" w:author="腹黒い茶" w:date="2013-07-08T12:03:00Z">
                <w:pPr>
                  <w:pStyle w:val="aff2"/>
                  <w:adjustRightInd w:val="0"/>
                  <w:snapToGrid w:val="0"/>
                </w:pPr>
              </w:pPrChange>
            </w:pPr>
            <w:ins w:id="2417" w:author="Haraguroicha Hsu" w:date="2013-06-30T04:49:00Z">
              <w:r w:rsidRPr="00D16A26">
                <w:t>依賴瀏覽器</w:t>
              </w:r>
            </w:ins>
          </w:p>
        </w:tc>
        <w:tc>
          <w:tcPr>
            <w:tcW w:w="0" w:type="auto"/>
            <w:vAlign w:val="center"/>
            <w:tcPrChange w:id="2418" w:author="腹黒い茶" w:date="2013-07-08T12:03:00Z">
              <w:tcPr>
                <w:tcW w:w="0" w:type="auto"/>
                <w:vAlign w:val="center"/>
              </w:tcPr>
            </w:tcPrChange>
          </w:tcPr>
          <w:p w14:paraId="1F750B2C" w14:textId="77777777" w:rsidR="008F7535" w:rsidRPr="00D16A26" w:rsidRDefault="008F7535">
            <w:pPr>
              <w:pStyle w:val="aff2"/>
              <w:ind w:firstLineChars="0" w:firstLine="0"/>
              <w:rPr>
                <w:ins w:id="2419" w:author="Haraguroicha Hsu" w:date="2013-06-30T04:49:00Z"/>
              </w:rPr>
              <w:pPrChange w:id="2420" w:author="腹黒い茶" w:date="2013-07-08T12:03:00Z">
                <w:pPr>
                  <w:pStyle w:val="aff2"/>
                  <w:adjustRightInd w:val="0"/>
                  <w:snapToGrid w:val="0"/>
                </w:pPr>
              </w:pPrChange>
            </w:pPr>
            <w:ins w:id="2421" w:author="Haraguroicha Hsu" w:date="2013-06-30T04:49:00Z">
              <w:r w:rsidRPr="00D16A26">
                <w:t>系統儲存</w:t>
              </w:r>
            </w:ins>
          </w:p>
        </w:tc>
      </w:tr>
      <w:tr w:rsidR="008F7535" w:rsidRPr="00D16A26" w14:paraId="03C8F4C0" w14:textId="77777777" w:rsidTr="001F4B8F">
        <w:trPr>
          <w:jc w:val="center"/>
          <w:ins w:id="2422" w:author="Haraguroicha Hsu" w:date="2013-06-30T04:49:00Z"/>
          <w:trPrChange w:id="2423" w:author="腹黒い茶" w:date="2013-07-08T12:03:00Z">
            <w:trPr>
              <w:jc w:val="center"/>
            </w:trPr>
          </w:trPrChange>
        </w:trPr>
        <w:tc>
          <w:tcPr>
            <w:tcW w:w="0" w:type="auto"/>
            <w:vAlign w:val="center"/>
            <w:tcPrChange w:id="2424" w:author="腹黒い茶" w:date="2013-07-08T12:03:00Z">
              <w:tcPr>
                <w:tcW w:w="0" w:type="auto"/>
                <w:vAlign w:val="center"/>
              </w:tcPr>
            </w:tcPrChange>
          </w:tcPr>
          <w:p w14:paraId="1FD15C55" w14:textId="77777777" w:rsidR="008F7535" w:rsidRPr="00D16A26" w:rsidRDefault="008F7535">
            <w:pPr>
              <w:pStyle w:val="aff2"/>
              <w:ind w:firstLineChars="0" w:firstLine="0"/>
              <w:rPr>
                <w:ins w:id="2425" w:author="Haraguroicha Hsu" w:date="2013-06-30T04:49:00Z"/>
              </w:rPr>
              <w:pPrChange w:id="2426" w:author="腹黒い茶" w:date="2013-07-08T12:03:00Z">
                <w:pPr>
                  <w:pStyle w:val="aff2"/>
                </w:pPr>
              </w:pPrChange>
            </w:pPr>
            <w:ins w:id="2427" w:author="Haraguroicha Hsu" w:date="2013-06-30T04:49:00Z">
              <w:r w:rsidRPr="00D16A26">
                <w:t>大型資料處裡</w:t>
              </w:r>
            </w:ins>
          </w:p>
        </w:tc>
        <w:tc>
          <w:tcPr>
            <w:tcW w:w="0" w:type="auto"/>
            <w:vAlign w:val="center"/>
            <w:tcPrChange w:id="2428" w:author="腹黒い茶" w:date="2013-07-08T12:03:00Z">
              <w:tcPr>
                <w:tcW w:w="0" w:type="auto"/>
                <w:vAlign w:val="center"/>
              </w:tcPr>
            </w:tcPrChange>
          </w:tcPr>
          <w:p w14:paraId="3DCFFC46" w14:textId="77777777" w:rsidR="008F7535" w:rsidRPr="00D16A26" w:rsidRDefault="008F7535">
            <w:pPr>
              <w:pStyle w:val="aff2"/>
              <w:ind w:firstLineChars="0" w:firstLine="0"/>
              <w:rPr>
                <w:ins w:id="2429" w:author="Haraguroicha Hsu" w:date="2013-06-30T04:49:00Z"/>
              </w:rPr>
              <w:pPrChange w:id="2430" w:author="腹黒い茶" w:date="2013-07-08T12:03:00Z">
                <w:pPr>
                  <w:pStyle w:val="aff2"/>
                  <w:adjustRightInd w:val="0"/>
                  <w:snapToGrid w:val="0"/>
                </w:pPr>
              </w:pPrChange>
            </w:pPr>
            <w:ins w:id="2431" w:author="Haraguroicha Hsu" w:date="2013-06-30T04:49:00Z">
              <w:r w:rsidRPr="00D16A26">
                <w:t>依賴瀏覽器</w:t>
              </w:r>
            </w:ins>
          </w:p>
        </w:tc>
        <w:tc>
          <w:tcPr>
            <w:tcW w:w="0" w:type="auto"/>
            <w:vAlign w:val="center"/>
            <w:tcPrChange w:id="2432" w:author="腹黒い茶" w:date="2013-07-08T12:03:00Z">
              <w:tcPr>
                <w:tcW w:w="0" w:type="auto"/>
                <w:vAlign w:val="center"/>
              </w:tcPr>
            </w:tcPrChange>
          </w:tcPr>
          <w:p w14:paraId="6F0DE9A3" w14:textId="77777777" w:rsidR="008F7535" w:rsidRPr="00D16A26" w:rsidRDefault="008F7535">
            <w:pPr>
              <w:pStyle w:val="aff2"/>
              <w:ind w:firstLineChars="0" w:firstLine="0"/>
              <w:rPr>
                <w:ins w:id="2433" w:author="Haraguroicha Hsu" w:date="2013-06-30T04:49:00Z"/>
              </w:rPr>
              <w:pPrChange w:id="2434" w:author="腹黒い茶" w:date="2013-07-08T12:03:00Z">
                <w:pPr>
                  <w:pStyle w:val="aff2"/>
                  <w:widowControl w:val="0"/>
                  <w:adjustRightInd w:val="0"/>
                  <w:snapToGrid w:val="0"/>
                </w:pPr>
              </w:pPrChange>
            </w:pPr>
            <w:ins w:id="2435" w:author="Haraguroicha Hsu" w:date="2013-06-30T04:49:00Z">
              <w:r w:rsidRPr="00D16A26">
                <w:t>內建</w:t>
              </w:r>
              <w:r w:rsidRPr="00D16A26">
                <w:t>/</w:t>
              </w:r>
              <w:r w:rsidRPr="00D16A26">
                <w:t>串流</w:t>
              </w:r>
            </w:ins>
          </w:p>
        </w:tc>
      </w:tr>
      <w:tr w:rsidR="008F7535" w:rsidRPr="00D16A26" w14:paraId="6B448F22" w14:textId="77777777" w:rsidTr="001F4B8F">
        <w:trPr>
          <w:jc w:val="center"/>
          <w:ins w:id="2436" w:author="Haraguroicha Hsu" w:date="2013-06-30T04:49:00Z"/>
          <w:trPrChange w:id="2437" w:author="腹黒い茶" w:date="2013-07-08T12:03:00Z">
            <w:trPr>
              <w:jc w:val="center"/>
            </w:trPr>
          </w:trPrChange>
        </w:trPr>
        <w:tc>
          <w:tcPr>
            <w:tcW w:w="0" w:type="auto"/>
            <w:vAlign w:val="center"/>
            <w:tcPrChange w:id="2438" w:author="腹黒い茶" w:date="2013-07-08T12:03:00Z">
              <w:tcPr>
                <w:tcW w:w="0" w:type="auto"/>
                <w:vAlign w:val="center"/>
              </w:tcPr>
            </w:tcPrChange>
          </w:tcPr>
          <w:p w14:paraId="4F6217D5" w14:textId="77777777" w:rsidR="008F7535" w:rsidRPr="00D16A26" w:rsidRDefault="008F7535">
            <w:pPr>
              <w:pStyle w:val="aff2"/>
              <w:ind w:firstLineChars="0" w:firstLine="0"/>
              <w:rPr>
                <w:ins w:id="2439" w:author="Haraguroicha Hsu" w:date="2013-06-30T04:49:00Z"/>
              </w:rPr>
              <w:pPrChange w:id="2440" w:author="腹黒い茶" w:date="2013-07-08T12:03:00Z">
                <w:pPr>
                  <w:pStyle w:val="aff2"/>
                </w:pPr>
              </w:pPrChange>
            </w:pPr>
            <w:ins w:id="2441" w:author="Haraguroicha Hsu" w:date="2013-06-30T04:49:00Z">
              <w:r w:rsidRPr="00D16A26">
                <w:t>運算能力</w:t>
              </w:r>
            </w:ins>
          </w:p>
        </w:tc>
        <w:tc>
          <w:tcPr>
            <w:tcW w:w="0" w:type="auto"/>
            <w:vAlign w:val="center"/>
            <w:tcPrChange w:id="2442" w:author="腹黒い茶" w:date="2013-07-08T12:03:00Z">
              <w:tcPr>
                <w:tcW w:w="0" w:type="auto"/>
                <w:vAlign w:val="center"/>
              </w:tcPr>
            </w:tcPrChange>
          </w:tcPr>
          <w:p w14:paraId="0139150F" w14:textId="77777777" w:rsidR="008F7535" w:rsidRPr="00D16A26" w:rsidRDefault="008F7535">
            <w:pPr>
              <w:pStyle w:val="aff2"/>
              <w:ind w:firstLineChars="0" w:firstLine="0"/>
              <w:rPr>
                <w:ins w:id="2443" w:author="Haraguroicha Hsu" w:date="2013-06-30T04:49:00Z"/>
              </w:rPr>
              <w:pPrChange w:id="2444" w:author="腹黒い茶" w:date="2013-07-08T12:03:00Z">
                <w:pPr>
                  <w:pStyle w:val="aff2"/>
                  <w:widowControl w:val="0"/>
                  <w:adjustRightInd w:val="0"/>
                  <w:snapToGrid w:val="0"/>
                </w:pPr>
              </w:pPrChange>
            </w:pPr>
            <w:ins w:id="2445" w:author="Haraguroicha Hsu" w:date="2013-06-30T04:49:00Z">
              <w:r w:rsidRPr="00D16A26">
                <w:t>依賴瀏覽器</w:t>
              </w:r>
            </w:ins>
          </w:p>
        </w:tc>
        <w:tc>
          <w:tcPr>
            <w:tcW w:w="0" w:type="auto"/>
            <w:vAlign w:val="center"/>
            <w:tcPrChange w:id="2446" w:author="腹黒い茶" w:date="2013-07-08T12:03:00Z">
              <w:tcPr>
                <w:tcW w:w="0" w:type="auto"/>
                <w:vAlign w:val="center"/>
              </w:tcPr>
            </w:tcPrChange>
          </w:tcPr>
          <w:p w14:paraId="05E9894A" w14:textId="77777777" w:rsidR="008F7535" w:rsidRPr="00D16A26" w:rsidRDefault="008F7535">
            <w:pPr>
              <w:pStyle w:val="aff2"/>
              <w:ind w:firstLineChars="0" w:firstLine="0"/>
              <w:rPr>
                <w:ins w:id="2447" w:author="Haraguroicha Hsu" w:date="2013-06-30T04:49:00Z"/>
              </w:rPr>
              <w:pPrChange w:id="2448" w:author="腹黒い茶" w:date="2013-07-08T12:03:00Z">
                <w:pPr>
                  <w:pStyle w:val="aff2"/>
                  <w:adjustRightInd w:val="0"/>
                  <w:snapToGrid w:val="0"/>
                </w:pPr>
              </w:pPrChange>
            </w:pPr>
            <w:ins w:id="2449" w:author="Haraguroicha Hsu" w:date="2013-06-30T04:49:00Z">
              <w:r w:rsidRPr="00D16A26">
                <w:t>普</w:t>
              </w:r>
            </w:ins>
          </w:p>
        </w:tc>
      </w:tr>
      <w:tr w:rsidR="008F7535" w:rsidRPr="00D16A26" w14:paraId="516293CB" w14:textId="77777777" w:rsidTr="001F4B8F">
        <w:trPr>
          <w:jc w:val="center"/>
          <w:ins w:id="2450" w:author="Haraguroicha Hsu" w:date="2013-06-30T04:49:00Z"/>
          <w:trPrChange w:id="2451" w:author="腹黒い茶" w:date="2013-07-08T12:03:00Z">
            <w:trPr>
              <w:jc w:val="center"/>
            </w:trPr>
          </w:trPrChange>
        </w:trPr>
        <w:tc>
          <w:tcPr>
            <w:tcW w:w="0" w:type="auto"/>
            <w:vAlign w:val="center"/>
            <w:tcPrChange w:id="2452" w:author="腹黒い茶" w:date="2013-07-08T12:03:00Z">
              <w:tcPr>
                <w:tcW w:w="0" w:type="auto"/>
                <w:vAlign w:val="center"/>
              </w:tcPr>
            </w:tcPrChange>
          </w:tcPr>
          <w:p w14:paraId="4033F9FB" w14:textId="77777777" w:rsidR="008F7535" w:rsidRPr="00D16A26" w:rsidRDefault="008F7535">
            <w:pPr>
              <w:pStyle w:val="aff2"/>
              <w:ind w:firstLineChars="0" w:firstLine="0"/>
              <w:rPr>
                <w:ins w:id="2453" w:author="Haraguroicha Hsu" w:date="2013-06-30T04:49:00Z"/>
              </w:rPr>
              <w:pPrChange w:id="2454" w:author="腹黒い茶" w:date="2013-07-08T12:03:00Z">
                <w:pPr>
                  <w:pStyle w:val="aff2"/>
                </w:pPr>
              </w:pPrChange>
            </w:pPr>
            <w:ins w:id="2455" w:author="Haraguroicha Hsu" w:date="2013-06-30T04:49:00Z">
              <w:r w:rsidRPr="00D16A26">
                <w:t>電源續航力</w:t>
              </w:r>
            </w:ins>
          </w:p>
        </w:tc>
        <w:tc>
          <w:tcPr>
            <w:tcW w:w="0" w:type="auto"/>
            <w:vAlign w:val="center"/>
            <w:tcPrChange w:id="2456" w:author="腹黒い茶" w:date="2013-07-08T12:03:00Z">
              <w:tcPr>
                <w:tcW w:w="0" w:type="auto"/>
                <w:vAlign w:val="center"/>
              </w:tcPr>
            </w:tcPrChange>
          </w:tcPr>
          <w:p w14:paraId="2509D8B1" w14:textId="77777777" w:rsidR="008F7535" w:rsidRPr="00D16A26" w:rsidRDefault="008F7535">
            <w:pPr>
              <w:pStyle w:val="aff2"/>
              <w:ind w:firstLineChars="0" w:firstLine="0"/>
              <w:rPr>
                <w:ins w:id="2457" w:author="Haraguroicha Hsu" w:date="2013-06-30T04:49:00Z"/>
              </w:rPr>
              <w:pPrChange w:id="2458" w:author="腹黒い茶" w:date="2013-07-08T12:03:00Z">
                <w:pPr>
                  <w:pStyle w:val="aff2"/>
                  <w:adjustRightInd w:val="0"/>
                  <w:snapToGrid w:val="0"/>
                </w:pPr>
              </w:pPrChange>
            </w:pPr>
            <w:ins w:id="2459" w:author="Haraguroicha Hsu" w:date="2013-06-30T04:49:00Z">
              <w:r w:rsidRPr="00D16A26">
                <w:t>佳</w:t>
              </w:r>
            </w:ins>
          </w:p>
        </w:tc>
        <w:tc>
          <w:tcPr>
            <w:tcW w:w="0" w:type="auto"/>
            <w:vAlign w:val="center"/>
            <w:tcPrChange w:id="2460" w:author="腹黒い茶" w:date="2013-07-08T12:03:00Z">
              <w:tcPr>
                <w:tcW w:w="0" w:type="auto"/>
                <w:vAlign w:val="center"/>
              </w:tcPr>
            </w:tcPrChange>
          </w:tcPr>
          <w:p w14:paraId="05CAD539" w14:textId="77777777" w:rsidR="008F7535" w:rsidRPr="00D16A26" w:rsidRDefault="008F7535">
            <w:pPr>
              <w:pStyle w:val="aff2"/>
              <w:ind w:firstLineChars="0" w:firstLine="0"/>
              <w:rPr>
                <w:ins w:id="2461" w:author="Haraguroicha Hsu" w:date="2013-06-30T04:49:00Z"/>
              </w:rPr>
              <w:pPrChange w:id="2462" w:author="腹黒い茶" w:date="2013-07-08T12:03:00Z">
                <w:pPr>
                  <w:pStyle w:val="aff2"/>
                  <w:adjustRightInd w:val="0"/>
                  <w:snapToGrid w:val="0"/>
                </w:pPr>
              </w:pPrChange>
            </w:pPr>
            <w:ins w:id="2463" w:author="Haraguroicha Hsu" w:date="2013-06-30T04:49:00Z">
              <w:r w:rsidRPr="00D16A26">
                <w:t>差</w:t>
              </w:r>
            </w:ins>
          </w:p>
        </w:tc>
      </w:tr>
    </w:tbl>
    <w:p w14:paraId="4DCCB367" w14:textId="77777777" w:rsidR="008F7535" w:rsidRDefault="008F7535" w:rsidP="001F4B8F">
      <w:pPr>
        <w:pStyle w:val="aff2"/>
        <w:rPr>
          <w:ins w:id="2464" w:author="Haraguroicha Hsu" w:date="2013-06-30T04:49:00Z"/>
        </w:rPr>
      </w:pPr>
      <w:ins w:id="2465" w:author="Haraguroicha Hsu" w:date="2013-06-30T04:49:00Z">
        <w:r>
          <w:rPr>
            <w:rFonts w:hint="eastAsia"/>
          </w:rPr>
          <w:t>(</w:t>
        </w:r>
        <w:r>
          <w:rPr>
            <w:rFonts w:hint="eastAsia"/>
          </w:rPr>
          <w:t>本研究整理</w:t>
        </w:r>
        <w:r>
          <w:rPr>
            <w:rFonts w:hint="eastAsia"/>
          </w:rPr>
          <w:t>)</w:t>
        </w:r>
      </w:ins>
    </w:p>
    <w:p w14:paraId="410B5C65" w14:textId="77777777" w:rsidR="008F7535" w:rsidRDefault="008F7535" w:rsidP="001F4B8F">
      <w:pPr>
        <w:pStyle w:val="aff2"/>
        <w:rPr>
          <w:ins w:id="2466" w:author="Haraguroicha Hsu" w:date="2013-06-30T04:49:00Z"/>
        </w:rPr>
      </w:pPr>
      <w:ins w:id="2467" w:author="Haraguroicha Hsu" w:date="2013-06-30T04:49:00Z">
        <w:r>
          <w:rPr>
            <w:rFonts w:hint="eastAsia"/>
          </w:rPr>
          <w:t>×</w:t>
        </w:r>
        <w:r>
          <w:rPr>
            <w:rFonts w:hint="eastAsia"/>
          </w:rPr>
          <w:t>: W=Windows Phone 8+, A=Android 2.3+, i=iOS 6+, S=Symbian Belle+, B=BlackBerry OS 7+, 4=Android 4.0</w:t>
        </w:r>
        <w:r>
          <w:rPr>
            <w:rFonts w:hint="eastAsia"/>
          </w:rPr>
          <w:t>以下</w:t>
        </w:r>
      </w:ins>
    </w:p>
    <w:p w14:paraId="6BE470B2" w14:textId="77777777" w:rsidR="008F7535" w:rsidRDefault="008F7535">
      <w:pPr>
        <w:pStyle w:val="aff2"/>
        <w:rPr>
          <w:ins w:id="2468" w:author="Haraguroicha Hsu" w:date="2013-06-30T04:49:00Z"/>
        </w:rPr>
      </w:pPr>
      <w:ins w:id="2469" w:author="Haraguroicha Hsu" w:date="2013-06-30T04:49:00Z">
        <w:r>
          <w:rPr>
            <w:rFonts w:hint="eastAsia"/>
          </w:rPr>
          <w:t>××</w:t>
        </w:r>
        <w:r>
          <w:t>: X=Xbox 360, P=Play Station 3, W=Nintendo Wii</w:t>
        </w:r>
      </w:ins>
    </w:p>
    <w:p w14:paraId="35C44CFC" w14:textId="77777777" w:rsidR="008F7535" w:rsidRDefault="008F7535">
      <w:pPr>
        <w:pStyle w:val="aff2"/>
        <w:rPr>
          <w:ins w:id="2470" w:author="Haraguroicha Hsu" w:date="2013-06-30T04:49:00Z"/>
        </w:rPr>
      </w:pPr>
      <w:ins w:id="2471" w:author="Haraguroicha Hsu" w:date="2013-06-30T04:49:00Z">
        <w:r>
          <w:rPr>
            <w:rFonts w:hint="eastAsia"/>
          </w:rPr>
          <w:t>×××</w:t>
        </w:r>
        <w:r>
          <w:rPr>
            <w:rFonts w:hint="eastAsia"/>
          </w:rPr>
          <w:t xml:space="preserve">: </w:t>
        </w:r>
        <w:r>
          <w:rPr>
            <w:rFonts w:hint="eastAsia"/>
          </w:rPr>
          <w:t>有版本限制的支援</w:t>
        </w:r>
      </w:ins>
    </w:p>
    <w:p w14:paraId="46CA1DD0" w14:textId="77777777" w:rsidR="008F7535" w:rsidRDefault="008F7535">
      <w:pPr>
        <w:pStyle w:val="aff2"/>
        <w:rPr>
          <w:ins w:id="2472" w:author="Haraguroicha Hsu" w:date="2013-06-30T04:49:00Z"/>
        </w:rPr>
      </w:pPr>
      <w:ins w:id="2473" w:author="Haraguroicha Hsu" w:date="2013-06-30T04:49:00Z">
        <w:r>
          <w:rPr>
            <w:rFonts w:hint="eastAsia"/>
          </w:rPr>
          <w:t>××××</w:t>
        </w:r>
        <w:r>
          <w:t>: JS=JavaScript, AS=Action Script, PB= Pixel Bender</w:t>
        </w:r>
      </w:ins>
    </w:p>
    <w:p w14:paraId="52E68C3A" w14:textId="77777777" w:rsidR="008F7535" w:rsidRDefault="008F7535" w:rsidP="008F7535">
      <w:pPr>
        <w:pStyle w:val="3"/>
        <w:rPr>
          <w:ins w:id="2474" w:author="Haraguroicha Hsu" w:date="2013-06-30T04:49:00Z"/>
        </w:rPr>
      </w:pPr>
      <w:bookmarkStart w:id="2475" w:name="_Toc360323443"/>
      <w:bookmarkStart w:id="2476" w:name="_Toc361079425"/>
      <w:ins w:id="2477" w:author="Haraguroicha Hsu" w:date="2013-06-30T04:49:00Z">
        <w:r>
          <w:rPr>
            <w:rFonts w:hint="eastAsia"/>
          </w:rPr>
          <w:t>坊間雲端平台比較</w:t>
        </w:r>
        <w:bookmarkEnd w:id="2475"/>
        <w:bookmarkEnd w:id="2476"/>
      </w:ins>
    </w:p>
    <w:p w14:paraId="719E7AD6" w14:textId="77777777" w:rsidR="008F7535" w:rsidRPr="0058462A" w:rsidRDefault="008F7535" w:rsidP="008F7535">
      <w:pPr>
        <w:widowControl/>
        <w:ind w:firstLineChars="0" w:firstLine="0"/>
        <w:jc w:val="left"/>
        <w:rPr>
          <w:ins w:id="2478" w:author="Haraguroicha Hsu" w:date="2013-06-30T04:49:00Z"/>
          <w:lang w:val="x-none"/>
        </w:rPr>
      </w:pPr>
      <w:ins w:id="2479" w:author="Haraguroicha Hsu" w:date="2013-06-30T04:49:00Z">
        <w:r w:rsidRPr="0058462A">
          <w:rPr>
            <w:rFonts w:hint="eastAsia"/>
            <w:lang w:val="x-none"/>
          </w:rPr>
          <w:t>目前坊間最流行的雲端平台不外乎就是使用</w:t>
        </w:r>
        <w:r w:rsidRPr="0058462A">
          <w:rPr>
            <w:rFonts w:hint="eastAsia"/>
            <w:lang w:val="x-none"/>
          </w:rPr>
          <w:t>Amazon</w:t>
        </w:r>
        <w:r w:rsidRPr="0058462A">
          <w:rPr>
            <w:rFonts w:hint="eastAsia"/>
            <w:lang w:val="x-none"/>
          </w:rPr>
          <w:t>的</w:t>
        </w:r>
        <w:r w:rsidRPr="0058462A">
          <w:rPr>
            <w:rFonts w:hint="eastAsia"/>
            <w:lang w:val="x-none"/>
          </w:rPr>
          <w:t>AWS</w:t>
        </w:r>
        <w:r w:rsidRPr="0058462A">
          <w:rPr>
            <w:rFonts w:hint="eastAsia"/>
            <w:lang w:val="x-none"/>
          </w:rPr>
          <w:t>或者</w:t>
        </w:r>
        <w:r w:rsidRPr="0058462A">
          <w:rPr>
            <w:rFonts w:hint="eastAsia"/>
            <w:lang w:val="x-none"/>
          </w:rPr>
          <w:t>EC2</w:t>
        </w:r>
        <w:r w:rsidRPr="0058462A">
          <w:rPr>
            <w:rFonts w:hint="eastAsia"/>
            <w:lang w:val="x-none"/>
          </w:rPr>
          <w:t>服務，或者是使用</w:t>
        </w:r>
        <w:r w:rsidRPr="0058462A">
          <w:rPr>
            <w:rFonts w:hint="eastAsia"/>
            <w:lang w:val="x-none"/>
          </w:rPr>
          <w:t>Google App Engine</w:t>
        </w:r>
        <w:r w:rsidRPr="0058462A">
          <w:rPr>
            <w:rFonts w:hint="eastAsia"/>
            <w:lang w:val="x-none"/>
          </w:rPr>
          <w:t>、</w:t>
        </w:r>
        <w:r w:rsidRPr="0058462A">
          <w:rPr>
            <w:rFonts w:hint="eastAsia"/>
            <w:lang w:val="x-none"/>
          </w:rPr>
          <w:t>Linode</w:t>
        </w:r>
        <w:r w:rsidRPr="0058462A">
          <w:rPr>
            <w:rFonts w:hint="eastAsia"/>
            <w:lang w:val="x-none"/>
          </w:rPr>
          <w:t>、</w:t>
        </w:r>
        <w:r w:rsidRPr="0058462A">
          <w:rPr>
            <w:rFonts w:hint="eastAsia"/>
            <w:lang w:val="x-none"/>
          </w:rPr>
          <w:t>Heroku</w:t>
        </w:r>
        <w:r w:rsidRPr="0058462A">
          <w:rPr>
            <w:rFonts w:hint="eastAsia"/>
            <w:lang w:val="x-none"/>
          </w:rPr>
          <w:t>、</w:t>
        </w:r>
        <w:r w:rsidRPr="0058462A">
          <w:rPr>
            <w:rFonts w:hint="eastAsia"/>
            <w:lang w:val="x-none"/>
          </w:rPr>
          <w:t>Windows Azure</w:t>
        </w:r>
        <w:r>
          <w:rPr>
            <w:rFonts w:hint="eastAsia"/>
            <w:lang w:val="x-none"/>
          </w:rPr>
          <w:t>以及國內的中華電信</w:t>
        </w:r>
        <w:r>
          <w:rPr>
            <w:rFonts w:hint="eastAsia"/>
            <w:lang w:val="x-none"/>
          </w:rPr>
          <w:t>hiCloud</w:t>
        </w:r>
        <w:r>
          <w:rPr>
            <w:rFonts w:hint="eastAsia"/>
            <w:lang w:val="x-none"/>
          </w:rPr>
          <w:t>與台灣大電訊</w:t>
        </w:r>
        <w:r w:rsidRPr="0058462A">
          <w:rPr>
            <w:rFonts w:hint="eastAsia"/>
            <w:lang w:val="x-none"/>
          </w:rPr>
          <w:t>等</w:t>
        </w:r>
        <w:r>
          <w:rPr>
            <w:rFonts w:hint="eastAsia"/>
            <w:lang w:val="x-none"/>
          </w:rPr>
          <w:t>均有提供</w:t>
        </w:r>
        <w:r w:rsidRPr="0058462A">
          <w:rPr>
            <w:rFonts w:hint="eastAsia"/>
            <w:lang w:val="x-none"/>
          </w:rPr>
          <w:t>雲端服務方案，而這些方案中各自有不同的優勢以及程式語言的支援度，本研究中使用俱有免費方案的</w:t>
        </w:r>
        <w:r w:rsidRPr="0058462A">
          <w:rPr>
            <w:rFonts w:hint="eastAsia"/>
            <w:lang w:val="x-none"/>
          </w:rPr>
          <w:t>AppFog SaaS</w:t>
        </w:r>
        <w:r w:rsidRPr="0058462A">
          <w:rPr>
            <w:rFonts w:hint="eastAsia"/>
            <w:lang w:val="x-none"/>
          </w:rPr>
          <w:t>平台，因為該平台提供簡單的部署工具以及充足的免費資源，作為一個測試及開發的環境，比起其他的平台更能節省開發過程中的開銷，其詳細比較差異如下</w:t>
        </w:r>
        <w:r>
          <w:rPr>
            <w:lang w:val="x-none"/>
          </w:rPr>
          <w:fldChar w:fldCharType="begin"/>
        </w:r>
        <w:r>
          <w:rPr>
            <w:lang w:val="x-none"/>
          </w:rPr>
          <w:instrText xml:space="preserve"> </w:instrText>
        </w:r>
        <w:r>
          <w:rPr>
            <w:rFonts w:hint="eastAsia"/>
            <w:lang w:val="x-none"/>
          </w:rPr>
          <w:instrText>REF _Ref360107585 \h</w:instrText>
        </w:r>
        <w:r>
          <w:rPr>
            <w:lang w:val="x-none"/>
          </w:rPr>
          <w:instrText xml:space="preserve"> </w:instrText>
        </w:r>
      </w:ins>
      <w:r>
        <w:rPr>
          <w:lang w:val="x-none"/>
        </w:rPr>
      </w:r>
      <w:ins w:id="2480" w:author="Haraguroicha Hsu" w:date="2013-06-30T04:49:00Z">
        <w:r>
          <w:rPr>
            <w:lang w:val="x-none"/>
          </w:rPr>
          <w:fldChar w:fldCharType="separate"/>
        </w:r>
      </w:ins>
      <w:ins w:id="2481" w:author="腹黒い茶" w:date="2013-07-08T20:37:00Z">
        <w:r w:rsidR="007D7F2F">
          <w:rPr>
            <w:rFonts w:hint="eastAsia"/>
          </w:rPr>
          <w:t>表</w:t>
        </w:r>
        <w:r w:rsidR="007D7F2F">
          <w:rPr>
            <w:rFonts w:hint="eastAsia"/>
          </w:rPr>
          <w:t xml:space="preserve"> </w:t>
        </w:r>
        <w:r w:rsidR="007D7F2F">
          <w:rPr>
            <w:noProof/>
          </w:rPr>
          <w:t>4</w:t>
        </w:r>
      </w:ins>
      <w:ins w:id="2482" w:author="Haraguroicha Hsu" w:date="2013-07-07T20:12:00Z">
        <w:del w:id="2483" w:author="腹黒い茶" w:date="2013-07-08T20:34:00Z">
          <w:r w:rsidR="00A24B75" w:rsidDel="007D7F2F">
            <w:rPr>
              <w:rFonts w:hint="eastAsia"/>
            </w:rPr>
            <w:delText>表</w:delText>
          </w:r>
          <w:r w:rsidR="00A24B75" w:rsidDel="007D7F2F">
            <w:rPr>
              <w:rFonts w:hint="eastAsia"/>
            </w:rPr>
            <w:delText xml:space="preserve"> </w:delText>
          </w:r>
          <w:r w:rsidR="00A24B75" w:rsidDel="007D7F2F">
            <w:rPr>
              <w:noProof/>
            </w:rPr>
            <w:delText>4</w:delText>
          </w:r>
        </w:del>
      </w:ins>
      <w:del w:id="2484" w:author="腹黒い茶" w:date="2013-07-08T20:34:00Z">
        <w:r w:rsidDel="007D7F2F">
          <w:rPr>
            <w:noProof/>
          </w:rPr>
          <w:delText>4</w:delText>
        </w:r>
      </w:del>
      <w:ins w:id="2485" w:author="Haraguroicha Hsu" w:date="2013-06-30T04:49:00Z">
        <w:r>
          <w:rPr>
            <w:lang w:val="x-none"/>
          </w:rPr>
          <w:fldChar w:fldCharType="end"/>
        </w:r>
        <w:r>
          <w:rPr>
            <w:rFonts w:hint="eastAsia"/>
            <w:lang w:val="x-none"/>
          </w:rPr>
          <w:t>與</w:t>
        </w:r>
        <w:r>
          <w:rPr>
            <w:lang w:val="x-none"/>
          </w:rPr>
          <w:fldChar w:fldCharType="begin"/>
        </w:r>
        <w:r>
          <w:rPr>
            <w:lang w:val="x-none"/>
          </w:rPr>
          <w:instrText xml:space="preserve"> REF _Ref360124902 \h </w:instrText>
        </w:r>
      </w:ins>
      <w:r>
        <w:rPr>
          <w:lang w:val="x-none"/>
        </w:rPr>
      </w:r>
      <w:ins w:id="2486" w:author="Haraguroicha Hsu" w:date="2013-06-30T04:49:00Z">
        <w:r>
          <w:rPr>
            <w:lang w:val="x-none"/>
          </w:rPr>
          <w:fldChar w:fldCharType="separate"/>
        </w:r>
      </w:ins>
      <w:ins w:id="2487" w:author="腹黒い茶" w:date="2013-07-08T20:37:00Z">
        <w:r w:rsidR="007D7F2F">
          <w:rPr>
            <w:rFonts w:hint="eastAsia"/>
          </w:rPr>
          <w:t>表</w:t>
        </w:r>
        <w:r w:rsidR="007D7F2F">
          <w:rPr>
            <w:rFonts w:hint="eastAsia"/>
          </w:rPr>
          <w:t xml:space="preserve"> </w:t>
        </w:r>
        <w:r w:rsidR="007D7F2F">
          <w:rPr>
            <w:noProof/>
          </w:rPr>
          <w:t>5</w:t>
        </w:r>
      </w:ins>
      <w:ins w:id="2488" w:author="Haraguroicha Hsu" w:date="2013-07-07T20:12:00Z">
        <w:del w:id="2489" w:author="腹黒い茶" w:date="2013-07-08T20:34:00Z">
          <w:r w:rsidR="00A24B75" w:rsidDel="007D7F2F">
            <w:rPr>
              <w:rFonts w:hint="eastAsia"/>
            </w:rPr>
            <w:delText>表</w:delText>
          </w:r>
          <w:r w:rsidR="00A24B75" w:rsidDel="007D7F2F">
            <w:rPr>
              <w:rFonts w:hint="eastAsia"/>
            </w:rPr>
            <w:delText xml:space="preserve"> </w:delText>
          </w:r>
          <w:r w:rsidR="00A24B75" w:rsidDel="007D7F2F">
            <w:rPr>
              <w:noProof/>
            </w:rPr>
            <w:delText>5</w:delText>
          </w:r>
        </w:del>
      </w:ins>
      <w:del w:id="2490" w:author="腹黒い茶" w:date="2013-07-08T20:34:00Z">
        <w:r w:rsidDel="007D7F2F">
          <w:rPr>
            <w:noProof/>
          </w:rPr>
          <w:delText>5</w:delText>
        </w:r>
      </w:del>
      <w:ins w:id="2491" w:author="Haraguroicha Hsu" w:date="2013-06-30T04:49:00Z">
        <w:r>
          <w:rPr>
            <w:lang w:val="x-none"/>
          </w:rPr>
          <w:fldChar w:fldCharType="end"/>
        </w:r>
        <w:r w:rsidRPr="0058462A">
          <w:rPr>
            <w:rFonts w:hint="eastAsia"/>
            <w:lang w:val="x-none"/>
          </w:rPr>
          <w:t>所示。</w:t>
        </w:r>
      </w:ins>
    </w:p>
    <w:p w14:paraId="67DB67EA" w14:textId="77777777" w:rsidR="008F7535" w:rsidRDefault="008F7535" w:rsidP="008F7535">
      <w:pPr>
        <w:ind w:firstLine="560"/>
        <w:rPr>
          <w:ins w:id="2492" w:author="Haraguroicha Hsu" w:date="2013-06-30T04:49:00Z"/>
          <w:rFonts w:asciiTheme="majorHAnsi" w:eastAsiaTheme="majorEastAsia" w:hAnsiTheme="majorHAnsi"/>
          <w:sz w:val="24"/>
        </w:rPr>
      </w:pPr>
      <w:bookmarkStart w:id="2493" w:name="_Ref359979321"/>
      <w:bookmarkEnd w:id="2114"/>
      <w:ins w:id="2494" w:author="Haraguroicha Hsu" w:date="2013-06-30T04:49:00Z">
        <w:r>
          <w:br w:type="page"/>
        </w:r>
      </w:ins>
    </w:p>
    <w:p w14:paraId="672E65BB" w14:textId="77777777" w:rsidR="008F7535" w:rsidRPr="00AF12D9" w:rsidRDefault="008F7535" w:rsidP="007D7F2F">
      <w:pPr>
        <w:pStyle w:val="aff4"/>
        <w:rPr>
          <w:ins w:id="2495" w:author="Haraguroicha Hsu" w:date="2013-06-30T04:49:00Z"/>
        </w:rPr>
      </w:pPr>
      <w:bookmarkStart w:id="2496" w:name="_Ref360107585"/>
      <w:bookmarkStart w:id="2497" w:name="_Toc360323497"/>
      <w:bookmarkStart w:id="2498" w:name="_Toc234187588"/>
      <w:bookmarkStart w:id="2499" w:name="_Toc361079792"/>
      <w:bookmarkEnd w:id="2493"/>
      <w:ins w:id="2500" w:author="Haraguroicha Hsu" w:date="2013-06-30T04:49:00Z">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ins>
      <w:r w:rsidR="007D7F2F">
        <w:rPr>
          <w:noProof/>
        </w:rPr>
        <w:t>4</w:t>
      </w:r>
      <w:ins w:id="2501" w:author="Haraguroicha Hsu" w:date="2013-06-30T04:49:00Z">
        <w:r>
          <w:fldChar w:fldCharType="end"/>
        </w:r>
        <w:bookmarkEnd w:id="2496"/>
        <w:r>
          <w:rPr>
            <w:rFonts w:hint="eastAsia"/>
          </w:rPr>
          <w:t xml:space="preserve"> </w:t>
        </w:r>
        <w:r>
          <w:rPr>
            <w:rFonts w:hint="eastAsia"/>
          </w:rPr>
          <w:t>國外</w:t>
        </w:r>
        <w:r w:rsidRPr="0058462A">
          <w:rPr>
            <w:rFonts w:hint="eastAsia"/>
          </w:rPr>
          <w:t>雲端平台比較</w:t>
        </w:r>
        <w:bookmarkEnd w:id="2497"/>
        <w:bookmarkEnd w:id="2498"/>
        <w:bookmarkEnd w:id="2499"/>
      </w:ins>
    </w:p>
    <w:tbl>
      <w:tblPr>
        <w:tblStyle w:val="af3"/>
        <w:tblW w:w="0" w:type="auto"/>
        <w:jc w:val="center"/>
        <w:tblBorders>
          <w:top w:val="double" w:sz="4" w:space="0" w:color="auto"/>
          <w:bottom w:val="double" w:sz="4" w:space="0" w:color="auto"/>
        </w:tblBorders>
        <w:tblLook w:val="04A0" w:firstRow="1" w:lastRow="0" w:firstColumn="1" w:lastColumn="0" w:noHBand="0" w:noVBand="1"/>
        <w:tblPrChange w:id="2502" w:author="腹黒い茶" w:date="2013-07-08T12:04:00Z">
          <w:tblPr>
            <w:tblStyle w:val="af3"/>
            <w:tblW w:w="0" w:type="auto"/>
            <w:jc w:val="center"/>
            <w:tblLook w:val="04A0" w:firstRow="1" w:lastRow="0" w:firstColumn="1" w:lastColumn="0" w:noHBand="0" w:noVBand="1"/>
          </w:tblPr>
        </w:tblPrChange>
      </w:tblPr>
      <w:tblGrid>
        <w:gridCol w:w="1416"/>
        <w:gridCol w:w="1003"/>
        <w:gridCol w:w="896"/>
        <w:gridCol w:w="1097"/>
        <w:gridCol w:w="1760"/>
        <w:gridCol w:w="1176"/>
        <w:gridCol w:w="937"/>
        <w:tblGridChange w:id="2503">
          <w:tblGrid>
            <w:gridCol w:w="1416"/>
            <w:gridCol w:w="1003"/>
            <w:gridCol w:w="896"/>
            <w:gridCol w:w="1097"/>
            <w:gridCol w:w="1760"/>
            <w:gridCol w:w="1176"/>
            <w:gridCol w:w="937"/>
          </w:tblGrid>
        </w:tblGridChange>
      </w:tblGrid>
      <w:tr w:rsidR="008F7535" w:rsidRPr="00D16A26" w14:paraId="6DA9D3D5" w14:textId="77777777" w:rsidTr="001F4B8F">
        <w:trPr>
          <w:jc w:val="center"/>
          <w:ins w:id="2504" w:author="Haraguroicha Hsu" w:date="2013-06-30T04:49:00Z"/>
          <w:trPrChange w:id="2505" w:author="腹黒い茶" w:date="2013-07-08T12:04:00Z">
            <w:trPr>
              <w:jc w:val="center"/>
            </w:trPr>
          </w:trPrChange>
        </w:trPr>
        <w:tc>
          <w:tcPr>
            <w:tcW w:w="0" w:type="auto"/>
            <w:tcPrChange w:id="2506" w:author="腹黒い茶" w:date="2013-07-08T12:04:00Z">
              <w:tcPr>
                <w:tcW w:w="0" w:type="auto"/>
              </w:tcPr>
            </w:tcPrChange>
          </w:tcPr>
          <w:p w14:paraId="7A019C15" w14:textId="77777777" w:rsidR="008F7535" w:rsidRPr="00D16A26" w:rsidRDefault="008F7535">
            <w:pPr>
              <w:pStyle w:val="af1"/>
              <w:ind w:firstLineChars="0" w:firstLine="0"/>
              <w:rPr>
                <w:ins w:id="2507" w:author="Haraguroicha Hsu" w:date="2013-06-30T04:49:00Z"/>
                <w:lang w:val="x-none"/>
              </w:rPr>
              <w:pPrChange w:id="2508" w:author="腹黒い茶" w:date="2013-07-08T12:04:00Z">
                <w:pPr>
                  <w:pStyle w:val="af1"/>
                  <w:adjustRightInd w:val="0"/>
                  <w:snapToGrid w:val="0"/>
                </w:pPr>
              </w:pPrChange>
            </w:pPr>
            <w:ins w:id="2509" w:author="Haraguroicha Hsu" w:date="2013-06-30T04:49:00Z">
              <w:r w:rsidRPr="00D16A26">
                <w:rPr>
                  <w:rFonts w:hint="eastAsia"/>
                </w:rPr>
                <w:t>功能</w:t>
              </w:r>
            </w:ins>
          </w:p>
        </w:tc>
        <w:tc>
          <w:tcPr>
            <w:tcW w:w="0" w:type="auto"/>
            <w:tcPrChange w:id="2510" w:author="腹黒い茶" w:date="2013-07-08T12:04:00Z">
              <w:tcPr>
                <w:tcW w:w="0" w:type="auto"/>
              </w:tcPr>
            </w:tcPrChange>
          </w:tcPr>
          <w:p w14:paraId="2ACDDA13" w14:textId="77777777" w:rsidR="008F7535" w:rsidRPr="00D16A26" w:rsidRDefault="008F7535">
            <w:pPr>
              <w:pStyle w:val="af1"/>
              <w:ind w:firstLineChars="0" w:firstLine="0"/>
              <w:rPr>
                <w:ins w:id="2511" w:author="Haraguroicha Hsu" w:date="2013-06-30T04:49:00Z"/>
                <w:lang w:val="x-none"/>
              </w:rPr>
              <w:pPrChange w:id="2512" w:author="腹黒い茶" w:date="2013-07-08T12:04:00Z">
                <w:pPr>
                  <w:pStyle w:val="af1"/>
                  <w:adjustRightInd w:val="0"/>
                  <w:snapToGrid w:val="0"/>
                </w:pPr>
              </w:pPrChange>
            </w:pPr>
            <w:ins w:id="2513" w:author="Haraguroicha Hsu" w:date="2013-06-30T04:49:00Z">
              <w:r w:rsidRPr="00D16A26">
                <w:rPr>
                  <w:rFonts w:hint="eastAsia"/>
                </w:rPr>
                <w:t>AppFog</w:t>
              </w:r>
            </w:ins>
          </w:p>
        </w:tc>
        <w:tc>
          <w:tcPr>
            <w:tcW w:w="0" w:type="auto"/>
            <w:tcPrChange w:id="2514" w:author="腹黒い茶" w:date="2013-07-08T12:04:00Z">
              <w:tcPr>
                <w:tcW w:w="0" w:type="auto"/>
              </w:tcPr>
            </w:tcPrChange>
          </w:tcPr>
          <w:p w14:paraId="3633DBE7" w14:textId="77777777" w:rsidR="008F7535" w:rsidRPr="00D16A26" w:rsidRDefault="008F7535">
            <w:pPr>
              <w:pStyle w:val="af1"/>
              <w:ind w:firstLineChars="0" w:firstLine="0"/>
              <w:rPr>
                <w:ins w:id="2515" w:author="Haraguroicha Hsu" w:date="2013-06-30T04:49:00Z"/>
                <w:lang w:val="x-none"/>
              </w:rPr>
              <w:pPrChange w:id="2516" w:author="腹黒い茶" w:date="2013-07-08T12:04:00Z">
                <w:pPr>
                  <w:pStyle w:val="af1"/>
                  <w:adjustRightInd w:val="0"/>
                  <w:snapToGrid w:val="0"/>
                </w:pPr>
              </w:pPrChange>
            </w:pPr>
            <w:ins w:id="2517" w:author="Haraguroicha Hsu" w:date="2013-06-30T04:49:00Z">
              <w:r w:rsidRPr="00D16A26">
                <w:rPr>
                  <w:rFonts w:hint="eastAsia"/>
                </w:rPr>
                <w:t>Linode</w:t>
              </w:r>
            </w:ins>
          </w:p>
        </w:tc>
        <w:tc>
          <w:tcPr>
            <w:tcW w:w="0" w:type="auto"/>
            <w:tcPrChange w:id="2518" w:author="腹黒い茶" w:date="2013-07-08T12:04:00Z">
              <w:tcPr>
                <w:tcW w:w="0" w:type="auto"/>
              </w:tcPr>
            </w:tcPrChange>
          </w:tcPr>
          <w:p w14:paraId="7E87EDF4" w14:textId="77777777" w:rsidR="008F7535" w:rsidRPr="00D16A26" w:rsidRDefault="008F7535">
            <w:pPr>
              <w:pStyle w:val="af1"/>
              <w:ind w:firstLineChars="0" w:firstLine="0"/>
              <w:rPr>
                <w:ins w:id="2519" w:author="Haraguroicha Hsu" w:date="2013-06-30T04:49:00Z"/>
                <w:lang w:val="x-none"/>
              </w:rPr>
              <w:pPrChange w:id="2520" w:author="腹黒い茶" w:date="2013-07-08T12:04:00Z">
                <w:pPr>
                  <w:pStyle w:val="af1"/>
                  <w:adjustRightInd w:val="0"/>
                  <w:snapToGrid w:val="0"/>
                </w:pPr>
              </w:pPrChange>
            </w:pPr>
            <w:ins w:id="2521" w:author="Haraguroicha Hsu" w:date="2013-06-30T04:49:00Z">
              <w:r w:rsidRPr="00D16A26">
                <w:rPr>
                  <w:rFonts w:hint="eastAsia"/>
                </w:rPr>
                <w:t>Heroku</w:t>
              </w:r>
            </w:ins>
          </w:p>
        </w:tc>
        <w:tc>
          <w:tcPr>
            <w:tcW w:w="0" w:type="auto"/>
            <w:tcPrChange w:id="2522" w:author="腹黒い茶" w:date="2013-07-08T12:04:00Z">
              <w:tcPr>
                <w:tcW w:w="0" w:type="auto"/>
              </w:tcPr>
            </w:tcPrChange>
          </w:tcPr>
          <w:p w14:paraId="3FC09CF5" w14:textId="77777777" w:rsidR="008F7535" w:rsidRPr="00D16A26" w:rsidRDefault="008F7535">
            <w:pPr>
              <w:pStyle w:val="af1"/>
              <w:ind w:firstLineChars="0" w:firstLine="0"/>
              <w:rPr>
                <w:ins w:id="2523" w:author="Haraguroicha Hsu" w:date="2013-06-30T04:49:00Z"/>
                <w:lang w:val="x-none"/>
              </w:rPr>
              <w:pPrChange w:id="2524" w:author="腹黒い茶" w:date="2013-07-08T12:04:00Z">
                <w:pPr>
                  <w:pStyle w:val="af1"/>
                  <w:adjustRightInd w:val="0"/>
                  <w:snapToGrid w:val="0"/>
                </w:pPr>
              </w:pPrChange>
            </w:pPr>
            <w:ins w:id="2525" w:author="Haraguroicha Hsu" w:date="2013-06-30T04:49:00Z">
              <w:r w:rsidRPr="00D16A26">
                <w:rPr>
                  <w:rFonts w:hint="eastAsia"/>
                </w:rPr>
                <w:t>Windows Azure</w:t>
              </w:r>
            </w:ins>
          </w:p>
        </w:tc>
        <w:tc>
          <w:tcPr>
            <w:tcW w:w="0" w:type="auto"/>
            <w:tcPrChange w:id="2526" w:author="腹黒い茶" w:date="2013-07-08T12:04:00Z">
              <w:tcPr>
                <w:tcW w:w="0" w:type="auto"/>
              </w:tcPr>
            </w:tcPrChange>
          </w:tcPr>
          <w:p w14:paraId="5B522B75" w14:textId="77777777" w:rsidR="008F7535" w:rsidRPr="00D16A26" w:rsidRDefault="008F7535">
            <w:pPr>
              <w:pStyle w:val="af1"/>
              <w:ind w:firstLineChars="0" w:firstLine="0"/>
              <w:rPr>
                <w:ins w:id="2527" w:author="Haraguroicha Hsu" w:date="2013-06-30T04:49:00Z"/>
                <w:lang w:val="x-none"/>
              </w:rPr>
              <w:pPrChange w:id="2528" w:author="腹黒い茶" w:date="2013-07-08T12:04:00Z">
                <w:pPr>
                  <w:pStyle w:val="af1"/>
                  <w:adjustRightInd w:val="0"/>
                  <w:snapToGrid w:val="0"/>
                </w:pPr>
              </w:pPrChange>
            </w:pPr>
            <w:ins w:id="2529" w:author="Haraguroicha Hsu" w:date="2013-06-30T04:49:00Z">
              <w:r w:rsidRPr="00D16A26">
                <w:rPr>
                  <w:rFonts w:hint="eastAsia"/>
                </w:rPr>
                <w:t>EC2</w:t>
              </w:r>
            </w:ins>
          </w:p>
        </w:tc>
        <w:tc>
          <w:tcPr>
            <w:tcW w:w="0" w:type="auto"/>
            <w:tcPrChange w:id="2530" w:author="腹黒い茶" w:date="2013-07-08T12:04:00Z">
              <w:tcPr>
                <w:tcW w:w="0" w:type="auto"/>
              </w:tcPr>
            </w:tcPrChange>
          </w:tcPr>
          <w:p w14:paraId="7A5A1A24" w14:textId="77777777" w:rsidR="008F7535" w:rsidRPr="00D16A26" w:rsidRDefault="008F7535">
            <w:pPr>
              <w:pStyle w:val="af1"/>
              <w:ind w:firstLineChars="0" w:firstLine="0"/>
              <w:rPr>
                <w:ins w:id="2531" w:author="Haraguroicha Hsu" w:date="2013-06-30T04:49:00Z"/>
                <w:lang w:val="x-none"/>
              </w:rPr>
              <w:pPrChange w:id="2532" w:author="腹黒い茶" w:date="2013-07-08T12:04:00Z">
                <w:pPr>
                  <w:pStyle w:val="af1"/>
                  <w:adjustRightInd w:val="0"/>
                  <w:snapToGrid w:val="0"/>
                </w:pPr>
              </w:pPrChange>
            </w:pPr>
            <w:ins w:id="2533" w:author="Haraguroicha Hsu" w:date="2013-06-30T04:49:00Z">
              <w:r w:rsidRPr="00D16A26">
                <w:rPr>
                  <w:rFonts w:hint="eastAsia"/>
                </w:rPr>
                <w:t>GAE</w:t>
              </w:r>
            </w:ins>
          </w:p>
        </w:tc>
      </w:tr>
      <w:tr w:rsidR="008F7535" w:rsidRPr="00D16A26" w14:paraId="28FB0B16" w14:textId="77777777" w:rsidTr="001F4B8F">
        <w:trPr>
          <w:jc w:val="center"/>
          <w:ins w:id="2534" w:author="Haraguroicha Hsu" w:date="2013-06-30T04:49:00Z"/>
          <w:trPrChange w:id="2535" w:author="腹黒い茶" w:date="2013-07-08T12:04:00Z">
            <w:trPr>
              <w:jc w:val="center"/>
            </w:trPr>
          </w:trPrChange>
        </w:trPr>
        <w:tc>
          <w:tcPr>
            <w:tcW w:w="0" w:type="auto"/>
            <w:tcPrChange w:id="2536" w:author="腹黒い茶" w:date="2013-07-08T12:04:00Z">
              <w:tcPr>
                <w:tcW w:w="0" w:type="auto"/>
              </w:tcPr>
            </w:tcPrChange>
          </w:tcPr>
          <w:p w14:paraId="27307CDB" w14:textId="77777777" w:rsidR="008F7535" w:rsidRPr="00D16A26" w:rsidRDefault="008F7535">
            <w:pPr>
              <w:pStyle w:val="af1"/>
              <w:ind w:firstLineChars="0" w:firstLine="0"/>
              <w:rPr>
                <w:ins w:id="2537" w:author="Haraguroicha Hsu" w:date="2013-06-30T04:49:00Z"/>
                <w:lang w:val="x-none"/>
              </w:rPr>
              <w:pPrChange w:id="2538" w:author="腹黒い茶" w:date="2013-07-08T12:04:00Z">
                <w:pPr>
                  <w:pStyle w:val="af1"/>
                  <w:adjustRightInd w:val="0"/>
                  <w:snapToGrid w:val="0"/>
                </w:pPr>
              </w:pPrChange>
            </w:pPr>
            <w:ins w:id="2539" w:author="Haraguroicha Hsu" w:date="2013-06-30T04:49:00Z">
              <w:r w:rsidRPr="00D16A26">
                <w:rPr>
                  <w:rFonts w:hint="eastAsia"/>
                </w:rPr>
                <w:t>服務</w:t>
              </w:r>
            </w:ins>
          </w:p>
        </w:tc>
        <w:tc>
          <w:tcPr>
            <w:tcW w:w="0" w:type="auto"/>
            <w:tcPrChange w:id="2540" w:author="腹黒い茶" w:date="2013-07-08T12:04:00Z">
              <w:tcPr>
                <w:tcW w:w="0" w:type="auto"/>
              </w:tcPr>
            </w:tcPrChange>
          </w:tcPr>
          <w:p w14:paraId="0A329562" w14:textId="77777777" w:rsidR="008F7535" w:rsidRPr="00D16A26" w:rsidRDefault="008F7535">
            <w:pPr>
              <w:pStyle w:val="af1"/>
              <w:ind w:firstLineChars="0" w:firstLine="0"/>
              <w:rPr>
                <w:ins w:id="2541" w:author="Haraguroicha Hsu" w:date="2013-06-30T04:49:00Z"/>
                <w:lang w:val="x-none"/>
              </w:rPr>
              <w:pPrChange w:id="2542" w:author="腹黒い茶" w:date="2013-07-08T12:04:00Z">
                <w:pPr>
                  <w:pStyle w:val="af1"/>
                  <w:adjustRightInd w:val="0"/>
                  <w:snapToGrid w:val="0"/>
                </w:pPr>
              </w:pPrChange>
            </w:pPr>
            <w:ins w:id="2543" w:author="Haraguroicha Hsu" w:date="2013-06-30T04:49:00Z">
              <w:r w:rsidRPr="00D16A26">
                <w:rPr>
                  <w:rFonts w:hint="eastAsia"/>
                </w:rPr>
                <w:t>SaaS</w:t>
              </w:r>
            </w:ins>
          </w:p>
        </w:tc>
        <w:tc>
          <w:tcPr>
            <w:tcW w:w="0" w:type="auto"/>
            <w:tcPrChange w:id="2544" w:author="腹黒い茶" w:date="2013-07-08T12:04:00Z">
              <w:tcPr>
                <w:tcW w:w="0" w:type="auto"/>
              </w:tcPr>
            </w:tcPrChange>
          </w:tcPr>
          <w:p w14:paraId="51999071" w14:textId="77777777" w:rsidR="008F7535" w:rsidRPr="00D16A26" w:rsidRDefault="008F7535">
            <w:pPr>
              <w:pStyle w:val="af1"/>
              <w:ind w:firstLineChars="0" w:firstLine="0"/>
              <w:rPr>
                <w:ins w:id="2545" w:author="Haraguroicha Hsu" w:date="2013-06-30T04:49:00Z"/>
                <w:lang w:val="x-none"/>
              </w:rPr>
              <w:pPrChange w:id="2546" w:author="腹黒い茶" w:date="2013-07-08T12:04:00Z">
                <w:pPr>
                  <w:pStyle w:val="af1"/>
                  <w:adjustRightInd w:val="0"/>
                  <w:snapToGrid w:val="0"/>
                </w:pPr>
              </w:pPrChange>
            </w:pPr>
            <w:ins w:id="2547" w:author="Haraguroicha Hsu" w:date="2013-06-30T04:49:00Z">
              <w:r w:rsidRPr="00D16A26">
                <w:rPr>
                  <w:rFonts w:hint="eastAsia"/>
                </w:rPr>
                <w:t>PaaS</w:t>
              </w:r>
            </w:ins>
          </w:p>
        </w:tc>
        <w:tc>
          <w:tcPr>
            <w:tcW w:w="0" w:type="auto"/>
            <w:tcPrChange w:id="2548" w:author="腹黒い茶" w:date="2013-07-08T12:04:00Z">
              <w:tcPr>
                <w:tcW w:w="0" w:type="auto"/>
              </w:tcPr>
            </w:tcPrChange>
          </w:tcPr>
          <w:p w14:paraId="0B470F9A" w14:textId="77777777" w:rsidR="008F7535" w:rsidRPr="00D16A26" w:rsidRDefault="008F7535">
            <w:pPr>
              <w:pStyle w:val="af1"/>
              <w:ind w:firstLineChars="0" w:firstLine="0"/>
              <w:rPr>
                <w:ins w:id="2549" w:author="Haraguroicha Hsu" w:date="2013-06-30T04:49:00Z"/>
                <w:lang w:val="x-none"/>
              </w:rPr>
              <w:pPrChange w:id="2550" w:author="腹黒い茶" w:date="2013-07-08T12:04:00Z">
                <w:pPr>
                  <w:pStyle w:val="af1"/>
                  <w:adjustRightInd w:val="0"/>
                  <w:snapToGrid w:val="0"/>
                </w:pPr>
              </w:pPrChange>
            </w:pPr>
            <w:ins w:id="2551" w:author="Haraguroicha Hsu" w:date="2013-06-30T04:49:00Z">
              <w:r w:rsidRPr="00D16A26">
                <w:rPr>
                  <w:rFonts w:hint="eastAsia"/>
                </w:rPr>
                <w:t>PaaS</w:t>
              </w:r>
            </w:ins>
          </w:p>
        </w:tc>
        <w:tc>
          <w:tcPr>
            <w:tcW w:w="0" w:type="auto"/>
            <w:tcPrChange w:id="2552" w:author="腹黒い茶" w:date="2013-07-08T12:04:00Z">
              <w:tcPr>
                <w:tcW w:w="0" w:type="auto"/>
              </w:tcPr>
            </w:tcPrChange>
          </w:tcPr>
          <w:p w14:paraId="402E4489" w14:textId="77777777" w:rsidR="008F7535" w:rsidRPr="00D16A26" w:rsidRDefault="008F7535">
            <w:pPr>
              <w:pStyle w:val="af1"/>
              <w:ind w:firstLineChars="0" w:firstLine="0"/>
              <w:rPr>
                <w:ins w:id="2553" w:author="Haraguroicha Hsu" w:date="2013-06-30T04:49:00Z"/>
                <w:lang w:val="x-none"/>
              </w:rPr>
              <w:pPrChange w:id="2554" w:author="腹黒い茶" w:date="2013-07-08T12:04:00Z">
                <w:pPr>
                  <w:pStyle w:val="af1"/>
                  <w:adjustRightInd w:val="0"/>
                  <w:snapToGrid w:val="0"/>
                </w:pPr>
              </w:pPrChange>
            </w:pPr>
            <w:ins w:id="2555" w:author="Haraguroicha Hsu" w:date="2013-06-30T04:49:00Z">
              <w:r w:rsidRPr="00D16A26">
                <w:rPr>
                  <w:rFonts w:hint="eastAsia"/>
                </w:rPr>
                <w:t>PaaS</w:t>
              </w:r>
            </w:ins>
          </w:p>
        </w:tc>
        <w:tc>
          <w:tcPr>
            <w:tcW w:w="0" w:type="auto"/>
            <w:tcPrChange w:id="2556" w:author="腹黒い茶" w:date="2013-07-08T12:04:00Z">
              <w:tcPr>
                <w:tcW w:w="0" w:type="auto"/>
              </w:tcPr>
            </w:tcPrChange>
          </w:tcPr>
          <w:p w14:paraId="4A082172" w14:textId="77777777" w:rsidR="008F7535" w:rsidRPr="00D16A26" w:rsidRDefault="008F7535">
            <w:pPr>
              <w:pStyle w:val="af1"/>
              <w:ind w:firstLineChars="0" w:firstLine="0"/>
              <w:rPr>
                <w:ins w:id="2557" w:author="Haraguroicha Hsu" w:date="2013-06-30T04:49:00Z"/>
                <w:lang w:val="x-none"/>
              </w:rPr>
              <w:pPrChange w:id="2558" w:author="腹黒い茶" w:date="2013-07-08T12:04:00Z">
                <w:pPr>
                  <w:pStyle w:val="af1"/>
                  <w:adjustRightInd w:val="0"/>
                  <w:snapToGrid w:val="0"/>
                </w:pPr>
              </w:pPrChange>
            </w:pPr>
            <w:ins w:id="2559" w:author="Haraguroicha Hsu" w:date="2013-06-30T04:49:00Z">
              <w:r w:rsidRPr="00D16A26">
                <w:rPr>
                  <w:rFonts w:hint="eastAsia"/>
                </w:rPr>
                <w:t>PaaS</w:t>
              </w:r>
            </w:ins>
          </w:p>
        </w:tc>
        <w:tc>
          <w:tcPr>
            <w:tcW w:w="0" w:type="auto"/>
            <w:tcPrChange w:id="2560" w:author="腹黒い茶" w:date="2013-07-08T12:04:00Z">
              <w:tcPr>
                <w:tcW w:w="0" w:type="auto"/>
              </w:tcPr>
            </w:tcPrChange>
          </w:tcPr>
          <w:p w14:paraId="34F7FEE9" w14:textId="77777777" w:rsidR="008F7535" w:rsidRPr="00D16A26" w:rsidRDefault="008F7535">
            <w:pPr>
              <w:pStyle w:val="af1"/>
              <w:ind w:firstLineChars="0" w:firstLine="0"/>
              <w:rPr>
                <w:ins w:id="2561" w:author="Haraguroicha Hsu" w:date="2013-06-30T04:49:00Z"/>
                <w:lang w:val="x-none"/>
              </w:rPr>
              <w:pPrChange w:id="2562" w:author="腹黒い茶" w:date="2013-07-08T12:04:00Z">
                <w:pPr>
                  <w:pStyle w:val="af1"/>
                  <w:adjustRightInd w:val="0"/>
                  <w:snapToGrid w:val="0"/>
                </w:pPr>
              </w:pPrChange>
            </w:pPr>
            <w:ins w:id="2563" w:author="Haraguroicha Hsu" w:date="2013-06-30T04:49:00Z">
              <w:r w:rsidRPr="00D16A26">
                <w:rPr>
                  <w:rFonts w:hint="eastAsia"/>
                </w:rPr>
                <w:t>SaaS</w:t>
              </w:r>
            </w:ins>
          </w:p>
        </w:tc>
      </w:tr>
      <w:tr w:rsidR="008F7535" w:rsidRPr="00D16A26" w14:paraId="4D54FE92" w14:textId="77777777" w:rsidTr="001F4B8F">
        <w:trPr>
          <w:jc w:val="center"/>
          <w:ins w:id="2564" w:author="Haraguroicha Hsu" w:date="2013-06-30T04:49:00Z"/>
          <w:trPrChange w:id="2565" w:author="腹黒い茶" w:date="2013-07-08T12:04:00Z">
            <w:trPr>
              <w:jc w:val="center"/>
            </w:trPr>
          </w:trPrChange>
        </w:trPr>
        <w:tc>
          <w:tcPr>
            <w:tcW w:w="0" w:type="auto"/>
            <w:tcPrChange w:id="2566" w:author="腹黒い茶" w:date="2013-07-08T12:04:00Z">
              <w:tcPr>
                <w:tcW w:w="0" w:type="auto"/>
              </w:tcPr>
            </w:tcPrChange>
          </w:tcPr>
          <w:p w14:paraId="41E507AF" w14:textId="77777777" w:rsidR="008F7535" w:rsidRPr="00D16A26" w:rsidRDefault="008F7535">
            <w:pPr>
              <w:pStyle w:val="af1"/>
              <w:ind w:firstLineChars="0" w:firstLine="0"/>
              <w:rPr>
                <w:ins w:id="2567" w:author="Haraguroicha Hsu" w:date="2013-06-30T04:49:00Z"/>
                <w:lang w:val="x-none"/>
              </w:rPr>
              <w:pPrChange w:id="2568" w:author="腹黒い茶" w:date="2013-07-08T12:04:00Z">
                <w:pPr>
                  <w:pStyle w:val="af1"/>
                  <w:adjustRightInd w:val="0"/>
                  <w:snapToGrid w:val="0"/>
                </w:pPr>
              </w:pPrChange>
            </w:pPr>
            <w:ins w:id="2569" w:author="Haraguroicha Hsu" w:date="2013-06-30T04:49:00Z">
              <w:r w:rsidRPr="00D16A26">
                <w:rPr>
                  <w:rFonts w:hint="eastAsia"/>
                </w:rPr>
                <w:t>基本月流量</w:t>
              </w:r>
            </w:ins>
          </w:p>
        </w:tc>
        <w:tc>
          <w:tcPr>
            <w:tcW w:w="0" w:type="auto"/>
            <w:tcPrChange w:id="2570" w:author="腹黒い茶" w:date="2013-07-08T12:04:00Z">
              <w:tcPr>
                <w:tcW w:w="0" w:type="auto"/>
              </w:tcPr>
            </w:tcPrChange>
          </w:tcPr>
          <w:p w14:paraId="0A64A35D" w14:textId="77777777" w:rsidR="008F7535" w:rsidRPr="00D16A26" w:rsidRDefault="008F7535">
            <w:pPr>
              <w:pStyle w:val="af1"/>
              <w:ind w:firstLineChars="0" w:firstLine="0"/>
              <w:rPr>
                <w:ins w:id="2571" w:author="Haraguroicha Hsu" w:date="2013-06-30T04:49:00Z"/>
                <w:lang w:val="x-none"/>
              </w:rPr>
              <w:pPrChange w:id="2572" w:author="腹黒い茶" w:date="2013-07-08T12:04:00Z">
                <w:pPr>
                  <w:pStyle w:val="af1"/>
                  <w:adjustRightInd w:val="0"/>
                  <w:snapToGrid w:val="0"/>
                </w:pPr>
              </w:pPrChange>
            </w:pPr>
            <w:ins w:id="2573" w:author="Haraguroicha Hsu" w:date="2013-06-30T04:49:00Z">
              <w:r w:rsidRPr="00D16A26">
                <w:rPr>
                  <w:rFonts w:hint="eastAsia"/>
                </w:rPr>
                <w:t>5G</w:t>
              </w:r>
            </w:ins>
          </w:p>
        </w:tc>
        <w:tc>
          <w:tcPr>
            <w:tcW w:w="0" w:type="auto"/>
            <w:tcPrChange w:id="2574" w:author="腹黒い茶" w:date="2013-07-08T12:04:00Z">
              <w:tcPr>
                <w:tcW w:w="0" w:type="auto"/>
              </w:tcPr>
            </w:tcPrChange>
          </w:tcPr>
          <w:p w14:paraId="51DBD1A5" w14:textId="77777777" w:rsidR="008F7535" w:rsidRPr="00D16A26" w:rsidRDefault="008F7535">
            <w:pPr>
              <w:pStyle w:val="af1"/>
              <w:ind w:firstLineChars="0" w:firstLine="0"/>
              <w:rPr>
                <w:ins w:id="2575" w:author="Haraguroicha Hsu" w:date="2013-06-30T04:49:00Z"/>
                <w:lang w:val="x-none"/>
              </w:rPr>
              <w:pPrChange w:id="2576" w:author="腹黒い茶" w:date="2013-07-08T12:04:00Z">
                <w:pPr>
                  <w:pStyle w:val="af1"/>
                  <w:adjustRightInd w:val="0"/>
                  <w:snapToGrid w:val="0"/>
                </w:pPr>
              </w:pPrChange>
            </w:pPr>
            <w:ins w:id="2577" w:author="Haraguroicha Hsu" w:date="2013-06-30T04:49:00Z">
              <w:r w:rsidRPr="00D16A26">
                <w:rPr>
                  <w:rFonts w:hint="eastAsia"/>
                </w:rPr>
                <w:t>2T</w:t>
              </w:r>
            </w:ins>
          </w:p>
        </w:tc>
        <w:tc>
          <w:tcPr>
            <w:tcW w:w="0" w:type="auto"/>
            <w:tcPrChange w:id="2578" w:author="腹黒い茶" w:date="2013-07-08T12:04:00Z">
              <w:tcPr>
                <w:tcW w:w="0" w:type="auto"/>
              </w:tcPr>
            </w:tcPrChange>
          </w:tcPr>
          <w:p w14:paraId="79067CE2" w14:textId="77777777" w:rsidR="008F7535" w:rsidRPr="00D16A26" w:rsidRDefault="008F7535">
            <w:pPr>
              <w:pStyle w:val="af1"/>
              <w:ind w:firstLineChars="0" w:firstLine="0"/>
              <w:rPr>
                <w:ins w:id="2579" w:author="Haraguroicha Hsu" w:date="2013-06-30T04:49:00Z"/>
              </w:rPr>
              <w:pPrChange w:id="2580" w:author="腹黒い茶" w:date="2013-07-08T12:04:00Z">
                <w:pPr>
                  <w:pStyle w:val="af1"/>
                  <w:adjustRightInd w:val="0"/>
                  <w:snapToGrid w:val="0"/>
                </w:pPr>
              </w:pPrChange>
            </w:pPr>
          </w:p>
        </w:tc>
        <w:tc>
          <w:tcPr>
            <w:tcW w:w="0" w:type="auto"/>
            <w:tcPrChange w:id="2581" w:author="腹黒い茶" w:date="2013-07-08T12:04:00Z">
              <w:tcPr>
                <w:tcW w:w="0" w:type="auto"/>
              </w:tcPr>
            </w:tcPrChange>
          </w:tcPr>
          <w:p w14:paraId="08F1D10F" w14:textId="77777777" w:rsidR="008F7535" w:rsidRPr="00D16A26" w:rsidRDefault="008F7535">
            <w:pPr>
              <w:pStyle w:val="af1"/>
              <w:ind w:firstLineChars="0" w:firstLine="0"/>
              <w:rPr>
                <w:ins w:id="2582" w:author="Haraguroicha Hsu" w:date="2013-06-30T04:49:00Z"/>
                <w:lang w:val="x-none"/>
              </w:rPr>
              <w:pPrChange w:id="2583" w:author="腹黒い茶" w:date="2013-07-08T12:04:00Z">
                <w:pPr>
                  <w:pStyle w:val="af1"/>
                  <w:adjustRightInd w:val="0"/>
                  <w:snapToGrid w:val="0"/>
                </w:pPr>
              </w:pPrChange>
            </w:pPr>
            <w:ins w:id="2584" w:author="Haraguroicha Hsu" w:date="2013-06-30T04:49:00Z">
              <w:r w:rsidRPr="00D16A26">
                <w:rPr>
                  <w:rFonts w:hint="eastAsia"/>
                </w:rPr>
                <w:t>5G</w:t>
              </w:r>
            </w:ins>
          </w:p>
        </w:tc>
        <w:tc>
          <w:tcPr>
            <w:tcW w:w="0" w:type="auto"/>
            <w:tcPrChange w:id="2585" w:author="腹黒い茶" w:date="2013-07-08T12:04:00Z">
              <w:tcPr>
                <w:tcW w:w="0" w:type="auto"/>
              </w:tcPr>
            </w:tcPrChange>
          </w:tcPr>
          <w:p w14:paraId="3FEDCFBE" w14:textId="77777777" w:rsidR="008F7535" w:rsidRPr="00D16A26" w:rsidRDefault="008F7535">
            <w:pPr>
              <w:pStyle w:val="af1"/>
              <w:ind w:firstLineChars="0" w:firstLine="0"/>
              <w:rPr>
                <w:ins w:id="2586" w:author="Haraguroicha Hsu" w:date="2013-06-30T04:49:00Z"/>
                <w:lang w:val="x-none"/>
              </w:rPr>
              <w:pPrChange w:id="2587" w:author="腹黒い茶" w:date="2013-07-08T12:04:00Z">
                <w:pPr>
                  <w:pStyle w:val="af1"/>
                  <w:adjustRightInd w:val="0"/>
                  <w:snapToGrid w:val="0"/>
                </w:pPr>
              </w:pPrChange>
            </w:pPr>
            <w:ins w:id="2588" w:author="Haraguroicha Hsu" w:date="2013-06-30T04:49:00Z">
              <w:r w:rsidRPr="00D16A26">
                <w:rPr>
                  <w:rFonts w:hint="eastAsia"/>
                </w:rPr>
                <w:t>15G</w:t>
              </w:r>
            </w:ins>
          </w:p>
        </w:tc>
        <w:tc>
          <w:tcPr>
            <w:tcW w:w="0" w:type="auto"/>
            <w:tcPrChange w:id="2589" w:author="腹黒い茶" w:date="2013-07-08T12:04:00Z">
              <w:tcPr>
                <w:tcW w:w="0" w:type="auto"/>
              </w:tcPr>
            </w:tcPrChange>
          </w:tcPr>
          <w:p w14:paraId="214774B5" w14:textId="77777777" w:rsidR="008F7535" w:rsidRPr="00D16A26" w:rsidRDefault="008F7535">
            <w:pPr>
              <w:pStyle w:val="af1"/>
              <w:ind w:firstLineChars="0" w:firstLine="0"/>
              <w:rPr>
                <w:ins w:id="2590" w:author="Haraguroicha Hsu" w:date="2013-06-30T04:49:00Z"/>
                <w:lang w:val="x-none"/>
              </w:rPr>
              <w:pPrChange w:id="2591" w:author="腹黒い茶" w:date="2013-07-08T12:04:00Z">
                <w:pPr>
                  <w:pStyle w:val="af1"/>
                  <w:adjustRightInd w:val="0"/>
                  <w:snapToGrid w:val="0"/>
                </w:pPr>
              </w:pPrChange>
            </w:pPr>
            <w:ins w:id="2592" w:author="Haraguroicha Hsu" w:date="2013-06-30T04:49:00Z">
              <w:r w:rsidRPr="00D16A26">
                <w:rPr>
                  <w:rFonts w:hint="eastAsia"/>
                </w:rPr>
                <w:t>1G</w:t>
              </w:r>
            </w:ins>
          </w:p>
        </w:tc>
      </w:tr>
      <w:tr w:rsidR="008F7535" w:rsidRPr="00D16A26" w14:paraId="2D2700B8" w14:textId="77777777" w:rsidTr="001F4B8F">
        <w:trPr>
          <w:jc w:val="center"/>
          <w:ins w:id="2593" w:author="Haraguroicha Hsu" w:date="2013-06-30T04:49:00Z"/>
          <w:trPrChange w:id="2594" w:author="腹黒い茶" w:date="2013-07-08T12:04:00Z">
            <w:trPr>
              <w:jc w:val="center"/>
            </w:trPr>
          </w:trPrChange>
        </w:trPr>
        <w:tc>
          <w:tcPr>
            <w:tcW w:w="0" w:type="auto"/>
            <w:tcPrChange w:id="2595" w:author="腹黒い茶" w:date="2013-07-08T12:04:00Z">
              <w:tcPr>
                <w:tcW w:w="0" w:type="auto"/>
              </w:tcPr>
            </w:tcPrChange>
          </w:tcPr>
          <w:p w14:paraId="50B7176E" w14:textId="77777777" w:rsidR="008F7535" w:rsidRPr="00D16A26" w:rsidRDefault="008F7535">
            <w:pPr>
              <w:pStyle w:val="af1"/>
              <w:ind w:firstLineChars="0" w:firstLine="0"/>
              <w:rPr>
                <w:ins w:id="2596" w:author="Haraguroicha Hsu" w:date="2013-06-30T04:49:00Z"/>
                <w:lang w:val="x-none"/>
              </w:rPr>
              <w:pPrChange w:id="2597" w:author="腹黒い茶" w:date="2013-07-08T12:04:00Z">
                <w:pPr>
                  <w:pStyle w:val="af1"/>
                  <w:adjustRightInd w:val="0"/>
                  <w:snapToGrid w:val="0"/>
                </w:pPr>
              </w:pPrChange>
            </w:pPr>
            <w:ins w:id="2598" w:author="Haraguroicha Hsu" w:date="2013-06-30T04:49:00Z">
              <w:r w:rsidRPr="00D16A26">
                <w:rPr>
                  <w:rFonts w:hint="eastAsia"/>
                </w:rPr>
                <w:t>基本記憶體</w:t>
              </w:r>
            </w:ins>
          </w:p>
        </w:tc>
        <w:tc>
          <w:tcPr>
            <w:tcW w:w="0" w:type="auto"/>
            <w:tcPrChange w:id="2599" w:author="腹黒い茶" w:date="2013-07-08T12:04:00Z">
              <w:tcPr>
                <w:tcW w:w="0" w:type="auto"/>
              </w:tcPr>
            </w:tcPrChange>
          </w:tcPr>
          <w:p w14:paraId="1B0AC27C" w14:textId="77777777" w:rsidR="008F7535" w:rsidRPr="00D16A26" w:rsidRDefault="008F7535">
            <w:pPr>
              <w:pStyle w:val="af1"/>
              <w:ind w:firstLineChars="0" w:firstLine="0"/>
              <w:rPr>
                <w:ins w:id="2600" w:author="Haraguroicha Hsu" w:date="2013-06-30T04:49:00Z"/>
                <w:lang w:val="x-none"/>
              </w:rPr>
              <w:pPrChange w:id="2601" w:author="腹黒い茶" w:date="2013-07-08T12:04:00Z">
                <w:pPr>
                  <w:pStyle w:val="af1"/>
                  <w:adjustRightInd w:val="0"/>
                  <w:snapToGrid w:val="0"/>
                </w:pPr>
              </w:pPrChange>
            </w:pPr>
            <w:ins w:id="2602" w:author="Haraguroicha Hsu" w:date="2013-06-30T04:49:00Z">
              <w:r w:rsidRPr="00D16A26">
                <w:rPr>
                  <w:rFonts w:hint="eastAsia"/>
                </w:rPr>
                <w:t>2G</w:t>
              </w:r>
            </w:ins>
          </w:p>
        </w:tc>
        <w:tc>
          <w:tcPr>
            <w:tcW w:w="0" w:type="auto"/>
            <w:tcPrChange w:id="2603" w:author="腹黒い茶" w:date="2013-07-08T12:04:00Z">
              <w:tcPr>
                <w:tcW w:w="0" w:type="auto"/>
              </w:tcPr>
            </w:tcPrChange>
          </w:tcPr>
          <w:p w14:paraId="06D3DBA1" w14:textId="77777777" w:rsidR="008F7535" w:rsidRPr="00D16A26" w:rsidRDefault="008F7535">
            <w:pPr>
              <w:pStyle w:val="af1"/>
              <w:ind w:firstLineChars="0" w:firstLine="0"/>
              <w:rPr>
                <w:ins w:id="2604" w:author="Haraguroicha Hsu" w:date="2013-06-30T04:49:00Z"/>
                <w:lang w:val="x-none"/>
              </w:rPr>
              <w:pPrChange w:id="2605" w:author="腹黒い茶" w:date="2013-07-08T12:04:00Z">
                <w:pPr>
                  <w:pStyle w:val="af1"/>
                  <w:adjustRightInd w:val="0"/>
                  <w:snapToGrid w:val="0"/>
                </w:pPr>
              </w:pPrChange>
            </w:pPr>
            <w:ins w:id="2606" w:author="Haraguroicha Hsu" w:date="2013-06-30T04:49:00Z">
              <w:r w:rsidRPr="00D16A26">
                <w:rPr>
                  <w:rFonts w:hint="eastAsia"/>
                </w:rPr>
                <w:t>1G</w:t>
              </w:r>
            </w:ins>
          </w:p>
        </w:tc>
        <w:tc>
          <w:tcPr>
            <w:tcW w:w="0" w:type="auto"/>
            <w:tcPrChange w:id="2607" w:author="腹黒い茶" w:date="2013-07-08T12:04:00Z">
              <w:tcPr>
                <w:tcW w:w="0" w:type="auto"/>
              </w:tcPr>
            </w:tcPrChange>
          </w:tcPr>
          <w:p w14:paraId="089D5508" w14:textId="77777777" w:rsidR="008F7535" w:rsidRPr="00D16A26" w:rsidRDefault="008F7535">
            <w:pPr>
              <w:pStyle w:val="af1"/>
              <w:ind w:firstLineChars="0" w:firstLine="0"/>
              <w:rPr>
                <w:ins w:id="2608" w:author="Haraguroicha Hsu" w:date="2013-06-30T04:49:00Z"/>
                <w:lang w:val="x-none"/>
              </w:rPr>
              <w:pPrChange w:id="2609" w:author="腹黒い茶" w:date="2013-07-08T12:04:00Z">
                <w:pPr>
                  <w:pStyle w:val="af1"/>
                  <w:adjustRightInd w:val="0"/>
                  <w:snapToGrid w:val="0"/>
                </w:pPr>
              </w:pPrChange>
            </w:pPr>
            <w:ins w:id="2610" w:author="Haraguroicha Hsu" w:date="2013-06-30T04:49:00Z">
              <w:r w:rsidRPr="00D16A26">
                <w:rPr>
                  <w:rFonts w:hint="eastAsia"/>
                </w:rPr>
                <w:t>400M</w:t>
              </w:r>
            </w:ins>
          </w:p>
        </w:tc>
        <w:tc>
          <w:tcPr>
            <w:tcW w:w="0" w:type="auto"/>
            <w:tcPrChange w:id="2611" w:author="腹黒い茶" w:date="2013-07-08T12:04:00Z">
              <w:tcPr>
                <w:tcW w:w="0" w:type="auto"/>
              </w:tcPr>
            </w:tcPrChange>
          </w:tcPr>
          <w:p w14:paraId="16D3C776" w14:textId="77777777" w:rsidR="008F7535" w:rsidRPr="00D16A26" w:rsidRDefault="008F7535">
            <w:pPr>
              <w:pStyle w:val="af1"/>
              <w:ind w:firstLineChars="0" w:firstLine="0"/>
              <w:rPr>
                <w:ins w:id="2612" w:author="Haraguroicha Hsu" w:date="2013-06-30T04:49:00Z"/>
              </w:rPr>
              <w:pPrChange w:id="2613" w:author="腹黒い茶" w:date="2013-07-08T12:04:00Z">
                <w:pPr>
                  <w:pStyle w:val="af1"/>
                  <w:adjustRightInd w:val="0"/>
                  <w:snapToGrid w:val="0"/>
                </w:pPr>
              </w:pPrChange>
            </w:pPr>
          </w:p>
        </w:tc>
        <w:tc>
          <w:tcPr>
            <w:tcW w:w="0" w:type="auto"/>
            <w:tcPrChange w:id="2614" w:author="腹黒い茶" w:date="2013-07-08T12:04:00Z">
              <w:tcPr>
                <w:tcW w:w="0" w:type="auto"/>
              </w:tcPr>
            </w:tcPrChange>
          </w:tcPr>
          <w:p w14:paraId="5597AC25" w14:textId="77777777" w:rsidR="008F7535" w:rsidRPr="00D16A26" w:rsidRDefault="008F7535">
            <w:pPr>
              <w:pStyle w:val="af1"/>
              <w:ind w:firstLineChars="0" w:firstLine="0"/>
              <w:rPr>
                <w:ins w:id="2615" w:author="Haraguroicha Hsu" w:date="2013-06-30T04:49:00Z"/>
                <w:lang w:val="x-none"/>
              </w:rPr>
              <w:pPrChange w:id="2616" w:author="腹黒い茶" w:date="2013-07-08T12:04:00Z">
                <w:pPr>
                  <w:pStyle w:val="af1"/>
                  <w:adjustRightInd w:val="0"/>
                  <w:snapToGrid w:val="0"/>
                </w:pPr>
              </w:pPrChange>
            </w:pPr>
            <w:ins w:id="2617" w:author="Haraguroicha Hsu" w:date="2013-06-30T04:49:00Z">
              <w:r w:rsidRPr="00D16A26">
                <w:rPr>
                  <w:rFonts w:hint="eastAsia"/>
                </w:rPr>
                <w:t>613M</w:t>
              </w:r>
            </w:ins>
          </w:p>
        </w:tc>
        <w:tc>
          <w:tcPr>
            <w:tcW w:w="0" w:type="auto"/>
            <w:tcPrChange w:id="2618" w:author="腹黒い茶" w:date="2013-07-08T12:04:00Z">
              <w:tcPr>
                <w:tcW w:w="0" w:type="auto"/>
              </w:tcPr>
            </w:tcPrChange>
          </w:tcPr>
          <w:p w14:paraId="36B3DCB6" w14:textId="77777777" w:rsidR="008F7535" w:rsidRPr="00D16A26" w:rsidRDefault="008F7535">
            <w:pPr>
              <w:pStyle w:val="af1"/>
              <w:ind w:firstLineChars="0" w:firstLine="0"/>
              <w:rPr>
                <w:ins w:id="2619" w:author="Haraguroicha Hsu" w:date="2013-06-30T04:49:00Z"/>
              </w:rPr>
              <w:pPrChange w:id="2620" w:author="腹黒い茶" w:date="2013-07-08T12:04:00Z">
                <w:pPr>
                  <w:pStyle w:val="af1"/>
                  <w:adjustRightInd w:val="0"/>
                  <w:snapToGrid w:val="0"/>
                </w:pPr>
              </w:pPrChange>
            </w:pPr>
          </w:p>
        </w:tc>
      </w:tr>
      <w:tr w:rsidR="008F7535" w:rsidRPr="00D16A26" w14:paraId="526E5BD5" w14:textId="77777777" w:rsidTr="001F4B8F">
        <w:trPr>
          <w:jc w:val="center"/>
          <w:ins w:id="2621" w:author="Haraguroicha Hsu" w:date="2013-06-30T04:49:00Z"/>
          <w:trPrChange w:id="2622" w:author="腹黒い茶" w:date="2013-07-08T12:04:00Z">
            <w:trPr>
              <w:jc w:val="center"/>
            </w:trPr>
          </w:trPrChange>
        </w:trPr>
        <w:tc>
          <w:tcPr>
            <w:tcW w:w="0" w:type="auto"/>
            <w:tcPrChange w:id="2623" w:author="腹黒い茶" w:date="2013-07-08T12:04:00Z">
              <w:tcPr>
                <w:tcW w:w="0" w:type="auto"/>
              </w:tcPr>
            </w:tcPrChange>
          </w:tcPr>
          <w:p w14:paraId="4C535B13" w14:textId="77777777" w:rsidR="008F7535" w:rsidRPr="00D16A26" w:rsidRDefault="008F7535">
            <w:pPr>
              <w:pStyle w:val="af1"/>
              <w:ind w:firstLineChars="0" w:firstLine="0"/>
              <w:rPr>
                <w:ins w:id="2624" w:author="Haraguroicha Hsu" w:date="2013-06-30T04:49:00Z"/>
                <w:lang w:val="x-none"/>
              </w:rPr>
              <w:pPrChange w:id="2625" w:author="腹黒い茶" w:date="2013-07-08T12:04:00Z">
                <w:pPr>
                  <w:pStyle w:val="af1"/>
                  <w:adjustRightInd w:val="0"/>
                  <w:snapToGrid w:val="0"/>
                </w:pPr>
              </w:pPrChange>
            </w:pPr>
            <w:ins w:id="2626" w:author="Haraguroicha Hsu" w:date="2013-06-30T04:49:00Z">
              <w:r w:rsidRPr="00D16A26">
                <w:rPr>
                  <w:rFonts w:hint="eastAsia"/>
                </w:rPr>
                <w:t>基本空間</w:t>
              </w:r>
            </w:ins>
          </w:p>
        </w:tc>
        <w:tc>
          <w:tcPr>
            <w:tcW w:w="0" w:type="auto"/>
            <w:tcPrChange w:id="2627" w:author="腹黒い茶" w:date="2013-07-08T12:04:00Z">
              <w:tcPr>
                <w:tcW w:w="0" w:type="auto"/>
              </w:tcPr>
            </w:tcPrChange>
          </w:tcPr>
          <w:p w14:paraId="34D9C5A3" w14:textId="77777777" w:rsidR="008F7535" w:rsidRPr="00D16A26" w:rsidRDefault="008F7535">
            <w:pPr>
              <w:pStyle w:val="af1"/>
              <w:ind w:firstLineChars="0" w:firstLine="0"/>
              <w:rPr>
                <w:ins w:id="2628" w:author="Haraguroicha Hsu" w:date="2013-06-30T04:49:00Z"/>
                <w:lang w:val="x-none"/>
              </w:rPr>
              <w:pPrChange w:id="2629" w:author="腹黒い茶" w:date="2013-07-08T12:04:00Z">
                <w:pPr>
                  <w:pStyle w:val="af1"/>
                  <w:adjustRightInd w:val="0"/>
                  <w:snapToGrid w:val="0"/>
                </w:pPr>
              </w:pPrChange>
            </w:pPr>
            <w:ins w:id="2630" w:author="Haraguroicha Hsu" w:date="2013-06-30T04:49:00Z">
              <w:r w:rsidRPr="00D16A26">
                <w:rPr>
                  <w:rFonts w:hint="eastAsia"/>
                </w:rPr>
                <w:t>1G</w:t>
              </w:r>
            </w:ins>
          </w:p>
        </w:tc>
        <w:tc>
          <w:tcPr>
            <w:tcW w:w="0" w:type="auto"/>
            <w:tcPrChange w:id="2631" w:author="腹黒い茶" w:date="2013-07-08T12:04:00Z">
              <w:tcPr>
                <w:tcW w:w="0" w:type="auto"/>
              </w:tcPr>
            </w:tcPrChange>
          </w:tcPr>
          <w:p w14:paraId="217FE0F9" w14:textId="77777777" w:rsidR="008F7535" w:rsidRPr="00D16A26" w:rsidRDefault="008F7535">
            <w:pPr>
              <w:pStyle w:val="af1"/>
              <w:ind w:firstLineChars="0" w:firstLine="0"/>
              <w:rPr>
                <w:ins w:id="2632" w:author="Haraguroicha Hsu" w:date="2013-06-30T04:49:00Z"/>
                <w:lang w:val="x-none"/>
              </w:rPr>
              <w:pPrChange w:id="2633" w:author="腹黒い茶" w:date="2013-07-08T12:04:00Z">
                <w:pPr>
                  <w:pStyle w:val="af1"/>
                  <w:adjustRightInd w:val="0"/>
                  <w:snapToGrid w:val="0"/>
                </w:pPr>
              </w:pPrChange>
            </w:pPr>
            <w:ins w:id="2634" w:author="Haraguroicha Hsu" w:date="2013-06-30T04:49:00Z">
              <w:r w:rsidRPr="00D16A26">
                <w:rPr>
                  <w:rFonts w:hint="eastAsia"/>
                </w:rPr>
                <w:t>24G</w:t>
              </w:r>
            </w:ins>
          </w:p>
        </w:tc>
        <w:tc>
          <w:tcPr>
            <w:tcW w:w="0" w:type="auto"/>
            <w:tcPrChange w:id="2635" w:author="腹黒い茶" w:date="2013-07-08T12:04:00Z">
              <w:tcPr>
                <w:tcW w:w="0" w:type="auto"/>
              </w:tcPr>
            </w:tcPrChange>
          </w:tcPr>
          <w:p w14:paraId="41E6735E" w14:textId="77777777" w:rsidR="008F7535" w:rsidRPr="00D16A26" w:rsidRDefault="008F7535">
            <w:pPr>
              <w:pStyle w:val="af1"/>
              <w:ind w:firstLineChars="0" w:firstLine="0"/>
              <w:rPr>
                <w:ins w:id="2636" w:author="Haraguroicha Hsu" w:date="2013-06-30T04:49:00Z"/>
              </w:rPr>
              <w:pPrChange w:id="2637" w:author="腹黒い茶" w:date="2013-07-08T12:04:00Z">
                <w:pPr>
                  <w:pStyle w:val="af1"/>
                  <w:adjustRightInd w:val="0"/>
                  <w:snapToGrid w:val="0"/>
                </w:pPr>
              </w:pPrChange>
            </w:pPr>
          </w:p>
        </w:tc>
        <w:tc>
          <w:tcPr>
            <w:tcW w:w="0" w:type="auto"/>
            <w:tcPrChange w:id="2638" w:author="腹黒い茶" w:date="2013-07-08T12:04:00Z">
              <w:tcPr>
                <w:tcW w:w="0" w:type="auto"/>
              </w:tcPr>
            </w:tcPrChange>
          </w:tcPr>
          <w:p w14:paraId="40E4BEDB" w14:textId="77777777" w:rsidR="008F7535" w:rsidRPr="00D16A26" w:rsidRDefault="008F7535">
            <w:pPr>
              <w:pStyle w:val="af1"/>
              <w:ind w:firstLineChars="0" w:firstLine="0"/>
              <w:rPr>
                <w:ins w:id="2639" w:author="Haraguroicha Hsu" w:date="2013-06-30T04:49:00Z"/>
                <w:lang w:val="x-none"/>
              </w:rPr>
              <w:pPrChange w:id="2640" w:author="腹黒い茶" w:date="2013-07-08T12:04:00Z">
                <w:pPr>
                  <w:pStyle w:val="af1"/>
                  <w:adjustRightInd w:val="0"/>
                  <w:snapToGrid w:val="0"/>
                </w:pPr>
              </w:pPrChange>
            </w:pPr>
            <w:ins w:id="2641" w:author="Haraguroicha Hsu" w:date="2013-06-30T04:49:00Z">
              <w:r w:rsidRPr="00D16A26">
                <w:rPr>
                  <w:rFonts w:hint="eastAsia"/>
                </w:rPr>
                <w:t>1G</w:t>
              </w:r>
            </w:ins>
          </w:p>
        </w:tc>
        <w:tc>
          <w:tcPr>
            <w:tcW w:w="0" w:type="auto"/>
            <w:tcPrChange w:id="2642" w:author="腹黒い茶" w:date="2013-07-08T12:04:00Z">
              <w:tcPr>
                <w:tcW w:w="0" w:type="auto"/>
              </w:tcPr>
            </w:tcPrChange>
          </w:tcPr>
          <w:p w14:paraId="227AAC01" w14:textId="77777777" w:rsidR="008F7535" w:rsidRPr="00D16A26" w:rsidRDefault="008F7535">
            <w:pPr>
              <w:pStyle w:val="af1"/>
              <w:ind w:firstLineChars="0" w:firstLine="0"/>
              <w:rPr>
                <w:ins w:id="2643" w:author="Haraguroicha Hsu" w:date="2013-06-30T04:49:00Z"/>
                <w:lang w:val="x-none"/>
              </w:rPr>
              <w:pPrChange w:id="2644" w:author="腹黒い茶" w:date="2013-07-08T12:04:00Z">
                <w:pPr>
                  <w:pStyle w:val="af1"/>
                  <w:adjustRightInd w:val="0"/>
                  <w:snapToGrid w:val="0"/>
                </w:pPr>
              </w:pPrChange>
            </w:pPr>
            <w:ins w:id="2645" w:author="Haraguroicha Hsu" w:date="2013-06-30T04:49:00Z">
              <w:r w:rsidRPr="00D16A26">
                <w:rPr>
                  <w:rFonts w:hint="eastAsia"/>
                </w:rPr>
                <w:t>30G</w:t>
              </w:r>
            </w:ins>
          </w:p>
        </w:tc>
        <w:tc>
          <w:tcPr>
            <w:tcW w:w="0" w:type="auto"/>
            <w:tcPrChange w:id="2646" w:author="腹黒い茶" w:date="2013-07-08T12:04:00Z">
              <w:tcPr>
                <w:tcW w:w="0" w:type="auto"/>
              </w:tcPr>
            </w:tcPrChange>
          </w:tcPr>
          <w:p w14:paraId="57257109" w14:textId="77777777" w:rsidR="008F7535" w:rsidRPr="00D16A26" w:rsidRDefault="008F7535">
            <w:pPr>
              <w:pStyle w:val="af1"/>
              <w:ind w:firstLineChars="0" w:firstLine="0"/>
              <w:rPr>
                <w:ins w:id="2647" w:author="Haraguroicha Hsu" w:date="2013-06-30T04:49:00Z"/>
                <w:lang w:val="x-none"/>
              </w:rPr>
              <w:pPrChange w:id="2648" w:author="腹黒い茶" w:date="2013-07-08T12:04:00Z">
                <w:pPr>
                  <w:pStyle w:val="af1"/>
                  <w:adjustRightInd w:val="0"/>
                  <w:snapToGrid w:val="0"/>
                </w:pPr>
              </w:pPrChange>
            </w:pPr>
            <w:ins w:id="2649" w:author="Haraguroicha Hsu" w:date="2013-06-30T04:49:00Z">
              <w:r w:rsidRPr="00D16A26">
                <w:rPr>
                  <w:rFonts w:hint="eastAsia"/>
                </w:rPr>
                <w:t>1G</w:t>
              </w:r>
            </w:ins>
          </w:p>
        </w:tc>
      </w:tr>
      <w:tr w:rsidR="008F7535" w:rsidRPr="00D16A26" w14:paraId="7E77BA8A" w14:textId="77777777" w:rsidTr="001F4B8F">
        <w:trPr>
          <w:jc w:val="center"/>
          <w:ins w:id="2650" w:author="Haraguroicha Hsu" w:date="2013-06-30T04:49:00Z"/>
          <w:trPrChange w:id="2651" w:author="腹黒い茶" w:date="2013-07-08T12:04:00Z">
            <w:trPr>
              <w:jc w:val="center"/>
            </w:trPr>
          </w:trPrChange>
        </w:trPr>
        <w:tc>
          <w:tcPr>
            <w:tcW w:w="0" w:type="auto"/>
            <w:tcPrChange w:id="2652" w:author="腹黒い茶" w:date="2013-07-08T12:04:00Z">
              <w:tcPr>
                <w:tcW w:w="0" w:type="auto"/>
              </w:tcPr>
            </w:tcPrChange>
          </w:tcPr>
          <w:p w14:paraId="6EC5D3FE" w14:textId="77777777" w:rsidR="008F7535" w:rsidRPr="00D16A26" w:rsidRDefault="008F7535">
            <w:pPr>
              <w:pStyle w:val="af1"/>
              <w:ind w:firstLineChars="0" w:firstLine="0"/>
              <w:rPr>
                <w:ins w:id="2653" w:author="Haraguroicha Hsu" w:date="2013-06-30T04:49:00Z"/>
                <w:lang w:val="x-none"/>
              </w:rPr>
              <w:pPrChange w:id="2654" w:author="腹黒い茶" w:date="2013-07-08T12:04:00Z">
                <w:pPr>
                  <w:pStyle w:val="af1"/>
                  <w:adjustRightInd w:val="0"/>
                  <w:snapToGrid w:val="0"/>
                </w:pPr>
              </w:pPrChange>
            </w:pPr>
            <w:ins w:id="2655" w:author="Haraguroicha Hsu" w:date="2013-06-30T04:49:00Z">
              <w:r w:rsidRPr="00D16A26">
                <w:rPr>
                  <w:rFonts w:hint="eastAsia"/>
                </w:rPr>
                <w:t>基本網域</w:t>
              </w:r>
            </w:ins>
          </w:p>
        </w:tc>
        <w:tc>
          <w:tcPr>
            <w:tcW w:w="0" w:type="auto"/>
            <w:tcPrChange w:id="2656" w:author="腹黒い茶" w:date="2013-07-08T12:04:00Z">
              <w:tcPr>
                <w:tcW w:w="0" w:type="auto"/>
              </w:tcPr>
            </w:tcPrChange>
          </w:tcPr>
          <w:p w14:paraId="36629A68" w14:textId="77777777" w:rsidR="008F7535" w:rsidRPr="00D16A26" w:rsidRDefault="008F7535">
            <w:pPr>
              <w:pStyle w:val="af1"/>
              <w:ind w:firstLineChars="0" w:firstLine="0"/>
              <w:rPr>
                <w:ins w:id="2657" w:author="Haraguroicha Hsu" w:date="2013-06-30T04:49:00Z"/>
                <w:lang w:val="x-none"/>
              </w:rPr>
              <w:pPrChange w:id="2658" w:author="腹黒い茶" w:date="2013-07-08T12:04:00Z">
                <w:pPr>
                  <w:pStyle w:val="af1"/>
                  <w:adjustRightInd w:val="0"/>
                  <w:snapToGrid w:val="0"/>
                </w:pPr>
              </w:pPrChange>
            </w:pPr>
            <w:ins w:id="2659" w:author="Haraguroicha Hsu" w:date="2013-06-30T04:49:00Z">
              <w:r w:rsidRPr="00D16A26">
                <w:rPr>
                  <w:rFonts w:hint="eastAsia"/>
                </w:rPr>
                <w:t>提供</w:t>
              </w:r>
            </w:ins>
          </w:p>
        </w:tc>
        <w:tc>
          <w:tcPr>
            <w:tcW w:w="0" w:type="auto"/>
            <w:tcPrChange w:id="2660" w:author="腹黒い茶" w:date="2013-07-08T12:04:00Z">
              <w:tcPr>
                <w:tcW w:w="0" w:type="auto"/>
              </w:tcPr>
            </w:tcPrChange>
          </w:tcPr>
          <w:p w14:paraId="7FCA473E" w14:textId="77777777" w:rsidR="008F7535" w:rsidRPr="00D16A26" w:rsidRDefault="008F7535">
            <w:pPr>
              <w:pStyle w:val="af1"/>
              <w:ind w:firstLineChars="0" w:firstLine="0"/>
              <w:rPr>
                <w:ins w:id="2661" w:author="Haraguroicha Hsu" w:date="2013-06-30T04:49:00Z"/>
              </w:rPr>
              <w:pPrChange w:id="2662" w:author="腹黒い茶" w:date="2013-07-08T12:04:00Z">
                <w:pPr>
                  <w:pStyle w:val="af1"/>
                  <w:adjustRightInd w:val="0"/>
                  <w:snapToGrid w:val="0"/>
                </w:pPr>
              </w:pPrChange>
            </w:pPr>
          </w:p>
        </w:tc>
        <w:tc>
          <w:tcPr>
            <w:tcW w:w="0" w:type="auto"/>
            <w:tcPrChange w:id="2663" w:author="腹黒い茶" w:date="2013-07-08T12:04:00Z">
              <w:tcPr>
                <w:tcW w:w="0" w:type="auto"/>
              </w:tcPr>
            </w:tcPrChange>
          </w:tcPr>
          <w:p w14:paraId="0E1C0FF6" w14:textId="77777777" w:rsidR="008F7535" w:rsidRPr="00D16A26" w:rsidRDefault="008F7535">
            <w:pPr>
              <w:pStyle w:val="af1"/>
              <w:ind w:firstLineChars="0" w:firstLine="0"/>
              <w:rPr>
                <w:ins w:id="2664" w:author="Haraguroicha Hsu" w:date="2013-06-30T04:49:00Z"/>
              </w:rPr>
              <w:pPrChange w:id="2665" w:author="腹黒い茶" w:date="2013-07-08T12:04:00Z">
                <w:pPr>
                  <w:pStyle w:val="af1"/>
                  <w:adjustRightInd w:val="0"/>
                  <w:snapToGrid w:val="0"/>
                </w:pPr>
              </w:pPrChange>
            </w:pPr>
          </w:p>
        </w:tc>
        <w:tc>
          <w:tcPr>
            <w:tcW w:w="0" w:type="auto"/>
            <w:tcPrChange w:id="2666" w:author="腹黒い茶" w:date="2013-07-08T12:04:00Z">
              <w:tcPr>
                <w:tcW w:w="0" w:type="auto"/>
              </w:tcPr>
            </w:tcPrChange>
          </w:tcPr>
          <w:p w14:paraId="659CFC59" w14:textId="77777777" w:rsidR="008F7535" w:rsidRPr="00D16A26" w:rsidRDefault="008F7535">
            <w:pPr>
              <w:pStyle w:val="af1"/>
              <w:ind w:firstLineChars="0" w:firstLine="0"/>
              <w:rPr>
                <w:ins w:id="2667" w:author="Haraguroicha Hsu" w:date="2013-06-30T04:49:00Z"/>
              </w:rPr>
              <w:pPrChange w:id="2668" w:author="腹黒い茶" w:date="2013-07-08T12:04:00Z">
                <w:pPr>
                  <w:pStyle w:val="af1"/>
                  <w:adjustRightInd w:val="0"/>
                  <w:snapToGrid w:val="0"/>
                </w:pPr>
              </w:pPrChange>
            </w:pPr>
          </w:p>
        </w:tc>
        <w:tc>
          <w:tcPr>
            <w:tcW w:w="0" w:type="auto"/>
            <w:tcPrChange w:id="2669" w:author="腹黒い茶" w:date="2013-07-08T12:04:00Z">
              <w:tcPr>
                <w:tcW w:w="0" w:type="auto"/>
              </w:tcPr>
            </w:tcPrChange>
          </w:tcPr>
          <w:p w14:paraId="5289D413" w14:textId="77777777" w:rsidR="008F7535" w:rsidRPr="00D16A26" w:rsidRDefault="008F7535">
            <w:pPr>
              <w:pStyle w:val="af1"/>
              <w:ind w:firstLineChars="0" w:firstLine="0"/>
              <w:rPr>
                <w:ins w:id="2670" w:author="Haraguroicha Hsu" w:date="2013-06-30T04:49:00Z"/>
                <w:lang w:val="x-none"/>
              </w:rPr>
              <w:pPrChange w:id="2671" w:author="腹黒い茶" w:date="2013-07-08T12:04:00Z">
                <w:pPr>
                  <w:pStyle w:val="af1"/>
                  <w:adjustRightInd w:val="0"/>
                  <w:snapToGrid w:val="0"/>
                </w:pPr>
              </w:pPrChange>
            </w:pPr>
            <w:ins w:id="2672" w:author="Haraguroicha Hsu" w:date="2013-06-30T04:49:00Z">
              <w:r w:rsidRPr="00D16A26">
                <w:rPr>
                  <w:rFonts w:hint="eastAsia"/>
                </w:rPr>
                <w:t>有</w:t>
              </w:r>
            </w:ins>
          </w:p>
        </w:tc>
        <w:tc>
          <w:tcPr>
            <w:tcW w:w="0" w:type="auto"/>
            <w:tcPrChange w:id="2673" w:author="腹黒い茶" w:date="2013-07-08T12:04:00Z">
              <w:tcPr>
                <w:tcW w:w="0" w:type="auto"/>
              </w:tcPr>
            </w:tcPrChange>
          </w:tcPr>
          <w:p w14:paraId="0C99AC68" w14:textId="77777777" w:rsidR="008F7535" w:rsidRPr="00D16A26" w:rsidRDefault="008F7535">
            <w:pPr>
              <w:pStyle w:val="af1"/>
              <w:ind w:firstLineChars="0" w:firstLine="0"/>
              <w:rPr>
                <w:ins w:id="2674" w:author="Haraguroicha Hsu" w:date="2013-06-30T04:49:00Z"/>
                <w:lang w:val="x-none"/>
              </w:rPr>
              <w:pPrChange w:id="2675" w:author="腹黒い茶" w:date="2013-07-08T12:04:00Z">
                <w:pPr>
                  <w:pStyle w:val="af1"/>
                  <w:adjustRightInd w:val="0"/>
                  <w:snapToGrid w:val="0"/>
                </w:pPr>
              </w:pPrChange>
            </w:pPr>
            <w:ins w:id="2676" w:author="Haraguroicha Hsu" w:date="2013-06-30T04:49:00Z">
              <w:r w:rsidRPr="00D16A26">
                <w:rPr>
                  <w:rFonts w:hint="eastAsia"/>
                </w:rPr>
                <w:t>有</w:t>
              </w:r>
            </w:ins>
          </w:p>
        </w:tc>
      </w:tr>
      <w:tr w:rsidR="008F7535" w:rsidRPr="00D16A26" w14:paraId="043194BD" w14:textId="77777777" w:rsidTr="001F4B8F">
        <w:trPr>
          <w:jc w:val="center"/>
          <w:ins w:id="2677" w:author="Haraguroicha Hsu" w:date="2013-06-30T04:49:00Z"/>
          <w:trPrChange w:id="2678" w:author="腹黒い茶" w:date="2013-07-08T12:04:00Z">
            <w:trPr>
              <w:jc w:val="center"/>
            </w:trPr>
          </w:trPrChange>
        </w:trPr>
        <w:tc>
          <w:tcPr>
            <w:tcW w:w="0" w:type="auto"/>
            <w:tcPrChange w:id="2679" w:author="腹黒い茶" w:date="2013-07-08T12:04:00Z">
              <w:tcPr>
                <w:tcW w:w="0" w:type="auto"/>
              </w:tcPr>
            </w:tcPrChange>
          </w:tcPr>
          <w:p w14:paraId="523C3924" w14:textId="77777777" w:rsidR="008F7535" w:rsidRPr="00D16A26" w:rsidRDefault="008F7535">
            <w:pPr>
              <w:pStyle w:val="af1"/>
              <w:ind w:firstLineChars="0" w:firstLine="0"/>
              <w:rPr>
                <w:ins w:id="2680" w:author="Haraguroicha Hsu" w:date="2013-06-30T04:49:00Z"/>
                <w:lang w:val="x-none"/>
              </w:rPr>
              <w:pPrChange w:id="2681" w:author="腹黒い茶" w:date="2013-07-08T12:04:00Z">
                <w:pPr>
                  <w:pStyle w:val="af1"/>
                  <w:adjustRightInd w:val="0"/>
                  <w:snapToGrid w:val="0"/>
                </w:pPr>
              </w:pPrChange>
            </w:pPr>
            <w:ins w:id="2682" w:author="Haraguroicha Hsu" w:date="2013-06-30T04:49:00Z">
              <w:r w:rsidRPr="00D16A26">
                <w:rPr>
                  <w:rFonts w:hint="eastAsia"/>
                </w:rPr>
                <w:t>擴充網域</w:t>
              </w:r>
            </w:ins>
          </w:p>
        </w:tc>
        <w:tc>
          <w:tcPr>
            <w:tcW w:w="0" w:type="auto"/>
            <w:tcPrChange w:id="2683" w:author="腹黒い茶" w:date="2013-07-08T12:04:00Z">
              <w:tcPr>
                <w:tcW w:w="0" w:type="auto"/>
              </w:tcPr>
            </w:tcPrChange>
          </w:tcPr>
          <w:p w14:paraId="6B690167" w14:textId="77777777" w:rsidR="008F7535" w:rsidRPr="00D16A26" w:rsidRDefault="008F7535">
            <w:pPr>
              <w:pStyle w:val="af1"/>
              <w:ind w:firstLineChars="0" w:firstLine="0"/>
              <w:rPr>
                <w:ins w:id="2684" w:author="Haraguroicha Hsu" w:date="2013-06-30T04:49:00Z"/>
                <w:lang w:val="x-none"/>
              </w:rPr>
              <w:pPrChange w:id="2685" w:author="腹黒い茶" w:date="2013-07-08T12:04:00Z">
                <w:pPr>
                  <w:pStyle w:val="af1"/>
                  <w:adjustRightInd w:val="0"/>
                  <w:snapToGrid w:val="0"/>
                </w:pPr>
              </w:pPrChange>
            </w:pPr>
            <w:ins w:id="2686" w:author="Haraguroicha Hsu" w:date="2013-06-30T04:49:00Z">
              <w:r w:rsidRPr="00D16A26">
                <w:rPr>
                  <w:rFonts w:hint="eastAsia"/>
                </w:rPr>
                <w:t>付費</w:t>
              </w:r>
            </w:ins>
          </w:p>
        </w:tc>
        <w:tc>
          <w:tcPr>
            <w:tcW w:w="0" w:type="auto"/>
            <w:tcPrChange w:id="2687" w:author="腹黒い茶" w:date="2013-07-08T12:04:00Z">
              <w:tcPr>
                <w:tcW w:w="0" w:type="auto"/>
              </w:tcPr>
            </w:tcPrChange>
          </w:tcPr>
          <w:p w14:paraId="3667B8C4" w14:textId="77777777" w:rsidR="008F7535" w:rsidRPr="00D16A26" w:rsidRDefault="008F7535">
            <w:pPr>
              <w:pStyle w:val="af1"/>
              <w:ind w:firstLineChars="0" w:firstLine="0"/>
              <w:rPr>
                <w:ins w:id="2688" w:author="Haraguroicha Hsu" w:date="2013-06-30T04:49:00Z"/>
              </w:rPr>
              <w:pPrChange w:id="2689" w:author="腹黒い茶" w:date="2013-07-08T12:04:00Z">
                <w:pPr>
                  <w:pStyle w:val="af1"/>
                  <w:adjustRightInd w:val="0"/>
                  <w:snapToGrid w:val="0"/>
                </w:pPr>
              </w:pPrChange>
            </w:pPr>
          </w:p>
        </w:tc>
        <w:tc>
          <w:tcPr>
            <w:tcW w:w="0" w:type="auto"/>
            <w:tcPrChange w:id="2690" w:author="腹黒い茶" w:date="2013-07-08T12:04:00Z">
              <w:tcPr>
                <w:tcW w:w="0" w:type="auto"/>
              </w:tcPr>
            </w:tcPrChange>
          </w:tcPr>
          <w:p w14:paraId="442803DB" w14:textId="77777777" w:rsidR="008F7535" w:rsidRPr="00D16A26" w:rsidRDefault="008F7535">
            <w:pPr>
              <w:pStyle w:val="af1"/>
              <w:ind w:firstLineChars="0" w:firstLine="0"/>
              <w:rPr>
                <w:ins w:id="2691" w:author="Haraguroicha Hsu" w:date="2013-06-30T04:49:00Z"/>
              </w:rPr>
              <w:pPrChange w:id="2692" w:author="腹黒い茶" w:date="2013-07-08T12:04:00Z">
                <w:pPr>
                  <w:pStyle w:val="af1"/>
                  <w:adjustRightInd w:val="0"/>
                  <w:snapToGrid w:val="0"/>
                </w:pPr>
              </w:pPrChange>
            </w:pPr>
          </w:p>
        </w:tc>
        <w:tc>
          <w:tcPr>
            <w:tcW w:w="0" w:type="auto"/>
            <w:tcPrChange w:id="2693" w:author="腹黒い茶" w:date="2013-07-08T12:04:00Z">
              <w:tcPr>
                <w:tcW w:w="0" w:type="auto"/>
              </w:tcPr>
            </w:tcPrChange>
          </w:tcPr>
          <w:p w14:paraId="4E28BB6E" w14:textId="77777777" w:rsidR="008F7535" w:rsidRPr="00D16A26" w:rsidRDefault="008F7535">
            <w:pPr>
              <w:pStyle w:val="af1"/>
              <w:ind w:firstLineChars="0" w:firstLine="0"/>
              <w:rPr>
                <w:ins w:id="2694" w:author="Haraguroicha Hsu" w:date="2013-06-30T04:49:00Z"/>
              </w:rPr>
              <w:pPrChange w:id="2695" w:author="腹黒い茶" w:date="2013-07-08T12:04:00Z">
                <w:pPr>
                  <w:pStyle w:val="af1"/>
                  <w:adjustRightInd w:val="0"/>
                  <w:snapToGrid w:val="0"/>
                </w:pPr>
              </w:pPrChange>
            </w:pPr>
          </w:p>
        </w:tc>
        <w:tc>
          <w:tcPr>
            <w:tcW w:w="0" w:type="auto"/>
            <w:tcPrChange w:id="2696" w:author="腹黒い茶" w:date="2013-07-08T12:04:00Z">
              <w:tcPr>
                <w:tcW w:w="0" w:type="auto"/>
              </w:tcPr>
            </w:tcPrChange>
          </w:tcPr>
          <w:p w14:paraId="0BAB40C2" w14:textId="77777777" w:rsidR="008F7535" w:rsidRPr="00D16A26" w:rsidRDefault="008F7535">
            <w:pPr>
              <w:pStyle w:val="af1"/>
              <w:ind w:firstLineChars="0" w:firstLine="0"/>
              <w:rPr>
                <w:ins w:id="2697" w:author="Haraguroicha Hsu" w:date="2013-06-30T04:49:00Z"/>
              </w:rPr>
              <w:pPrChange w:id="2698" w:author="腹黒い茶" w:date="2013-07-08T12:04:00Z">
                <w:pPr>
                  <w:pStyle w:val="af1"/>
                  <w:adjustRightInd w:val="0"/>
                  <w:snapToGrid w:val="0"/>
                </w:pPr>
              </w:pPrChange>
            </w:pPr>
          </w:p>
        </w:tc>
        <w:tc>
          <w:tcPr>
            <w:tcW w:w="0" w:type="auto"/>
            <w:tcPrChange w:id="2699" w:author="腹黒い茶" w:date="2013-07-08T12:04:00Z">
              <w:tcPr>
                <w:tcW w:w="0" w:type="auto"/>
              </w:tcPr>
            </w:tcPrChange>
          </w:tcPr>
          <w:p w14:paraId="43E00521" w14:textId="77777777" w:rsidR="008F7535" w:rsidRPr="00D16A26" w:rsidRDefault="008F7535">
            <w:pPr>
              <w:pStyle w:val="af1"/>
              <w:ind w:firstLineChars="0" w:firstLine="0"/>
              <w:rPr>
                <w:ins w:id="2700" w:author="Haraguroicha Hsu" w:date="2013-06-30T04:49:00Z"/>
              </w:rPr>
              <w:pPrChange w:id="2701" w:author="腹黒い茶" w:date="2013-07-08T12:04:00Z">
                <w:pPr>
                  <w:pStyle w:val="af1"/>
                  <w:adjustRightInd w:val="0"/>
                  <w:snapToGrid w:val="0"/>
                </w:pPr>
              </w:pPrChange>
            </w:pPr>
          </w:p>
        </w:tc>
      </w:tr>
      <w:tr w:rsidR="008F7535" w:rsidRPr="00D16A26" w14:paraId="2080563D" w14:textId="77777777" w:rsidTr="001F4B8F">
        <w:trPr>
          <w:jc w:val="center"/>
          <w:ins w:id="2702" w:author="Haraguroicha Hsu" w:date="2013-06-30T04:49:00Z"/>
          <w:trPrChange w:id="2703" w:author="腹黒い茶" w:date="2013-07-08T12:04:00Z">
            <w:trPr>
              <w:jc w:val="center"/>
            </w:trPr>
          </w:trPrChange>
        </w:trPr>
        <w:tc>
          <w:tcPr>
            <w:tcW w:w="0" w:type="auto"/>
            <w:tcPrChange w:id="2704" w:author="腹黒い茶" w:date="2013-07-08T12:04:00Z">
              <w:tcPr>
                <w:tcW w:w="0" w:type="auto"/>
              </w:tcPr>
            </w:tcPrChange>
          </w:tcPr>
          <w:p w14:paraId="7D23D0A7" w14:textId="77777777" w:rsidR="008F7535" w:rsidRPr="00D16A26" w:rsidRDefault="008F7535">
            <w:pPr>
              <w:pStyle w:val="af1"/>
              <w:ind w:firstLineChars="0" w:firstLine="0"/>
              <w:rPr>
                <w:ins w:id="2705" w:author="Haraguroicha Hsu" w:date="2013-06-30T04:49:00Z"/>
                <w:lang w:val="x-none"/>
              </w:rPr>
              <w:pPrChange w:id="2706" w:author="腹黒い茶" w:date="2013-07-08T12:04:00Z">
                <w:pPr>
                  <w:pStyle w:val="af1"/>
                  <w:adjustRightInd w:val="0"/>
                  <w:snapToGrid w:val="0"/>
                </w:pPr>
              </w:pPrChange>
            </w:pPr>
            <w:ins w:id="2707" w:author="Haraguroicha Hsu" w:date="2013-06-30T04:49:00Z">
              <w:r w:rsidRPr="00D16A26">
                <w:rPr>
                  <w:rFonts w:hint="eastAsia"/>
                </w:rPr>
                <w:t>資料庫</w:t>
              </w:r>
            </w:ins>
          </w:p>
        </w:tc>
        <w:tc>
          <w:tcPr>
            <w:tcW w:w="0" w:type="auto"/>
            <w:tcPrChange w:id="2708" w:author="腹黒い茶" w:date="2013-07-08T12:04:00Z">
              <w:tcPr>
                <w:tcW w:w="0" w:type="auto"/>
              </w:tcPr>
            </w:tcPrChange>
          </w:tcPr>
          <w:p w14:paraId="62088722" w14:textId="77777777" w:rsidR="008F7535" w:rsidRPr="00D16A26" w:rsidRDefault="008F7535">
            <w:pPr>
              <w:pStyle w:val="af1"/>
              <w:ind w:firstLineChars="0" w:firstLine="0"/>
              <w:rPr>
                <w:ins w:id="2709" w:author="Haraguroicha Hsu" w:date="2013-06-30T04:49:00Z"/>
                <w:lang w:val="x-none"/>
              </w:rPr>
              <w:pPrChange w:id="2710" w:author="腹黒い茶" w:date="2013-07-08T12:04:00Z">
                <w:pPr>
                  <w:pStyle w:val="af1"/>
                  <w:adjustRightInd w:val="0"/>
                  <w:snapToGrid w:val="0"/>
                </w:pPr>
              </w:pPrChange>
            </w:pPr>
            <w:ins w:id="2711" w:author="Haraguroicha Hsu" w:date="2013-06-30T04:49:00Z">
              <w:r w:rsidRPr="00D16A26">
                <w:rPr>
                  <w:rFonts w:hint="eastAsia"/>
                </w:rPr>
                <w:t>100M</w:t>
              </w:r>
            </w:ins>
          </w:p>
        </w:tc>
        <w:tc>
          <w:tcPr>
            <w:tcW w:w="0" w:type="auto"/>
            <w:tcPrChange w:id="2712" w:author="腹黒い茶" w:date="2013-07-08T12:04:00Z">
              <w:tcPr>
                <w:tcW w:w="0" w:type="auto"/>
              </w:tcPr>
            </w:tcPrChange>
          </w:tcPr>
          <w:p w14:paraId="7C3515EA" w14:textId="77777777" w:rsidR="008F7535" w:rsidRPr="00D16A26" w:rsidRDefault="008F7535">
            <w:pPr>
              <w:pStyle w:val="af1"/>
              <w:ind w:firstLineChars="0" w:firstLine="0"/>
              <w:rPr>
                <w:ins w:id="2713" w:author="Haraguroicha Hsu" w:date="2013-06-30T04:49:00Z"/>
              </w:rPr>
              <w:pPrChange w:id="2714" w:author="腹黒い茶" w:date="2013-07-08T12:04:00Z">
                <w:pPr>
                  <w:pStyle w:val="af1"/>
                  <w:adjustRightInd w:val="0"/>
                  <w:snapToGrid w:val="0"/>
                </w:pPr>
              </w:pPrChange>
            </w:pPr>
          </w:p>
        </w:tc>
        <w:tc>
          <w:tcPr>
            <w:tcW w:w="0" w:type="auto"/>
            <w:tcPrChange w:id="2715" w:author="腹黒い茶" w:date="2013-07-08T12:04:00Z">
              <w:tcPr>
                <w:tcW w:w="0" w:type="auto"/>
              </w:tcPr>
            </w:tcPrChange>
          </w:tcPr>
          <w:p w14:paraId="1B96A7CC" w14:textId="77777777" w:rsidR="008F7535" w:rsidRPr="00D16A26" w:rsidRDefault="008F7535">
            <w:pPr>
              <w:pStyle w:val="af1"/>
              <w:ind w:firstLineChars="0" w:firstLine="0"/>
              <w:rPr>
                <w:ins w:id="2716" w:author="Haraguroicha Hsu" w:date="2013-06-30T04:49:00Z"/>
                <w:lang w:val="x-none"/>
              </w:rPr>
              <w:pPrChange w:id="2717" w:author="腹黒い茶" w:date="2013-07-08T12:04:00Z">
                <w:pPr>
                  <w:pStyle w:val="af1"/>
                  <w:adjustRightInd w:val="0"/>
                  <w:snapToGrid w:val="0"/>
                </w:pPr>
              </w:pPrChange>
            </w:pPr>
            <w:ins w:id="2718" w:author="Haraguroicha Hsu" w:date="2013-06-30T04:49:00Z">
              <w:r w:rsidRPr="00D16A26">
                <w:rPr>
                  <w:rFonts w:hint="eastAsia"/>
                </w:rPr>
                <w:t>1T</w:t>
              </w:r>
            </w:ins>
          </w:p>
        </w:tc>
        <w:tc>
          <w:tcPr>
            <w:tcW w:w="0" w:type="auto"/>
            <w:tcPrChange w:id="2719" w:author="腹黒い茶" w:date="2013-07-08T12:04:00Z">
              <w:tcPr>
                <w:tcW w:w="0" w:type="auto"/>
              </w:tcPr>
            </w:tcPrChange>
          </w:tcPr>
          <w:p w14:paraId="7DB00543" w14:textId="77777777" w:rsidR="008F7535" w:rsidRPr="00D16A26" w:rsidRDefault="008F7535">
            <w:pPr>
              <w:pStyle w:val="af1"/>
              <w:ind w:firstLineChars="0" w:firstLine="0"/>
              <w:rPr>
                <w:ins w:id="2720" w:author="Haraguroicha Hsu" w:date="2013-06-30T04:49:00Z"/>
                <w:lang w:val="x-none"/>
              </w:rPr>
              <w:pPrChange w:id="2721" w:author="腹黒い茶" w:date="2013-07-08T12:04:00Z">
                <w:pPr>
                  <w:pStyle w:val="af1"/>
                  <w:adjustRightInd w:val="0"/>
                  <w:snapToGrid w:val="0"/>
                </w:pPr>
              </w:pPrChange>
            </w:pPr>
            <w:ins w:id="2722" w:author="Haraguroicha Hsu" w:date="2013-06-30T04:49:00Z">
              <w:r w:rsidRPr="00D16A26">
                <w:rPr>
                  <w:rFonts w:hint="eastAsia"/>
                </w:rPr>
                <w:t>20M</w:t>
              </w:r>
            </w:ins>
          </w:p>
        </w:tc>
        <w:tc>
          <w:tcPr>
            <w:tcW w:w="0" w:type="auto"/>
            <w:tcPrChange w:id="2723" w:author="腹黒い茶" w:date="2013-07-08T12:04:00Z">
              <w:tcPr>
                <w:tcW w:w="0" w:type="auto"/>
              </w:tcPr>
            </w:tcPrChange>
          </w:tcPr>
          <w:p w14:paraId="64C6D878" w14:textId="77777777" w:rsidR="008F7535" w:rsidRPr="00D16A26" w:rsidRDefault="008F7535">
            <w:pPr>
              <w:pStyle w:val="af1"/>
              <w:ind w:firstLineChars="0" w:firstLine="0"/>
              <w:rPr>
                <w:ins w:id="2724" w:author="Haraguroicha Hsu" w:date="2013-06-30T04:49:00Z"/>
                <w:lang w:val="x-none"/>
              </w:rPr>
              <w:pPrChange w:id="2725" w:author="腹黒い茶" w:date="2013-07-08T12:04:00Z">
                <w:pPr>
                  <w:pStyle w:val="af1"/>
                  <w:adjustRightInd w:val="0"/>
                  <w:snapToGrid w:val="0"/>
                </w:pPr>
              </w:pPrChange>
            </w:pPr>
            <w:ins w:id="2726" w:author="Haraguroicha Hsu" w:date="2013-06-30T04:49:00Z">
              <w:r w:rsidRPr="00D16A26">
                <w:rPr>
                  <w:rFonts w:hint="eastAsia"/>
                </w:rPr>
                <w:t>100M</w:t>
              </w:r>
            </w:ins>
          </w:p>
        </w:tc>
        <w:tc>
          <w:tcPr>
            <w:tcW w:w="0" w:type="auto"/>
            <w:tcPrChange w:id="2727" w:author="腹黒い茶" w:date="2013-07-08T12:04:00Z">
              <w:tcPr>
                <w:tcW w:w="0" w:type="auto"/>
              </w:tcPr>
            </w:tcPrChange>
          </w:tcPr>
          <w:p w14:paraId="3B6B5A9F" w14:textId="77777777" w:rsidR="008F7535" w:rsidRPr="00D16A26" w:rsidRDefault="008F7535">
            <w:pPr>
              <w:pStyle w:val="af1"/>
              <w:ind w:firstLineChars="0" w:firstLine="0"/>
              <w:rPr>
                <w:ins w:id="2728" w:author="Haraguroicha Hsu" w:date="2013-06-30T04:49:00Z"/>
                <w:lang w:val="x-none"/>
              </w:rPr>
              <w:pPrChange w:id="2729" w:author="腹黒い茶" w:date="2013-07-08T12:04:00Z">
                <w:pPr>
                  <w:pStyle w:val="af1"/>
                  <w:adjustRightInd w:val="0"/>
                  <w:snapToGrid w:val="0"/>
                </w:pPr>
              </w:pPrChange>
            </w:pPr>
            <w:ins w:id="2730" w:author="Haraguroicha Hsu" w:date="2013-06-30T04:49:00Z">
              <w:r w:rsidRPr="00D16A26">
                <w:rPr>
                  <w:rFonts w:hint="eastAsia"/>
                </w:rPr>
                <w:t>1G</w:t>
              </w:r>
            </w:ins>
          </w:p>
        </w:tc>
      </w:tr>
      <w:tr w:rsidR="008F7535" w:rsidRPr="00D16A26" w14:paraId="2C9E9FA0" w14:textId="77777777" w:rsidTr="001F4B8F">
        <w:trPr>
          <w:jc w:val="center"/>
          <w:ins w:id="2731" w:author="Haraguroicha Hsu" w:date="2013-06-30T04:49:00Z"/>
          <w:trPrChange w:id="2732" w:author="腹黒い茶" w:date="2013-07-08T12:04:00Z">
            <w:trPr>
              <w:jc w:val="center"/>
            </w:trPr>
          </w:trPrChange>
        </w:trPr>
        <w:tc>
          <w:tcPr>
            <w:tcW w:w="0" w:type="auto"/>
            <w:tcPrChange w:id="2733" w:author="腹黒い茶" w:date="2013-07-08T12:04:00Z">
              <w:tcPr>
                <w:tcW w:w="0" w:type="auto"/>
              </w:tcPr>
            </w:tcPrChange>
          </w:tcPr>
          <w:p w14:paraId="767918C8" w14:textId="77777777" w:rsidR="008F7535" w:rsidRPr="00D16A26" w:rsidRDefault="008F7535">
            <w:pPr>
              <w:pStyle w:val="af1"/>
              <w:ind w:firstLineChars="0" w:firstLine="0"/>
              <w:rPr>
                <w:ins w:id="2734" w:author="Haraguroicha Hsu" w:date="2013-06-30T04:49:00Z"/>
                <w:lang w:val="x-none"/>
              </w:rPr>
              <w:pPrChange w:id="2735" w:author="腹黒い茶" w:date="2013-07-08T12:04:00Z">
                <w:pPr>
                  <w:pStyle w:val="af1"/>
                  <w:adjustRightInd w:val="0"/>
                  <w:snapToGrid w:val="0"/>
                </w:pPr>
              </w:pPrChange>
            </w:pPr>
            <w:ins w:id="2736" w:author="Haraguroicha Hsu" w:date="2013-06-30T04:49:00Z">
              <w:r w:rsidRPr="00D16A26">
                <w:rPr>
                  <w:rFonts w:hint="eastAsia"/>
                </w:rPr>
                <w:t>要求限制</w:t>
              </w:r>
            </w:ins>
          </w:p>
        </w:tc>
        <w:tc>
          <w:tcPr>
            <w:tcW w:w="0" w:type="auto"/>
            <w:tcPrChange w:id="2737" w:author="腹黒い茶" w:date="2013-07-08T12:04:00Z">
              <w:tcPr>
                <w:tcW w:w="0" w:type="auto"/>
              </w:tcPr>
            </w:tcPrChange>
          </w:tcPr>
          <w:p w14:paraId="1EB89A75" w14:textId="77777777" w:rsidR="008F7535" w:rsidRPr="00D16A26" w:rsidRDefault="008F7535">
            <w:pPr>
              <w:pStyle w:val="af1"/>
              <w:ind w:firstLineChars="0" w:firstLine="0"/>
              <w:rPr>
                <w:ins w:id="2738" w:author="Haraguroicha Hsu" w:date="2013-06-30T04:49:00Z"/>
                <w:lang w:val="x-none"/>
              </w:rPr>
              <w:pPrChange w:id="2739" w:author="腹黒い茶" w:date="2013-07-08T12:04:00Z">
                <w:pPr>
                  <w:pStyle w:val="af1"/>
                  <w:adjustRightInd w:val="0"/>
                  <w:snapToGrid w:val="0"/>
                </w:pPr>
              </w:pPrChange>
            </w:pPr>
            <w:ins w:id="2740" w:author="Haraguroicha Hsu" w:date="2013-06-30T04:49:00Z">
              <w:r w:rsidRPr="00D16A26">
                <w:rPr>
                  <w:rFonts w:hint="eastAsia"/>
                </w:rPr>
                <w:t>100/s</w:t>
              </w:r>
            </w:ins>
          </w:p>
        </w:tc>
        <w:tc>
          <w:tcPr>
            <w:tcW w:w="0" w:type="auto"/>
            <w:tcPrChange w:id="2741" w:author="腹黒い茶" w:date="2013-07-08T12:04:00Z">
              <w:tcPr>
                <w:tcW w:w="0" w:type="auto"/>
              </w:tcPr>
            </w:tcPrChange>
          </w:tcPr>
          <w:p w14:paraId="2B0A4044" w14:textId="77777777" w:rsidR="008F7535" w:rsidRPr="00D16A26" w:rsidRDefault="008F7535">
            <w:pPr>
              <w:pStyle w:val="af1"/>
              <w:ind w:firstLineChars="0" w:firstLine="0"/>
              <w:rPr>
                <w:ins w:id="2742" w:author="Haraguroicha Hsu" w:date="2013-06-30T04:49:00Z"/>
              </w:rPr>
              <w:pPrChange w:id="2743" w:author="腹黒い茶" w:date="2013-07-08T12:04:00Z">
                <w:pPr>
                  <w:pStyle w:val="af1"/>
                  <w:adjustRightInd w:val="0"/>
                  <w:snapToGrid w:val="0"/>
                </w:pPr>
              </w:pPrChange>
            </w:pPr>
          </w:p>
        </w:tc>
        <w:tc>
          <w:tcPr>
            <w:tcW w:w="0" w:type="auto"/>
            <w:tcPrChange w:id="2744" w:author="腹黒い茶" w:date="2013-07-08T12:04:00Z">
              <w:tcPr>
                <w:tcW w:w="0" w:type="auto"/>
              </w:tcPr>
            </w:tcPrChange>
          </w:tcPr>
          <w:p w14:paraId="4350284D" w14:textId="77777777" w:rsidR="008F7535" w:rsidRPr="00D16A26" w:rsidRDefault="008F7535">
            <w:pPr>
              <w:pStyle w:val="af1"/>
              <w:ind w:firstLineChars="0" w:firstLine="0"/>
              <w:rPr>
                <w:ins w:id="2745" w:author="Haraguroicha Hsu" w:date="2013-06-30T04:49:00Z"/>
              </w:rPr>
              <w:pPrChange w:id="2746" w:author="腹黒い茶" w:date="2013-07-08T12:04:00Z">
                <w:pPr>
                  <w:pStyle w:val="af1"/>
                  <w:adjustRightInd w:val="0"/>
                  <w:snapToGrid w:val="0"/>
                </w:pPr>
              </w:pPrChange>
            </w:pPr>
          </w:p>
        </w:tc>
        <w:tc>
          <w:tcPr>
            <w:tcW w:w="0" w:type="auto"/>
            <w:tcPrChange w:id="2747" w:author="腹黒い茶" w:date="2013-07-08T12:04:00Z">
              <w:tcPr>
                <w:tcW w:w="0" w:type="auto"/>
              </w:tcPr>
            </w:tcPrChange>
          </w:tcPr>
          <w:p w14:paraId="7526E344" w14:textId="77777777" w:rsidR="008F7535" w:rsidRPr="00D16A26" w:rsidRDefault="008F7535">
            <w:pPr>
              <w:pStyle w:val="af1"/>
              <w:ind w:firstLineChars="0" w:firstLine="0"/>
              <w:rPr>
                <w:ins w:id="2748" w:author="Haraguroicha Hsu" w:date="2013-06-30T04:49:00Z"/>
              </w:rPr>
              <w:pPrChange w:id="2749" w:author="腹黒い茶" w:date="2013-07-08T12:04:00Z">
                <w:pPr>
                  <w:pStyle w:val="af1"/>
                  <w:adjustRightInd w:val="0"/>
                  <w:snapToGrid w:val="0"/>
                </w:pPr>
              </w:pPrChange>
            </w:pPr>
          </w:p>
        </w:tc>
        <w:tc>
          <w:tcPr>
            <w:tcW w:w="0" w:type="auto"/>
            <w:tcPrChange w:id="2750" w:author="腹黒い茶" w:date="2013-07-08T12:04:00Z">
              <w:tcPr>
                <w:tcW w:w="0" w:type="auto"/>
              </w:tcPr>
            </w:tcPrChange>
          </w:tcPr>
          <w:p w14:paraId="6FE9AAFA" w14:textId="77777777" w:rsidR="008F7535" w:rsidRPr="00D16A26" w:rsidRDefault="008F7535">
            <w:pPr>
              <w:pStyle w:val="af1"/>
              <w:ind w:firstLineChars="0" w:firstLine="0"/>
              <w:rPr>
                <w:ins w:id="2751" w:author="Haraguroicha Hsu" w:date="2013-06-30T04:49:00Z"/>
                <w:lang w:val="x-none"/>
              </w:rPr>
              <w:pPrChange w:id="2752" w:author="腹黒い茶" w:date="2013-07-08T12:04:00Z">
                <w:pPr>
                  <w:pStyle w:val="af1"/>
                  <w:adjustRightInd w:val="0"/>
                  <w:snapToGrid w:val="0"/>
                </w:pPr>
              </w:pPrChange>
            </w:pPr>
            <w:ins w:id="2753" w:author="Haraguroicha Hsu" w:date="2013-06-30T04:49:00Z">
              <w:r w:rsidRPr="00D16A26">
                <w:rPr>
                  <w:rFonts w:hint="eastAsia"/>
                </w:rPr>
                <w:t>10M/mo</w:t>
              </w:r>
            </w:ins>
          </w:p>
        </w:tc>
        <w:tc>
          <w:tcPr>
            <w:tcW w:w="0" w:type="auto"/>
            <w:tcPrChange w:id="2754" w:author="腹黒い茶" w:date="2013-07-08T12:04:00Z">
              <w:tcPr>
                <w:tcW w:w="0" w:type="auto"/>
              </w:tcPr>
            </w:tcPrChange>
          </w:tcPr>
          <w:p w14:paraId="72511BA6" w14:textId="77777777" w:rsidR="008F7535" w:rsidRPr="00D16A26" w:rsidRDefault="008F7535">
            <w:pPr>
              <w:pStyle w:val="af1"/>
              <w:ind w:firstLineChars="0" w:firstLine="0"/>
              <w:rPr>
                <w:ins w:id="2755" w:author="Haraguroicha Hsu" w:date="2013-06-30T04:49:00Z"/>
                <w:lang w:val="x-none"/>
              </w:rPr>
              <w:pPrChange w:id="2756" w:author="腹黒い茶" w:date="2013-07-08T12:04:00Z">
                <w:pPr>
                  <w:pStyle w:val="af1"/>
                  <w:adjustRightInd w:val="0"/>
                  <w:snapToGrid w:val="0"/>
                </w:pPr>
              </w:pPrChange>
            </w:pPr>
            <w:ins w:id="2757" w:author="Haraguroicha Hsu" w:date="2013-06-30T04:49:00Z">
              <w:r w:rsidRPr="00D16A26">
                <w:rPr>
                  <w:rFonts w:hint="eastAsia"/>
                </w:rPr>
                <w:t>100/d</w:t>
              </w:r>
            </w:ins>
          </w:p>
        </w:tc>
      </w:tr>
      <w:tr w:rsidR="008F7535" w:rsidRPr="00D16A26" w14:paraId="424034F7" w14:textId="77777777" w:rsidTr="001F4B8F">
        <w:trPr>
          <w:jc w:val="center"/>
          <w:ins w:id="2758" w:author="Haraguroicha Hsu" w:date="2013-06-30T04:49:00Z"/>
          <w:trPrChange w:id="2759" w:author="腹黒い茶" w:date="2013-07-08T12:04:00Z">
            <w:trPr>
              <w:jc w:val="center"/>
            </w:trPr>
          </w:trPrChange>
        </w:trPr>
        <w:tc>
          <w:tcPr>
            <w:tcW w:w="0" w:type="auto"/>
            <w:tcPrChange w:id="2760" w:author="腹黒い茶" w:date="2013-07-08T12:04:00Z">
              <w:tcPr>
                <w:tcW w:w="0" w:type="auto"/>
              </w:tcPr>
            </w:tcPrChange>
          </w:tcPr>
          <w:p w14:paraId="5C5E7B64" w14:textId="77777777" w:rsidR="008F7535" w:rsidRPr="00D16A26" w:rsidRDefault="008F7535">
            <w:pPr>
              <w:pStyle w:val="af1"/>
              <w:ind w:firstLineChars="0" w:firstLine="0"/>
              <w:rPr>
                <w:ins w:id="2761" w:author="Haraguroicha Hsu" w:date="2013-06-30T04:49:00Z"/>
                <w:lang w:val="x-none"/>
              </w:rPr>
              <w:pPrChange w:id="2762" w:author="腹黒い茶" w:date="2013-07-08T12:04:00Z">
                <w:pPr>
                  <w:pStyle w:val="af1"/>
                  <w:adjustRightInd w:val="0"/>
                  <w:snapToGrid w:val="0"/>
                </w:pPr>
              </w:pPrChange>
            </w:pPr>
            <w:ins w:id="2763" w:author="Haraguroicha Hsu" w:date="2013-06-30T04:49:00Z">
              <w:r w:rsidRPr="00D16A26">
                <w:rPr>
                  <w:rFonts w:hint="eastAsia"/>
                </w:rPr>
                <w:t>基本價格</w:t>
              </w:r>
            </w:ins>
          </w:p>
        </w:tc>
        <w:tc>
          <w:tcPr>
            <w:tcW w:w="0" w:type="auto"/>
            <w:tcPrChange w:id="2764" w:author="腹黒い茶" w:date="2013-07-08T12:04:00Z">
              <w:tcPr>
                <w:tcW w:w="0" w:type="auto"/>
              </w:tcPr>
            </w:tcPrChange>
          </w:tcPr>
          <w:p w14:paraId="2FB082FF" w14:textId="77777777" w:rsidR="008F7535" w:rsidRPr="00D16A26" w:rsidRDefault="008F7535">
            <w:pPr>
              <w:pStyle w:val="af1"/>
              <w:ind w:firstLineChars="0" w:firstLine="0"/>
              <w:rPr>
                <w:ins w:id="2765" w:author="Haraguroicha Hsu" w:date="2013-06-30T04:49:00Z"/>
                <w:lang w:val="x-none"/>
              </w:rPr>
              <w:pPrChange w:id="2766" w:author="腹黒い茶" w:date="2013-07-08T12:04:00Z">
                <w:pPr>
                  <w:pStyle w:val="af1"/>
                  <w:adjustRightInd w:val="0"/>
                  <w:snapToGrid w:val="0"/>
                </w:pPr>
              </w:pPrChange>
            </w:pPr>
            <w:ins w:id="2767" w:author="Haraguroicha Hsu" w:date="2013-06-30T04:49:00Z">
              <w:r w:rsidRPr="00D16A26">
                <w:rPr>
                  <w:rFonts w:hint="eastAsia"/>
                </w:rPr>
                <w:t>免費</w:t>
              </w:r>
            </w:ins>
          </w:p>
        </w:tc>
        <w:tc>
          <w:tcPr>
            <w:tcW w:w="0" w:type="auto"/>
            <w:tcPrChange w:id="2768" w:author="腹黒い茶" w:date="2013-07-08T12:04:00Z">
              <w:tcPr>
                <w:tcW w:w="0" w:type="auto"/>
              </w:tcPr>
            </w:tcPrChange>
          </w:tcPr>
          <w:p w14:paraId="219E380C" w14:textId="77777777" w:rsidR="008F7535" w:rsidRPr="00D16A26" w:rsidRDefault="008F7535">
            <w:pPr>
              <w:pStyle w:val="af1"/>
              <w:ind w:firstLineChars="0" w:firstLine="0"/>
              <w:rPr>
                <w:ins w:id="2769" w:author="Haraguroicha Hsu" w:date="2013-06-30T04:49:00Z"/>
                <w:lang w:val="x-none"/>
              </w:rPr>
              <w:pPrChange w:id="2770" w:author="腹黒い茶" w:date="2013-07-08T12:04:00Z">
                <w:pPr>
                  <w:pStyle w:val="af1"/>
                  <w:adjustRightInd w:val="0"/>
                  <w:snapToGrid w:val="0"/>
                </w:pPr>
              </w:pPrChange>
            </w:pPr>
            <w:ins w:id="2771" w:author="Haraguroicha Hsu" w:date="2013-06-30T04:49:00Z">
              <w:r w:rsidRPr="00D16A26">
                <w:rPr>
                  <w:rFonts w:hint="eastAsia"/>
                </w:rPr>
                <w:t>$20/</w:t>
              </w:r>
              <w:r w:rsidRPr="00D16A26">
                <w:rPr>
                  <w:rFonts w:hint="eastAsia"/>
                </w:rPr>
                <w:t>月</w:t>
              </w:r>
            </w:ins>
          </w:p>
        </w:tc>
        <w:tc>
          <w:tcPr>
            <w:tcW w:w="0" w:type="auto"/>
            <w:tcPrChange w:id="2772" w:author="腹黒い茶" w:date="2013-07-08T12:04:00Z">
              <w:tcPr>
                <w:tcW w:w="0" w:type="auto"/>
              </w:tcPr>
            </w:tcPrChange>
          </w:tcPr>
          <w:p w14:paraId="4DD8DBCE" w14:textId="77777777" w:rsidR="008F7535" w:rsidRPr="00D16A26" w:rsidRDefault="008F7535">
            <w:pPr>
              <w:pStyle w:val="af1"/>
              <w:ind w:firstLineChars="0" w:firstLine="0"/>
              <w:rPr>
                <w:ins w:id="2773" w:author="Haraguroicha Hsu" w:date="2013-06-30T04:49:00Z"/>
                <w:lang w:val="x-none"/>
              </w:rPr>
              <w:pPrChange w:id="2774" w:author="腹黒い茶" w:date="2013-07-08T12:04:00Z">
                <w:pPr>
                  <w:pStyle w:val="af1"/>
                  <w:adjustRightInd w:val="0"/>
                  <w:snapToGrid w:val="0"/>
                </w:pPr>
              </w:pPrChange>
            </w:pPr>
            <w:ins w:id="2775" w:author="Haraguroicha Hsu" w:date="2013-06-30T04:49:00Z">
              <w:r w:rsidRPr="00D16A26">
                <w:rPr>
                  <w:rFonts w:hint="eastAsia"/>
                </w:rPr>
                <w:t>免費</w:t>
              </w:r>
            </w:ins>
          </w:p>
        </w:tc>
        <w:tc>
          <w:tcPr>
            <w:tcW w:w="0" w:type="auto"/>
            <w:tcPrChange w:id="2776" w:author="腹黒い茶" w:date="2013-07-08T12:04:00Z">
              <w:tcPr>
                <w:tcW w:w="0" w:type="auto"/>
              </w:tcPr>
            </w:tcPrChange>
          </w:tcPr>
          <w:p w14:paraId="13755790" w14:textId="77777777" w:rsidR="008F7535" w:rsidRPr="00D16A26" w:rsidRDefault="008F7535">
            <w:pPr>
              <w:pStyle w:val="af1"/>
              <w:ind w:firstLineChars="0" w:firstLine="0"/>
              <w:rPr>
                <w:ins w:id="2777" w:author="Haraguroicha Hsu" w:date="2013-06-30T04:49:00Z"/>
                <w:lang w:val="x-none"/>
              </w:rPr>
              <w:pPrChange w:id="2778" w:author="腹黒い茶" w:date="2013-07-08T12:04:00Z">
                <w:pPr>
                  <w:pStyle w:val="af1"/>
                  <w:adjustRightInd w:val="0"/>
                  <w:snapToGrid w:val="0"/>
                </w:pPr>
              </w:pPrChange>
            </w:pPr>
            <w:ins w:id="2779" w:author="Haraguroicha Hsu" w:date="2013-06-30T04:49:00Z">
              <w:r w:rsidRPr="00D16A26">
                <w:rPr>
                  <w:rFonts w:hint="eastAsia"/>
                </w:rPr>
                <w:t>免費</w:t>
              </w:r>
            </w:ins>
          </w:p>
        </w:tc>
        <w:tc>
          <w:tcPr>
            <w:tcW w:w="0" w:type="auto"/>
            <w:tcPrChange w:id="2780" w:author="腹黒い茶" w:date="2013-07-08T12:04:00Z">
              <w:tcPr>
                <w:tcW w:w="0" w:type="auto"/>
              </w:tcPr>
            </w:tcPrChange>
          </w:tcPr>
          <w:p w14:paraId="17ACEE1B" w14:textId="77777777" w:rsidR="008F7535" w:rsidRPr="00D16A26" w:rsidRDefault="008F7535">
            <w:pPr>
              <w:pStyle w:val="af1"/>
              <w:ind w:firstLineChars="0" w:firstLine="0"/>
              <w:rPr>
                <w:ins w:id="2781" w:author="Haraguroicha Hsu" w:date="2013-06-30T04:49:00Z"/>
                <w:lang w:val="x-none"/>
              </w:rPr>
              <w:pPrChange w:id="2782" w:author="腹黒い茶" w:date="2013-07-08T12:04:00Z">
                <w:pPr>
                  <w:pStyle w:val="af1"/>
                  <w:adjustRightInd w:val="0"/>
                  <w:snapToGrid w:val="0"/>
                </w:pPr>
              </w:pPrChange>
            </w:pPr>
            <w:ins w:id="2783" w:author="Haraguroicha Hsu" w:date="2013-06-30T04:49:00Z">
              <w:r w:rsidRPr="00D16A26">
                <w:rPr>
                  <w:rFonts w:hint="eastAsia"/>
                </w:rPr>
                <w:t>免費一年</w:t>
              </w:r>
            </w:ins>
          </w:p>
        </w:tc>
        <w:tc>
          <w:tcPr>
            <w:tcW w:w="0" w:type="auto"/>
            <w:tcPrChange w:id="2784" w:author="腹黒い茶" w:date="2013-07-08T12:04:00Z">
              <w:tcPr>
                <w:tcW w:w="0" w:type="auto"/>
              </w:tcPr>
            </w:tcPrChange>
          </w:tcPr>
          <w:p w14:paraId="60373D86" w14:textId="77777777" w:rsidR="008F7535" w:rsidRPr="00D16A26" w:rsidRDefault="008F7535">
            <w:pPr>
              <w:pStyle w:val="af1"/>
              <w:ind w:firstLineChars="0" w:firstLine="0"/>
              <w:rPr>
                <w:ins w:id="2785" w:author="Haraguroicha Hsu" w:date="2013-06-30T04:49:00Z"/>
                <w:lang w:val="x-none"/>
              </w:rPr>
              <w:pPrChange w:id="2786" w:author="腹黒い茶" w:date="2013-07-08T12:04:00Z">
                <w:pPr>
                  <w:pStyle w:val="af1"/>
                  <w:adjustRightInd w:val="0"/>
                  <w:snapToGrid w:val="0"/>
                </w:pPr>
              </w:pPrChange>
            </w:pPr>
            <w:ins w:id="2787" w:author="Haraguroicha Hsu" w:date="2013-06-30T04:49:00Z">
              <w:r w:rsidRPr="00D16A26">
                <w:rPr>
                  <w:rFonts w:hint="eastAsia"/>
                </w:rPr>
                <w:t>免費</w:t>
              </w:r>
            </w:ins>
          </w:p>
        </w:tc>
      </w:tr>
      <w:tr w:rsidR="008F7535" w:rsidRPr="00D16A26" w14:paraId="5B0B8D9D" w14:textId="77777777" w:rsidTr="001F4B8F">
        <w:trPr>
          <w:jc w:val="center"/>
          <w:ins w:id="2788" w:author="Haraguroicha Hsu" w:date="2013-06-30T04:49:00Z"/>
          <w:trPrChange w:id="2789" w:author="腹黒い茶" w:date="2013-07-08T12:04:00Z">
            <w:trPr>
              <w:jc w:val="center"/>
            </w:trPr>
          </w:trPrChange>
        </w:trPr>
        <w:tc>
          <w:tcPr>
            <w:tcW w:w="0" w:type="auto"/>
            <w:tcPrChange w:id="2790" w:author="腹黒い茶" w:date="2013-07-08T12:04:00Z">
              <w:tcPr>
                <w:tcW w:w="0" w:type="auto"/>
              </w:tcPr>
            </w:tcPrChange>
          </w:tcPr>
          <w:p w14:paraId="343CC82A" w14:textId="77777777" w:rsidR="008F7535" w:rsidRPr="00D16A26" w:rsidRDefault="008F7535">
            <w:pPr>
              <w:pStyle w:val="af1"/>
              <w:ind w:firstLineChars="0" w:firstLine="0"/>
              <w:rPr>
                <w:ins w:id="2791" w:author="Haraguroicha Hsu" w:date="2013-06-30T04:49:00Z"/>
                <w:lang w:val="x-none"/>
              </w:rPr>
              <w:pPrChange w:id="2792" w:author="腹黒い茶" w:date="2013-07-08T12:04:00Z">
                <w:pPr>
                  <w:pStyle w:val="af1"/>
                  <w:adjustRightInd w:val="0"/>
                  <w:snapToGrid w:val="0"/>
                </w:pPr>
              </w:pPrChange>
            </w:pPr>
            <w:ins w:id="2793" w:author="Haraguroicha Hsu" w:date="2013-06-30T04:49:00Z">
              <w:r w:rsidRPr="00D16A26">
                <w:rPr>
                  <w:rFonts w:hint="eastAsia"/>
                </w:rPr>
                <w:t>基礎架構</w:t>
              </w:r>
            </w:ins>
          </w:p>
        </w:tc>
        <w:tc>
          <w:tcPr>
            <w:tcW w:w="0" w:type="auto"/>
            <w:tcPrChange w:id="2794" w:author="腹黒い茶" w:date="2013-07-08T12:04:00Z">
              <w:tcPr>
                <w:tcW w:w="0" w:type="auto"/>
              </w:tcPr>
            </w:tcPrChange>
          </w:tcPr>
          <w:p w14:paraId="1AD7C455" w14:textId="77777777" w:rsidR="008F7535" w:rsidRPr="00D16A26" w:rsidRDefault="008F7535">
            <w:pPr>
              <w:pStyle w:val="af1"/>
              <w:ind w:firstLineChars="0" w:firstLine="0"/>
              <w:rPr>
                <w:ins w:id="2795" w:author="Haraguroicha Hsu" w:date="2013-06-30T04:49:00Z"/>
                <w:lang w:val="x-none"/>
              </w:rPr>
              <w:pPrChange w:id="2796" w:author="腹黒い茶" w:date="2013-07-08T12:04:00Z">
                <w:pPr>
                  <w:pStyle w:val="af1"/>
                  <w:adjustRightInd w:val="0"/>
                  <w:snapToGrid w:val="0"/>
                </w:pPr>
              </w:pPrChange>
            </w:pPr>
            <w:ins w:id="2797" w:author="Haraguroicha Hsu" w:date="2013-06-30T04:49:00Z">
              <w:r w:rsidRPr="00D16A26">
                <w:rPr>
                  <w:rFonts w:hint="eastAsia"/>
                </w:rPr>
                <w:t>AWS</w:t>
              </w:r>
            </w:ins>
          </w:p>
        </w:tc>
        <w:tc>
          <w:tcPr>
            <w:tcW w:w="0" w:type="auto"/>
            <w:tcPrChange w:id="2798" w:author="腹黒い茶" w:date="2013-07-08T12:04:00Z">
              <w:tcPr>
                <w:tcW w:w="0" w:type="auto"/>
              </w:tcPr>
            </w:tcPrChange>
          </w:tcPr>
          <w:p w14:paraId="6293B8E2" w14:textId="77777777" w:rsidR="008F7535" w:rsidRPr="00D16A26" w:rsidRDefault="008F7535">
            <w:pPr>
              <w:pStyle w:val="af1"/>
              <w:ind w:firstLineChars="0" w:firstLine="0"/>
              <w:rPr>
                <w:ins w:id="2799" w:author="Haraguroicha Hsu" w:date="2013-06-30T04:49:00Z"/>
                <w:lang w:val="x-none"/>
              </w:rPr>
              <w:pPrChange w:id="2800" w:author="腹黒い茶" w:date="2013-07-08T12:04:00Z">
                <w:pPr>
                  <w:pStyle w:val="af1"/>
                  <w:adjustRightInd w:val="0"/>
                  <w:snapToGrid w:val="0"/>
                </w:pPr>
              </w:pPrChange>
            </w:pPr>
            <w:ins w:id="2801" w:author="Haraguroicha Hsu" w:date="2013-06-30T04:49:00Z">
              <w:r w:rsidRPr="00D16A26">
                <w:rPr>
                  <w:rFonts w:hint="eastAsia"/>
                </w:rPr>
                <w:t>Linux</w:t>
              </w:r>
            </w:ins>
          </w:p>
        </w:tc>
        <w:tc>
          <w:tcPr>
            <w:tcW w:w="0" w:type="auto"/>
            <w:tcPrChange w:id="2802" w:author="腹黒い茶" w:date="2013-07-08T12:04:00Z">
              <w:tcPr>
                <w:tcW w:w="0" w:type="auto"/>
              </w:tcPr>
            </w:tcPrChange>
          </w:tcPr>
          <w:p w14:paraId="5828A54B" w14:textId="77777777" w:rsidR="008F7535" w:rsidRPr="00D16A26" w:rsidRDefault="008F7535">
            <w:pPr>
              <w:pStyle w:val="af1"/>
              <w:ind w:firstLineChars="0" w:firstLine="0"/>
              <w:rPr>
                <w:ins w:id="2803" w:author="Haraguroicha Hsu" w:date="2013-06-30T04:49:00Z"/>
              </w:rPr>
              <w:pPrChange w:id="2804" w:author="腹黒い茶" w:date="2013-07-08T12:04:00Z">
                <w:pPr>
                  <w:pStyle w:val="af1"/>
                  <w:adjustRightInd w:val="0"/>
                  <w:snapToGrid w:val="0"/>
                </w:pPr>
              </w:pPrChange>
            </w:pPr>
          </w:p>
        </w:tc>
        <w:tc>
          <w:tcPr>
            <w:tcW w:w="0" w:type="auto"/>
            <w:tcPrChange w:id="2805" w:author="腹黒い茶" w:date="2013-07-08T12:04:00Z">
              <w:tcPr>
                <w:tcW w:w="0" w:type="auto"/>
              </w:tcPr>
            </w:tcPrChange>
          </w:tcPr>
          <w:p w14:paraId="2A5A1D5E" w14:textId="77777777" w:rsidR="008F7535" w:rsidRPr="00D16A26" w:rsidRDefault="008F7535">
            <w:pPr>
              <w:pStyle w:val="af1"/>
              <w:ind w:firstLineChars="0" w:firstLine="0"/>
              <w:rPr>
                <w:ins w:id="2806" w:author="Haraguroicha Hsu" w:date="2013-06-30T04:49:00Z"/>
                <w:lang w:val="x-none"/>
              </w:rPr>
              <w:pPrChange w:id="2807" w:author="腹黒い茶" w:date="2013-07-08T12:04:00Z">
                <w:pPr>
                  <w:pStyle w:val="af1"/>
                  <w:adjustRightInd w:val="0"/>
                  <w:snapToGrid w:val="0"/>
                </w:pPr>
              </w:pPrChange>
            </w:pPr>
            <w:ins w:id="2808" w:author="Haraguroicha Hsu" w:date="2013-06-30T04:49:00Z">
              <w:r w:rsidRPr="00D16A26">
                <w:rPr>
                  <w:rFonts w:hint="eastAsia"/>
                </w:rPr>
                <w:t>Windows</w:t>
              </w:r>
            </w:ins>
          </w:p>
        </w:tc>
        <w:tc>
          <w:tcPr>
            <w:tcW w:w="0" w:type="auto"/>
            <w:tcPrChange w:id="2809" w:author="腹黒い茶" w:date="2013-07-08T12:04:00Z">
              <w:tcPr>
                <w:tcW w:w="0" w:type="auto"/>
              </w:tcPr>
            </w:tcPrChange>
          </w:tcPr>
          <w:p w14:paraId="5E2560EF" w14:textId="77777777" w:rsidR="008F7535" w:rsidRPr="00D16A26" w:rsidRDefault="008F7535">
            <w:pPr>
              <w:pStyle w:val="af1"/>
              <w:ind w:firstLineChars="0" w:firstLine="0"/>
              <w:rPr>
                <w:ins w:id="2810" w:author="Haraguroicha Hsu" w:date="2013-06-30T04:49:00Z"/>
                <w:lang w:val="x-none"/>
              </w:rPr>
              <w:pPrChange w:id="2811" w:author="腹黒い茶" w:date="2013-07-08T12:04:00Z">
                <w:pPr>
                  <w:pStyle w:val="af1"/>
                  <w:adjustRightInd w:val="0"/>
                  <w:snapToGrid w:val="0"/>
                </w:pPr>
              </w:pPrChange>
            </w:pPr>
            <w:ins w:id="2812" w:author="Haraguroicha Hsu" w:date="2013-06-30T04:49:00Z">
              <w:r w:rsidRPr="00D16A26">
                <w:rPr>
                  <w:rFonts w:hint="eastAsia"/>
                </w:rPr>
                <w:t>任意</w:t>
              </w:r>
            </w:ins>
          </w:p>
        </w:tc>
        <w:tc>
          <w:tcPr>
            <w:tcW w:w="0" w:type="auto"/>
            <w:tcPrChange w:id="2813" w:author="腹黒い茶" w:date="2013-07-08T12:04:00Z">
              <w:tcPr>
                <w:tcW w:w="0" w:type="auto"/>
              </w:tcPr>
            </w:tcPrChange>
          </w:tcPr>
          <w:p w14:paraId="5B049D18" w14:textId="77777777" w:rsidR="008F7535" w:rsidRPr="00D16A26" w:rsidRDefault="008F7535">
            <w:pPr>
              <w:pStyle w:val="af1"/>
              <w:ind w:firstLineChars="0" w:firstLine="0"/>
              <w:rPr>
                <w:ins w:id="2814" w:author="Haraguroicha Hsu" w:date="2013-06-30T04:49:00Z"/>
              </w:rPr>
              <w:pPrChange w:id="2815" w:author="腹黒い茶" w:date="2013-07-08T12:04:00Z">
                <w:pPr>
                  <w:pStyle w:val="af1"/>
                  <w:adjustRightInd w:val="0"/>
                  <w:snapToGrid w:val="0"/>
                </w:pPr>
              </w:pPrChange>
            </w:pPr>
          </w:p>
        </w:tc>
      </w:tr>
      <w:tr w:rsidR="008F7535" w:rsidRPr="00D16A26" w14:paraId="03F5E087" w14:textId="77777777" w:rsidTr="001F4B8F">
        <w:trPr>
          <w:jc w:val="center"/>
          <w:ins w:id="2816" w:author="Haraguroicha Hsu" w:date="2013-06-30T04:49:00Z"/>
          <w:trPrChange w:id="2817" w:author="腹黒い茶" w:date="2013-07-08T12:04:00Z">
            <w:trPr>
              <w:jc w:val="center"/>
            </w:trPr>
          </w:trPrChange>
        </w:trPr>
        <w:tc>
          <w:tcPr>
            <w:tcW w:w="0" w:type="auto"/>
            <w:tcPrChange w:id="2818" w:author="腹黒い茶" w:date="2013-07-08T12:04:00Z">
              <w:tcPr>
                <w:tcW w:w="0" w:type="auto"/>
              </w:tcPr>
            </w:tcPrChange>
          </w:tcPr>
          <w:p w14:paraId="6544AF74" w14:textId="77777777" w:rsidR="008F7535" w:rsidRPr="00D16A26" w:rsidRDefault="008F7535">
            <w:pPr>
              <w:pStyle w:val="af1"/>
              <w:ind w:firstLineChars="0" w:firstLine="0"/>
              <w:rPr>
                <w:ins w:id="2819" w:author="Haraguroicha Hsu" w:date="2013-06-30T04:49:00Z"/>
                <w:lang w:val="x-none"/>
              </w:rPr>
              <w:pPrChange w:id="2820" w:author="腹黒い茶" w:date="2013-07-08T12:04:00Z">
                <w:pPr>
                  <w:pStyle w:val="af1"/>
                  <w:adjustRightInd w:val="0"/>
                  <w:snapToGrid w:val="0"/>
                </w:pPr>
              </w:pPrChange>
            </w:pPr>
            <w:ins w:id="2821" w:author="Haraguroicha Hsu" w:date="2013-06-30T04:49:00Z">
              <w:r w:rsidRPr="00D16A26">
                <w:rPr>
                  <w:rFonts w:hint="eastAsia"/>
                </w:rPr>
                <w:t>程式語言×</w:t>
              </w:r>
            </w:ins>
          </w:p>
        </w:tc>
        <w:tc>
          <w:tcPr>
            <w:tcW w:w="0" w:type="auto"/>
            <w:tcPrChange w:id="2822" w:author="腹黒い茶" w:date="2013-07-08T12:04:00Z">
              <w:tcPr>
                <w:tcW w:w="0" w:type="auto"/>
              </w:tcPr>
            </w:tcPrChange>
          </w:tcPr>
          <w:p w14:paraId="170BD2CE" w14:textId="77777777" w:rsidR="008F7535" w:rsidRPr="00D16A26" w:rsidRDefault="008F7535">
            <w:pPr>
              <w:pStyle w:val="af1"/>
              <w:ind w:firstLineChars="0" w:firstLine="0"/>
              <w:rPr>
                <w:ins w:id="2823" w:author="Haraguroicha Hsu" w:date="2013-06-30T04:49:00Z"/>
                <w:lang w:val="x-none"/>
              </w:rPr>
              <w:pPrChange w:id="2824" w:author="腹黒い茶" w:date="2013-07-08T12:04:00Z">
                <w:pPr>
                  <w:pStyle w:val="af1"/>
                  <w:adjustRightInd w:val="0"/>
                  <w:snapToGrid w:val="0"/>
                </w:pPr>
              </w:pPrChange>
            </w:pPr>
            <w:ins w:id="2825" w:author="Haraguroicha Hsu" w:date="2013-06-30T04:49:00Z">
              <w:r w:rsidRPr="00D16A26">
                <w:rPr>
                  <w:rFonts w:hint="eastAsia"/>
                </w:rPr>
                <w:t>JNRYP</w:t>
              </w:r>
            </w:ins>
          </w:p>
        </w:tc>
        <w:tc>
          <w:tcPr>
            <w:tcW w:w="0" w:type="auto"/>
            <w:tcPrChange w:id="2826" w:author="腹黒い茶" w:date="2013-07-08T12:04:00Z">
              <w:tcPr>
                <w:tcW w:w="0" w:type="auto"/>
              </w:tcPr>
            </w:tcPrChange>
          </w:tcPr>
          <w:p w14:paraId="3BA2DE43" w14:textId="77777777" w:rsidR="008F7535" w:rsidRPr="00D16A26" w:rsidRDefault="008F7535">
            <w:pPr>
              <w:pStyle w:val="af1"/>
              <w:ind w:firstLineChars="0" w:firstLine="0"/>
              <w:rPr>
                <w:ins w:id="2827" w:author="Haraguroicha Hsu" w:date="2013-06-30T04:49:00Z"/>
              </w:rPr>
              <w:pPrChange w:id="2828" w:author="腹黒い茶" w:date="2013-07-08T12:04:00Z">
                <w:pPr>
                  <w:pStyle w:val="af1"/>
                  <w:adjustRightInd w:val="0"/>
                  <w:snapToGrid w:val="0"/>
                </w:pPr>
              </w:pPrChange>
            </w:pPr>
          </w:p>
        </w:tc>
        <w:tc>
          <w:tcPr>
            <w:tcW w:w="0" w:type="auto"/>
            <w:tcPrChange w:id="2829" w:author="腹黒い茶" w:date="2013-07-08T12:04:00Z">
              <w:tcPr>
                <w:tcW w:w="0" w:type="auto"/>
              </w:tcPr>
            </w:tcPrChange>
          </w:tcPr>
          <w:p w14:paraId="7235775E" w14:textId="77777777" w:rsidR="008F7535" w:rsidRPr="00D16A26" w:rsidRDefault="008F7535">
            <w:pPr>
              <w:pStyle w:val="af1"/>
              <w:ind w:firstLineChars="0" w:firstLine="0"/>
              <w:rPr>
                <w:ins w:id="2830" w:author="Haraguroicha Hsu" w:date="2013-06-30T04:49:00Z"/>
                <w:lang w:val="x-none"/>
              </w:rPr>
              <w:pPrChange w:id="2831" w:author="腹黒い茶" w:date="2013-07-08T12:04:00Z">
                <w:pPr>
                  <w:pStyle w:val="af1"/>
                  <w:adjustRightInd w:val="0"/>
                  <w:snapToGrid w:val="0"/>
                </w:pPr>
              </w:pPrChange>
            </w:pPr>
            <w:ins w:id="2832" w:author="Haraguroicha Hsu" w:date="2013-06-30T04:49:00Z">
              <w:r w:rsidRPr="00D16A26">
                <w:rPr>
                  <w:rFonts w:hint="eastAsia"/>
                </w:rPr>
                <w:t>JNRYCS</w:t>
              </w:r>
            </w:ins>
          </w:p>
        </w:tc>
        <w:tc>
          <w:tcPr>
            <w:tcW w:w="0" w:type="auto"/>
            <w:tcPrChange w:id="2833" w:author="腹黒い茶" w:date="2013-07-08T12:04:00Z">
              <w:tcPr>
                <w:tcW w:w="0" w:type="auto"/>
              </w:tcPr>
            </w:tcPrChange>
          </w:tcPr>
          <w:p w14:paraId="083158D9" w14:textId="77777777" w:rsidR="008F7535" w:rsidRPr="00D16A26" w:rsidRDefault="008F7535">
            <w:pPr>
              <w:pStyle w:val="af1"/>
              <w:ind w:firstLineChars="0" w:firstLine="0"/>
              <w:rPr>
                <w:ins w:id="2834" w:author="Haraguroicha Hsu" w:date="2013-06-30T04:49:00Z"/>
                <w:lang w:val="x-none"/>
              </w:rPr>
              <w:pPrChange w:id="2835" w:author="腹黒い茶" w:date="2013-07-08T12:04:00Z">
                <w:pPr>
                  <w:pStyle w:val="af1"/>
                  <w:adjustRightInd w:val="0"/>
                  <w:snapToGrid w:val="0"/>
                </w:pPr>
              </w:pPrChange>
            </w:pPr>
            <w:ins w:id="2836" w:author="Haraguroicha Hsu" w:date="2013-06-30T04:49:00Z">
              <w:r w:rsidRPr="00D16A26">
                <w:rPr>
                  <w:rFonts w:hint="eastAsia"/>
                </w:rPr>
                <w:t>JNRYPD</w:t>
              </w:r>
            </w:ins>
          </w:p>
        </w:tc>
        <w:tc>
          <w:tcPr>
            <w:tcW w:w="0" w:type="auto"/>
            <w:tcPrChange w:id="2837" w:author="腹黒い茶" w:date="2013-07-08T12:04:00Z">
              <w:tcPr>
                <w:tcW w:w="0" w:type="auto"/>
              </w:tcPr>
            </w:tcPrChange>
          </w:tcPr>
          <w:p w14:paraId="682A2E82" w14:textId="77777777" w:rsidR="008F7535" w:rsidRPr="00D16A26" w:rsidRDefault="008F7535">
            <w:pPr>
              <w:pStyle w:val="af1"/>
              <w:ind w:firstLineChars="0" w:firstLine="0"/>
              <w:rPr>
                <w:ins w:id="2838" w:author="Haraguroicha Hsu" w:date="2013-06-30T04:49:00Z"/>
                <w:lang w:val="x-none"/>
              </w:rPr>
              <w:pPrChange w:id="2839" w:author="腹黒い茶" w:date="2013-07-08T12:04:00Z">
                <w:pPr>
                  <w:pStyle w:val="af1"/>
                  <w:adjustRightInd w:val="0"/>
                  <w:snapToGrid w:val="0"/>
                </w:pPr>
              </w:pPrChange>
            </w:pPr>
            <w:ins w:id="2840" w:author="Haraguroicha Hsu" w:date="2013-06-30T04:49:00Z">
              <w:r w:rsidRPr="00D16A26">
                <w:rPr>
                  <w:rFonts w:hint="eastAsia"/>
                </w:rPr>
                <w:t>任意</w:t>
              </w:r>
            </w:ins>
          </w:p>
        </w:tc>
        <w:tc>
          <w:tcPr>
            <w:tcW w:w="0" w:type="auto"/>
            <w:tcPrChange w:id="2841" w:author="腹黒い茶" w:date="2013-07-08T12:04:00Z">
              <w:tcPr>
                <w:tcW w:w="0" w:type="auto"/>
              </w:tcPr>
            </w:tcPrChange>
          </w:tcPr>
          <w:p w14:paraId="35471B7A" w14:textId="77777777" w:rsidR="008F7535" w:rsidRPr="00D16A26" w:rsidRDefault="008F7535">
            <w:pPr>
              <w:pStyle w:val="af1"/>
              <w:ind w:firstLineChars="0" w:firstLine="0"/>
              <w:rPr>
                <w:ins w:id="2842" w:author="Haraguroicha Hsu" w:date="2013-06-30T04:49:00Z"/>
                <w:lang w:val="x-none"/>
              </w:rPr>
              <w:pPrChange w:id="2843" w:author="腹黒い茶" w:date="2013-07-08T12:04:00Z">
                <w:pPr>
                  <w:pStyle w:val="af1"/>
                  <w:adjustRightInd w:val="0"/>
                  <w:snapToGrid w:val="0"/>
                </w:pPr>
              </w:pPrChange>
            </w:pPr>
            <w:ins w:id="2844" w:author="Haraguroicha Hsu" w:date="2013-06-30T04:49:00Z">
              <w:r w:rsidRPr="00D16A26">
                <w:rPr>
                  <w:rFonts w:hint="eastAsia"/>
                </w:rPr>
                <w:t>JRYPG</w:t>
              </w:r>
            </w:ins>
          </w:p>
        </w:tc>
      </w:tr>
      <w:tr w:rsidR="008F7535" w:rsidRPr="00D16A26" w14:paraId="1CE3C018" w14:textId="77777777" w:rsidTr="001F4B8F">
        <w:trPr>
          <w:jc w:val="center"/>
          <w:ins w:id="2845" w:author="Haraguroicha Hsu" w:date="2013-06-30T04:49:00Z"/>
          <w:trPrChange w:id="2846" w:author="腹黒い茶" w:date="2013-07-08T12:04:00Z">
            <w:trPr>
              <w:jc w:val="center"/>
            </w:trPr>
          </w:trPrChange>
        </w:trPr>
        <w:tc>
          <w:tcPr>
            <w:tcW w:w="0" w:type="auto"/>
            <w:tcPrChange w:id="2847" w:author="腹黒い茶" w:date="2013-07-08T12:04:00Z">
              <w:tcPr>
                <w:tcW w:w="0" w:type="auto"/>
              </w:tcPr>
            </w:tcPrChange>
          </w:tcPr>
          <w:p w14:paraId="0AB36048" w14:textId="77777777" w:rsidR="008F7535" w:rsidRPr="00D16A26" w:rsidRDefault="008F7535">
            <w:pPr>
              <w:pStyle w:val="af1"/>
              <w:ind w:firstLineChars="0" w:firstLine="0"/>
              <w:rPr>
                <w:ins w:id="2848" w:author="Haraguroicha Hsu" w:date="2013-06-30T04:49:00Z"/>
              </w:rPr>
              <w:pPrChange w:id="2849" w:author="腹黒い茶" w:date="2013-07-08T12:04:00Z">
                <w:pPr>
                  <w:pStyle w:val="af1"/>
                  <w:adjustRightInd w:val="0"/>
                  <w:snapToGrid w:val="0"/>
                </w:pPr>
              </w:pPrChange>
            </w:pPr>
            <w:ins w:id="2850" w:author="Haraguroicha Hsu" w:date="2013-06-30T04:49:00Z">
              <w:r>
                <w:rPr>
                  <w:rFonts w:hint="eastAsia"/>
                </w:rPr>
                <w:t>複製影像檔</w:t>
              </w:r>
            </w:ins>
          </w:p>
        </w:tc>
        <w:tc>
          <w:tcPr>
            <w:tcW w:w="0" w:type="auto"/>
            <w:tcPrChange w:id="2851" w:author="腹黒い茶" w:date="2013-07-08T12:04:00Z">
              <w:tcPr>
                <w:tcW w:w="0" w:type="auto"/>
              </w:tcPr>
            </w:tcPrChange>
          </w:tcPr>
          <w:p w14:paraId="1E815757" w14:textId="77777777" w:rsidR="008F7535" w:rsidRPr="00D16A26" w:rsidRDefault="008F7535">
            <w:pPr>
              <w:pStyle w:val="af1"/>
              <w:ind w:firstLineChars="0" w:firstLine="0"/>
              <w:rPr>
                <w:ins w:id="2852" w:author="Haraguroicha Hsu" w:date="2013-06-30T04:49:00Z"/>
              </w:rPr>
              <w:pPrChange w:id="2853" w:author="腹黒い茶" w:date="2013-07-08T12:04:00Z">
                <w:pPr>
                  <w:pStyle w:val="af1"/>
                  <w:adjustRightInd w:val="0"/>
                  <w:snapToGrid w:val="0"/>
                </w:pPr>
              </w:pPrChange>
            </w:pPr>
            <w:ins w:id="2854" w:author="Haraguroicha Hsu" w:date="2013-06-30T04:49:00Z">
              <w:r>
                <w:rPr>
                  <w:rFonts w:hint="eastAsia"/>
                </w:rPr>
                <w:t>有</w:t>
              </w:r>
            </w:ins>
          </w:p>
        </w:tc>
        <w:tc>
          <w:tcPr>
            <w:tcW w:w="0" w:type="auto"/>
            <w:tcPrChange w:id="2855" w:author="腹黒い茶" w:date="2013-07-08T12:04:00Z">
              <w:tcPr>
                <w:tcW w:w="0" w:type="auto"/>
              </w:tcPr>
            </w:tcPrChange>
          </w:tcPr>
          <w:p w14:paraId="63006C63" w14:textId="77777777" w:rsidR="008F7535" w:rsidRPr="00D16A26" w:rsidRDefault="008F7535">
            <w:pPr>
              <w:pStyle w:val="af1"/>
              <w:ind w:firstLineChars="0" w:firstLine="0"/>
              <w:rPr>
                <w:ins w:id="2856" w:author="Haraguroicha Hsu" w:date="2013-06-30T04:49:00Z"/>
              </w:rPr>
              <w:pPrChange w:id="2857" w:author="腹黒い茶" w:date="2013-07-08T12:04:00Z">
                <w:pPr>
                  <w:pStyle w:val="af1"/>
                  <w:adjustRightInd w:val="0"/>
                  <w:snapToGrid w:val="0"/>
                </w:pPr>
              </w:pPrChange>
            </w:pPr>
            <w:ins w:id="2858" w:author="Haraguroicha Hsu" w:date="2013-06-30T04:49:00Z">
              <w:r>
                <w:rPr>
                  <w:rFonts w:hint="eastAsia"/>
                </w:rPr>
                <w:t>有</w:t>
              </w:r>
            </w:ins>
          </w:p>
        </w:tc>
        <w:tc>
          <w:tcPr>
            <w:tcW w:w="0" w:type="auto"/>
            <w:tcPrChange w:id="2859" w:author="腹黒い茶" w:date="2013-07-08T12:04:00Z">
              <w:tcPr>
                <w:tcW w:w="0" w:type="auto"/>
              </w:tcPr>
            </w:tcPrChange>
          </w:tcPr>
          <w:p w14:paraId="224AEC41" w14:textId="77777777" w:rsidR="008F7535" w:rsidRPr="00D16A26" w:rsidRDefault="008F7535">
            <w:pPr>
              <w:pStyle w:val="af1"/>
              <w:ind w:firstLineChars="0" w:firstLine="0"/>
              <w:rPr>
                <w:ins w:id="2860" w:author="Haraguroicha Hsu" w:date="2013-06-30T04:49:00Z"/>
              </w:rPr>
              <w:pPrChange w:id="2861" w:author="腹黒い茶" w:date="2013-07-08T12:04:00Z">
                <w:pPr>
                  <w:pStyle w:val="af1"/>
                  <w:adjustRightInd w:val="0"/>
                  <w:snapToGrid w:val="0"/>
                </w:pPr>
              </w:pPrChange>
            </w:pPr>
            <w:ins w:id="2862" w:author="Haraguroicha Hsu" w:date="2013-06-30T04:49:00Z">
              <w:r>
                <w:rPr>
                  <w:rFonts w:hint="eastAsia"/>
                </w:rPr>
                <w:t>有</w:t>
              </w:r>
            </w:ins>
          </w:p>
        </w:tc>
        <w:tc>
          <w:tcPr>
            <w:tcW w:w="0" w:type="auto"/>
            <w:tcPrChange w:id="2863" w:author="腹黒い茶" w:date="2013-07-08T12:04:00Z">
              <w:tcPr>
                <w:tcW w:w="0" w:type="auto"/>
              </w:tcPr>
            </w:tcPrChange>
          </w:tcPr>
          <w:p w14:paraId="2F564EBC" w14:textId="77777777" w:rsidR="008F7535" w:rsidRPr="00D16A26" w:rsidRDefault="008F7535">
            <w:pPr>
              <w:pStyle w:val="af1"/>
              <w:ind w:firstLineChars="0" w:firstLine="0"/>
              <w:rPr>
                <w:ins w:id="2864" w:author="Haraguroicha Hsu" w:date="2013-06-30T04:49:00Z"/>
              </w:rPr>
              <w:pPrChange w:id="2865" w:author="腹黒い茶" w:date="2013-07-08T12:04:00Z">
                <w:pPr>
                  <w:pStyle w:val="af1"/>
                  <w:adjustRightInd w:val="0"/>
                  <w:snapToGrid w:val="0"/>
                </w:pPr>
              </w:pPrChange>
            </w:pPr>
            <w:ins w:id="2866" w:author="Haraguroicha Hsu" w:date="2013-06-30T04:49:00Z">
              <w:r>
                <w:rPr>
                  <w:rFonts w:hint="eastAsia"/>
                </w:rPr>
                <w:t>有</w:t>
              </w:r>
            </w:ins>
          </w:p>
        </w:tc>
        <w:tc>
          <w:tcPr>
            <w:tcW w:w="0" w:type="auto"/>
            <w:tcPrChange w:id="2867" w:author="腹黒い茶" w:date="2013-07-08T12:04:00Z">
              <w:tcPr>
                <w:tcW w:w="0" w:type="auto"/>
              </w:tcPr>
            </w:tcPrChange>
          </w:tcPr>
          <w:p w14:paraId="1D1742F6" w14:textId="77777777" w:rsidR="008F7535" w:rsidRPr="00D16A26" w:rsidRDefault="008F7535">
            <w:pPr>
              <w:pStyle w:val="af1"/>
              <w:ind w:firstLineChars="0" w:firstLine="0"/>
              <w:rPr>
                <w:ins w:id="2868" w:author="Haraguroicha Hsu" w:date="2013-06-30T04:49:00Z"/>
              </w:rPr>
              <w:pPrChange w:id="2869" w:author="腹黒い茶" w:date="2013-07-08T12:04:00Z">
                <w:pPr>
                  <w:pStyle w:val="af1"/>
                  <w:adjustRightInd w:val="0"/>
                  <w:snapToGrid w:val="0"/>
                </w:pPr>
              </w:pPrChange>
            </w:pPr>
            <w:ins w:id="2870" w:author="Haraguroicha Hsu" w:date="2013-06-30T04:49:00Z">
              <w:r>
                <w:rPr>
                  <w:rFonts w:hint="eastAsia"/>
                </w:rPr>
                <w:t>有</w:t>
              </w:r>
            </w:ins>
          </w:p>
        </w:tc>
        <w:tc>
          <w:tcPr>
            <w:tcW w:w="0" w:type="auto"/>
            <w:tcPrChange w:id="2871" w:author="腹黒い茶" w:date="2013-07-08T12:04:00Z">
              <w:tcPr>
                <w:tcW w:w="0" w:type="auto"/>
              </w:tcPr>
            </w:tcPrChange>
          </w:tcPr>
          <w:p w14:paraId="2070A7D8" w14:textId="77777777" w:rsidR="008F7535" w:rsidRPr="00D16A26" w:rsidRDefault="008F7535">
            <w:pPr>
              <w:pStyle w:val="af1"/>
              <w:ind w:firstLineChars="0" w:firstLine="0"/>
              <w:rPr>
                <w:ins w:id="2872" w:author="Haraguroicha Hsu" w:date="2013-06-30T04:49:00Z"/>
              </w:rPr>
              <w:pPrChange w:id="2873" w:author="腹黒い茶" w:date="2013-07-08T12:04:00Z">
                <w:pPr>
                  <w:pStyle w:val="af1"/>
                  <w:adjustRightInd w:val="0"/>
                  <w:snapToGrid w:val="0"/>
                </w:pPr>
              </w:pPrChange>
            </w:pPr>
            <w:ins w:id="2874" w:author="Haraguroicha Hsu" w:date="2013-06-30T04:49:00Z">
              <w:r>
                <w:rPr>
                  <w:rFonts w:hint="eastAsia"/>
                </w:rPr>
                <w:t>無</w:t>
              </w:r>
            </w:ins>
          </w:p>
        </w:tc>
      </w:tr>
    </w:tbl>
    <w:p w14:paraId="684D1C27" w14:textId="77777777" w:rsidR="008F7535" w:rsidRDefault="008F7535" w:rsidP="001F4B8F">
      <w:pPr>
        <w:pStyle w:val="af1"/>
        <w:rPr>
          <w:ins w:id="2875" w:author="Haraguroicha Hsu" w:date="2013-06-30T04:49:00Z"/>
        </w:rPr>
      </w:pPr>
      <w:ins w:id="2876" w:author="Haraguroicha Hsu" w:date="2013-06-30T04:49:00Z">
        <w:r>
          <w:rPr>
            <w:rFonts w:hint="eastAsia"/>
          </w:rPr>
          <w:t>(</w:t>
        </w:r>
        <w:r>
          <w:rPr>
            <w:rFonts w:hint="eastAsia"/>
          </w:rPr>
          <w:t>本研究整理</w:t>
        </w:r>
        <w:r>
          <w:rPr>
            <w:rFonts w:hint="eastAsia"/>
          </w:rPr>
          <w:t>)</w:t>
        </w:r>
      </w:ins>
    </w:p>
    <w:p w14:paraId="713DF049" w14:textId="77777777" w:rsidR="008F7535" w:rsidRPr="0058462A" w:rsidRDefault="008F7535" w:rsidP="001F4B8F">
      <w:pPr>
        <w:pStyle w:val="af1"/>
        <w:rPr>
          <w:ins w:id="2877" w:author="Haraguroicha Hsu" w:date="2013-06-30T04:49:00Z"/>
        </w:rPr>
      </w:pPr>
      <w:ins w:id="2878" w:author="Haraguroicha Hsu" w:date="2013-06-30T04:49:00Z">
        <w:r>
          <w:rPr>
            <w:rFonts w:hint="eastAsia"/>
          </w:rPr>
          <w:t>×</w:t>
        </w:r>
        <w:r>
          <w:t>: J=Java, N=Node, R=Ruby, Y=Python, P=PHP, C=Clojure, S=Scala, D=.NET Framework, G=Go</w:t>
        </w:r>
      </w:ins>
    </w:p>
    <w:p w14:paraId="703824D7" w14:textId="77777777" w:rsidR="008F7535" w:rsidRDefault="008F7535" w:rsidP="008F7535">
      <w:pPr>
        <w:widowControl/>
        <w:ind w:firstLineChars="0" w:firstLine="0"/>
        <w:jc w:val="left"/>
        <w:rPr>
          <w:ins w:id="2879" w:author="Haraguroicha Hsu" w:date="2013-06-30T04:49:00Z"/>
          <w:rFonts w:asciiTheme="majorHAnsi" w:eastAsiaTheme="majorEastAsia" w:hAnsiTheme="majorHAnsi"/>
          <w:sz w:val="24"/>
        </w:rPr>
      </w:pPr>
      <w:bookmarkStart w:id="2880" w:name="_Ref360112506"/>
      <w:ins w:id="2881" w:author="Haraguroicha Hsu" w:date="2013-06-30T04:49:00Z">
        <w:r>
          <w:br w:type="page"/>
        </w:r>
      </w:ins>
    </w:p>
    <w:p w14:paraId="34EA43EB" w14:textId="77777777" w:rsidR="008F7535" w:rsidRDefault="008F7535" w:rsidP="007D7F2F">
      <w:pPr>
        <w:pStyle w:val="aff4"/>
        <w:rPr>
          <w:ins w:id="2882" w:author="Haraguroicha Hsu" w:date="2013-06-30T04:49:00Z"/>
        </w:rPr>
      </w:pPr>
      <w:bookmarkStart w:id="2883" w:name="_Ref360124902"/>
      <w:bookmarkStart w:id="2884" w:name="_Ref360124899"/>
      <w:bookmarkStart w:id="2885" w:name="_Toc360323498"/>
      <w:bookmarkStart w:id="2886" w:name="_Toc234187589"/>
      <w:bookmarkStart w:id="2887" w:name="_Toc361079793"/>
      <w:bookmarkEnd w:id="2880"/>
      <w:ins w:id="2888" w:author="Haraguroicha Hsu" w:date="2013-06-30T04:49:00Z">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ins>
      <w:r w:rsidR="007D7F2F">
        <w:rPr>
          <w:noProof/>
        </w:rPr>
        <w:t>5</w:t>
      </w:r>
      <w:ins w:id="2889" w:author="Haraguroicha Hsu" w:date="2013-06-30T04:49:00Z">
        <w:r>
          <w:fldChar w:fldCharType="end"/>
        </w:r>
        <w:bookmarkEnd w:id="2883"/>
        <w:r>
          <w:rPr>
            <w:rFonts w:hint="eastAsia"/>
          </w:rPr>
          <w:t xml:space="preserve"> </w:t>
        </w:r>
        <w:r>
          <w:rPr>
            <w:rFonts w:hint="eastAsia"/>
          </w:rPr>
          <w:t>國內外雲端平台比較</w:t>
        </w:r>
        <w:bookmarkEnd w:id="2884"/>
        <w:bookmarkEnd w:id="2885"/>
        <w:bookmarkEnd w:id="2886"/>
        <w:bookmarkEnd w:id="2887"/>
      </w:ins>
    </w:p>
    <w:tbl>
      <w:tblPr>
        <w:tblStyle w:val="af3"/>
        <w:tblW w:w="11341" w:type="dxa"/>
        <w:tblInd w:w="-743" w:type="dxa"/>
        <w:tblBorders>
          <w:top w:val="double" w:sz="4" w:space="0" w:color="auto"/>
          <w:bottom w:val="double" w:sz="4" w:space="0" w:color="auto"/>
        </w:tblBorders>
        <w:tblLayout w:type="fixed"/>
        <w:tblLook w:val="04A0" w:firstRow="1" w:lastRow="0" w:firstColumn="1" w:lastColumn="0" w:noHBand="0" w:noVBand="1"/>
        <w:tblPrChange w:id="2890" w:author="腹黒い茶" w:date="2013-07-08T12:04:00Z">
          <w:tblPr>
            <w:tblStyle w:val="af3"/>
            <w:tblW w:w="11341" w:type="dxa"/>
            <w:tblInd w:w="-743" w:type="dxa"/>
            <w:tblLayout w:type="fixed"/>
            <w:tblLook w:val="04A0" w:firstRow="1" w:lastRow="0" w:firstColumn="1" w:lastColumn="0" w:noHBand="0" w:noVBand="1"/>
          </w:tblPr>
        </w:tblPrChange>
      </w:tblPr>
      <w:tblGrid>
        <w:gridCol w:w="1985"/>
        <w:gridCol w:w="2410"/>
        <w:gridCol w:w="2552"/>
        <w:gridCol w:w="1275"/>
        <w:gridCol w:w="1418"/>
        <w:gridCol w:w="1701"/>
        <w:tblGridChange w:id="2891">
          <w:tblGrid>
            <w:gridCol w:w="1985"/>
            <w:gridCol w:w="2410"/>
            <w:gridCol w:w="2552"/>
            <w:gridCol w:w="1275"/>
            <w:gridCol w:w="1418"/>
            <w:gridCol w:w="1701"/>
          </w:tblGrid>
        </w:tblGridChange>
      </w:tblGrid>
      <w:tr w:rsidR="008F7535" w:rsidRPr="00C20C62" w14:paraId="30E42FFE" w14:textId="77777777" w:rsidTr="001F4B8F">
        <w:trPr>
          <w:ins w:id="2892" w:author="Haraguroicha Hsu" w:date="2013-06-30T04:49:00Z"/>
        </w:trPr>
        <w:tc>
          <w:tcPr>
            <w:tcW w:w="1985" w:type="dxa"/>
            <w:vMerge w:val="restart"/>
            <w:vAlign w:val="center"/>
            <w:tcPrChange w:id="2893" w:author="腹黒い茶" w:date="2013-07-08T12:04:00Z">
              <w:tcPr>
                <w:tcW w:w="1985" w:type="dxa"/>
                <w:vMerge w:val="restart"/>
                <w:vAlign w:val="center"/>
              </w:tcPr>
            </w:tcPrChange>
          </w:tcPr>
          <w:p w14:paraId="1A3C52EF" w14:textId="77777777" w:rsidR="008F7535" w:rsidRPr="00C20C62" w:rsidRDefault="008F7535" w:rsidP="0024703B">
            <w:pPr>
              <w:adjustRightInd w:val="0"/>
              <w:snapToGrid w:val="0"/>
              <w:ind w:firstLineChars="0" w:firstLine="0"/>
              <w:jc w:val="center"/>
              <w:rPr>
                <w:ins w:id="2894" w:author="Haraguroicha Hsu" w:date="2013-06-30T04:49:00Z"/>
              </w:rPr>
            </w:pPr>
            <w:ins w:id="2895" w:author="Haraguroicha Hsu" w:date="2013-06-30T04:49:00Z">
              <w:r w:rsidRPr="00C20C62">
                <w:rPr>
                  <w:rFonts w:hint="eastAsia"/>
                </w:rPr>
                <w:t>功能</w:t>
              </w:r>
              <w:r>
                <w:rPr>
                  <w:rFonts w:hint="eastAsia"/>
                </w:rPr>
                <w:t>或項目</w:t>
              </w:r>
            </w:ins>
          </w:p>
        </w:tc>
        <w:tc>
          <w:tcPr>
            <w:tcW w:w="4962" w:type="dxa"/>
            <w:gridSpan w:val="2"/>
            <w:vAlign w:val="center"/>
            <w:tcPrChange w:id="2896" w:author="腹黒い茶" w:date="2013-07-08T12:04:00Z">
              <w:tcPr>
                <w:tcW w:w="4962" w:type="dxa"/>
                <w:gridSpan w:val="2"/>
                <w:vAlign w:val="center"/>
              </w:tcPr>
            </w:tcPrChange>
          </w:tcPr>
          <w:p w14:paraId="17465605" w14:textId="77777777" w:rsidR="008F7535" w:rsidRPr="00C20C62" w:rsidRDefault="008F7535" w:rsidP="0024703B">
            <w:pPr>
              <w:adjustRightInd w:val="0"/>
              <w:snapToGrid w:val="0"/>
              <w:ind w:firstLineChars="0" w:firstLine="0"/>
              <w:jc w:val="center"/>
              <w:rPr>
                <w:ins w:id="2897" w:author="Haraguroicha Hsu" w:date="2013-06-30T04:49:00Z"/>
              </w:rPr>
            </w:pPr>
            <w:ins w:id="2898" w:author="Haraguroicha Hsu" w:date="2013-06-30T04:49:00Z">
              <w:r w:rsidRPr="00C20C62">
                <w:rPr>
                  <w:rFonts w:hint="eastAsia"/>
                </w:rPr>
                <w:t>國內</w:t>
              </w:r>
            </w:ins>
          </w:p>
        </w:tc>
        <w:tc>
          <w:tcPr>
            <w:tcW w:w="2693" w:type="dxa"/>
            <w:gridSpan w:val="2"/>
            <w:vAlign w:val="center"/>
            <w:tcPrChange w:id="2899" w:author="腹黒い茶" w:date="2013-07-08T12:04:00Z">
              <w:tcPr>
                <w:tcW w:w="2693" w:type="dxa"/>
                <w:gridSpan w:val="2"/>
                <w:vAlign w:val="center"/>
              </w:tcPr>
            </w:tcPrChange>
          </w:tcPr>
          <w:p w14:paraId="005EC454" w14:textId="77777777" w:rsidR="008F7535" w:rsidRPr="00C20C62" w:rsidRDefault="008F7535" w:rsidP="0024703B">
            <w:pPr>
              <w:adjustRightInd w:val="0"/>
              <w:snapToGrid w:val="0"/>
              <w:ind w:firstLineChars="0" w:firstLine="0"/>
              <w:jc w:val="center"/>
              <w:rPr>
                <w:ins w:id="2900" w:author="Haraguroicha Hsu" w:date="2013-06-30T04:49:00Z"/>
              </w:rPr>
            </w:pPr>
            <w:ins w:id="2901" w:author="Haraguroicha Hsu" w:date="2013-06-30T04:49:00Z">
              <w:r w:rsidRPr="00C20C62">
                <w:rPr>
                  <w:rFonts w:hint="eastAsia"/>
                </w:rPr>
                <w:t>國外</w:t>
              </w:r>
            </w:ins>
          </w:p>
        </w:tc>
        <w:tc>
          <w:tcPr>
            <w:tcW w:w="1701" w:type="dxa"/>
            <w:vAlign w:val="center"/>
            <w:tcPrChange w:id="2902" w:author="腹黒い茶" w:date="2013-07-08T12:04:00Z">
              <w:tcPr>
                <w:tcW w:w="1701" w:type="dxa"/>
                <w:vAlign w:val="center"/>
              </w:tcPr>
            </w:tcPrChange>
          </w:tcPr>
          <w:p w14:paraId="4E9E7B12" w14:textId="77777777" w:rsidR="008F7535" w:rsidRPr="00C20C62" w:rsidRDefault="008F7535" w:rsidP="0024703B">
            <w:pPr>
              <w:adjustRightInd w:val="0"/>
              <w:snapToGrid w:val="0"/>
              <w:ind w:firstLineChars="0" w:firstLine="0"/>
              <w:jc w:val="center"/>
              <w:rPr>
                <w:ins w:id="2903" w:author="Haraguroicha Hsu" w:date="2013-06-30T04:49:00Z"/>
              </w:rPr>
            </w:pPr>
            <w:ins w:id="2904" w:author="Haraguroicha Hsu" w:date="2013-06-30T04:49:00Z">
              <w:r w:rsidRPr="00C20C62">
                <w:rPr>
                  <w:rFonts w:hint="eastAsia"/>
                </w:rPr>
                <w:t>自架</w:t>
              </w:r>
            </w:ins>
          </w:p>
        </w:tc>
      </w:tr>
      <w:tr w:rsidR="008F7535" w:rsidRPr="00C20C62" w14:paraId="42BD6CB5" w14:textId="77777777" w:rsidTr="001F4B8F">
        <w:trPr>
          <w:ins w:id="2905" w:author="Haraguroicha Hsu" w:date="2013-06-30T04:49:00Z"/>
        </w:trPr>
        <w:tc>
          <w:tcPr>
            <w:tcW w:w="1985" w:type="dxa"/>
            <w:vMerge/>
            <w:tcPrChange w:id="2906" w:author="腹黒い茶" w:date="2013-07-08T12:04:00Z">
              <w:tcPr>
                <w:tcW w:w="1985" w:type="dxa"/>
                <w:vMerge/>
              </w:tcPr>
            </w:tcPrChange>
          </w:tcPr>
          <w:p w14:paraId="3D11EBF4" w14:textId="77777777" w:rsidR="008F7535" w:rsidRPr="00C20C62" w:rsidRDefault="008F7535" w:rsidP="0024703B">
            <w:pPr>
              <w:adjustRightInd w:val="0"/>
              <w:snapToGrid w:val="0"/>
              <w:ind w:firstLineChars="0" w:firstLine="0"/>
              <w:jc w:val="left"/>
              <w:rPr>
                <w:ins w:id="2907" w:author="Haraguroicha Hsu" w:date="2013-06-30T04:49:00Z"/>
              </w:rPr>
            </w:pPr>
          </w:p>
        </w:tc>
        <w:tc>
          <w:tcPr>
            <w:tcW w:w="2410" w:type="dxa"/>
            <w:vAlign w:val="center"/>
            <w:tcPrChange w:id="2908" w:author="腹黒い茶" w:date="2013-07-08T12:04:00Z">
              <w:tcPr>
                <w:tcW w:w="2410" w:type="dxa"/>
                <w:vAlign w:val="center"/>
              </w:tcPr>
            </w:tcPrChange>
          </w:tcPr>
          <w:p w14:paraId="7395D0D2" w14:textId="77777777" w:rsidR="008F7535" w:rsidRPr="00C20C62" w:rsidRDefault="008F7535" w:rsidP="0024703B">
            <w:pPr>
              <w:adjustRightInd w:val="0"/>
              <w:snapToGrid w:val="0"/>
              <w:ind w:firstLineChars="0" w:firstLine="0"/>
              <w:jc w:val="center"/>
              <w:rPr>
                <w:ins w:id="2909" w:author="Haraguroicha Hsu" w:date="2013-06-30T04:49:00Z"/>
              </w:rPr>
            </w:pPr>
            <w:ins w:id="2910" w:author="Haraguroicha Hsu" w:date="2013-06-30T04:49:00Z">
              <w:r w:rsidRPr="00C20C62">
                <w:rPr>
                  <w:rFonts w:hint="eastAsia"/>
                </w:rPr>
                <w:t>hiCloud</w:t>
              </w:r>
            </w:ins>
          </w:p>
        </w:tc>
        <w:tc>
          <w:tcPr>
            <w:tcW w:w="2552" w:type="dxa"/>
            <w:vAlign w:val="center"/>
            <w:tcPrChange w:id="2911" w:author="腹黒い茶" w:date="2013-07-08T12:04:00Z">
              <w:tcPr>
                <w:tcW w:w="2552" w:type="dxa"/>
                <w:vAlign w:val="center"/>
              </w:tcPr>
            </w:tcPrChange>
          </w:tcPr>
          <w:p w14:paraId="5578F8AE" w14:textId="77777777" w:rsidR="008F7535" w:rsidRPr="00C20C62" w:rsidRDefault="008F7535" w:rsidP="0024703B">
            <w:pPr>
              <w:adjustRightInd w:val="0"/>
              <w:snapToGrid w:val="0"/>
              <w:ind w:firstLineChars="0" w:firstLine="0"/>
              <w:jc w:val="center"/>
              <w:rPr>
                <w:ins w:id="2912" w:author="Haraguroicha Hsu" w:date="2013-06-30T04:49:00Z"/>
              </w:rPr>
            </w:pPr>
            <w:ins w:id="2913" w:author="Haraguroicha Hsu" w:date="2013-06-30T04:49:00Z">
              <w:r w:rsidRPr="00C20C62">
                <w:rPr>
                  <w:rFonts w:hint="eastAsia"/>
                </w:rPr>
                <w:t>台灣大電訊</w:t>
              </w:r>
            </w:ins>
          </w:p>
        </w:tc>
        <w:tc>
          <w:tcPr>
            <w:tcW w:w="1275" w:type="dxa"/>
            <w:vAlign w:val="center"/>
            <w:tcPrChange w:id="2914" w:author="腹黒い茶" w:date="2013-07-08T12:04:00Z">
              <w:tcPr>
                <w:tcW w:w="1275" w:type="dxa"/>
                <w:vAlign w:val="center"/>
              </w:tcPr>
            </w:tcPrChange>
          </w:tcPr>
          <w:p w14:paraId="1CE916BC" w14:textId="77777777" w:rsidR="008F7535" w:rsidRPr="00C20C62" w:rsidRDefault="008F7535" w:rsidP="0024703B">
            <w:pPr>
              <w:adjustRightInd w:val="0"/>
              <w:snapToGrid w:val="0"/>
              <w:ind w:firstLineChars="0" w:firstLine="0"/>
              <w:jc w:val="center"/>
              <w:rPr>
                <w:ins w:id="2915" w:author="Haraguroicha Hsu" w:date="2013-06-30T04:49:00Z"/>
              </w:rPr>
            </w:pPr>
            <w:ins w:id="2916" w:author="Haraguroicha Hsu" w:date="2013-06-30T04:49:00Z">
              <w:r w:rsidRPr="00C20C62">
                <w:rPr>
                  <w:rFonts w:hint="eastAsia"/>
                </w:rPr>
                <w:t>Linode</w:t>
              </w:r>
            </w:ins>
          </w:p>
        </w:tc>
        <w:tc>
          <w:tcPr>
            <w:tcW w:w="1418" w:type="dxa"/>
            <w:vAlign w:val="center"/>
            <w:tcPrChange w:id="2917" w:author="腹黒い茶" w:date="2013-07-08T12:04:00Z">
              <w:tcPr>
                <w:tcW w:w="1418" w:type="dxa"/>
                <w:vAlign w:val="center"/>
              </w:tcPr>
            </w:tcPrChange>
          </w:tcPr>
          <w:p w14:paraId="3519F6E0" w14:textId="77777777" w:rsidR="008F7535" w:rsidRPr="00C20C62" w:rsidRDefault="008F7535" w:rsidP="0024703B">
            <w:pPr>
              <w:adjustRightInd w:val="0"/>
              <w:snapToGrid w:val="0"/>
              <w:ind w:firstLineChars="0" w:firstLine="0"/>
              <w:jc w:val="center"/>
              <w:rPr>
                <w:ins w:id="2918" w:author="Haraguroicha Hsu" w:date="2013-06-30T04:49:00Z"/>
              </w:rPr>
            </w:pPr>
            <w:ins w:id="2919" w:author="Haraguroicha Hsu" w:date="2013-06-30T04:49:00Z">
              <w:r w:rsidRPr="00C20C62">
                <w:rPr>
                  <w:rFonts w:hint="eastAsia"/>
                </w:rPr>
                <w:t>EC2</w:t>
              </w:r>
            </w:ins>
          </w:p>
        </w:tc>
        <w:tc>
          <w:tcPr>
            <w:tcW w:w="1701" w:type="dxa"/>
            <w:vAlign w:val="center"/>
            <w:tcPrChange w:id="2920" w:author="腹黒い茶" w:date="2013-07-08T12:04:00Z">
              <w:tcPr>
                <w:tcW w:w="1701" w:type="dxa"/>
                <w:vAlign w:val="center"/>
              </w:tcPr>
            </w:tcPrChange>
          </w:tcPr>
          <w:p w14:paraId="4020BB47" w14:textId="77777777" w:rsidR="008F7535" w:rsidRPr="00C20C62" w:rsidRDefault="008F7535" w:rsidP="0024703B">
            <w:pPr>
              <w:adjustRightInd w:val="0"/>
              <w:snapToGrid w:val="0"/>
              <w:ind w:firstLineChars="0" w:firstLine="0"/>
              <w:jc w:val="center"/>
              <w:rPr>
                <w:ins w:id="2921" w:author="Haraguroicha Hsu" w:date="2013-06-30T04:49:00Z"/>
              </w:rPr>
            </w:pPr>
            <w:ins w:id="2922" w:author="Haraguroicha Hsu" w:date="2013-06-30T04:49:00Z">
              <w:r w:rsidRPr="00C20C62">
                <w:t xml:space="preserve">Hinet </w:t>
              </w:r>
              <w:r w:rsidRPr="00C20C62">
                <w:rPr>
                  <w:rFonts w:hint="eastAsia"/>
                </w:rPr>
                <w:t>FTTB</w:t>
              </w:r>
            </w:ins>
          </w:p>
        </w:tc>
      </w:tr>
      <w:tr w:rsidR="008F7535" w:rsidRPr="00C20C62" w14:paraId="34969BCF" w14:textId="77777777" w:rsidTr="001F4B8F">
        <w:trPr>
          <w:ins w:id="2923" w:author="Haraguroicha Hsu" w:date="2013-06-30T04:49:00Z"/>
        </w:trPr>
        <w:tc>
          <w:tcPr>
            <w:tcW w:w="1985" w:type="dxa"/>
            <w:vAlign w:val="center"/>
            <w:tcPrChange w:id="2924" w:author="腹黒い茶" w:date="2013-07-08T12:04:00Z">
              <w:tcPr>
                <w:tcW w:w="1985" w:type="dxa"/>
                <w:vAlign w:val="center"/>
              </w:tcPr>
            </w:tcPrChange>
          </w:tcPr>
          <w:p w14:paraId="78003464" w14:textId="77777777" w:rsidR="008F7535" w:rsidRPr="00C20C62" w:rsidRDefault="008F7535" w:rsidP="0024703B">
            <w:pPr>
              <w:adjustRightInd w:val="0"/>
              <w:snapToGrid w:val="0"/>
              <w:ind w:firstLineChars="0" w:firstLine="0"/>
              <w:rPr>
                <w:ins w:id="2925" w:author="Haraguroicha Hsu" w:date="2013-06-30T04:49:00Z"/>
              </w:rPr>
            </w:pPr>
            <w:ins w:id="2926" w:author="Haraguroicha Hsu" w:date="2013-06-30T04:49:00Z">
              <w:r>
                <w:t>C</w:t>
              </w:r>
              <w:r w:rsidRPr="00C20C62">
                <w:rPr>
                  <w:rFonts w:hint="eastAsia"/>
                </w:rPr>
                <w:t>onsole</w:t>
              </w:r>
            </w:ins>
          </w:p>
        </w:tc>
        <w:tc>
          <w:tcPr>
            <w:tcW w:w="2410" w:type="dxa"/>
            <w:vAlign w:val="center"/>
            <w:tcPrChange w:id="2927" w:author="腹黒い茶" w:date="2013-07-08T12:04:00Z">
              <w:tcPr>
                <w:tcW w:w="2410" w:type="dxa"/>
                <w:vAlign w:val="center"/>
              </w:tcPr>
            </w:tcPrChange>
          </w:tcPr>
          <w:p w14:paraId="3AE6DBF6" w14:textId="77777777" w:rsidR="008F7535" w:rsidRPr="00C20C62" w:rsidRDefault="008F7535" w:rsidP="0024703B">
            <w:pPr>
              <w:adjustRightInd w:val="0"/>
              <w:snapToGrid w:val="0"/>
              <w:ind w:firstLineChars="0" w:firstLine="0"/>
              <w:jc w:val="center"/>
              <w:rPr>
                <w:ins w:id="2928" w:author="Haraguroicha Hsu" w:date="2013-06-30T04:49:00Z"/>
              </w:rPr>
            </w:pPr>
            <w:ins w:id="2929" w:author="Haraguroicha Hsu" w:date="2013-06-30T04:49:00Z">
              <w:r w:rsidRPr="00C20C62">
                <w:rPr>
                  <w:rFonts w:hint="eastAsia"/>
                </w:rPr>
                <w:t>不提供</w:t>
              </w:r>
            </w:ins>
          </w:p>
          <w:p w14:paraId="45913B1E" w14:textId="77777777" w:rsidR="008F7535" w:rsidRPr="00C20C62" w:rsidRDefault="008F7535" w:rsidP="0024703B">
            <w:pPr>
              <w:adjustRightInd w:val="0"/>
              <w:snapToGrid w:val="0"/>
              <w:ind w:firstLineChars="0" w:firstLine="0"/>
              <w:jc w:val="center"/>
              <w:rPr>
                <w:ins w:id="2930" w:author="Haraguroicha Hsu" w:date="2013-06-30T04:49:00Z"/>
              </w:rPr>
            </w:pPr>
            <w:ins w:id="2931" w:author="Haraguroicha Hsu" w:date="2013-06-30T04:49:00Z">
              <w:r w:rsidRPr="00C20C62">
                <w:rPr>
                  <w:rFonts w:hint="eastAsia"/>
                </w:rPr>
                <w:t>(Flash</w:t>
              </w:r>
              <w:r w:rsidRPr="00C20C62">
                <w:rPr>
                  <w:rFonts w:hint="eastAsia"/>
                </w:rPr>
                <w:t>管理介面</w:t>
              </w:r>
              <w:r w:rsidRPr="00C20C62">
                <w:rPr>
                  <w:rFonts w:hint="eastAsia"/>
                </w:rPr>
                <w:t>)</w:t>
              </w:r>
            </w:ins>
          </w:p>
        </w:tc>
        <w:tc>
          <w:tcPr>
            <w:tcW w:w="2552" w:type="dxa"/>
            <w:vAlign w:val="center"/>
            <w:tcPrChange w:id="2932" w:author="腹黒い茶" w:date="2013-07-08T12:04:00Z">
              <w:tcPr>
                <w:tcW w:w="2552" w:type="dxa"/>
                <w:vAlign w:val="center"/>
              </w:tcPr>
            </w:tcPrChange>
          </w:tcPr>
          <w:p w14:paraId="6F95C410" w14:textId="77777777" w:rsidR="008F7535" w:rsidRPr="00C20C62" w:rsidRDefault="008F7535" w:rsidP="0024703B">
            <w:pPr>
              <w:adjustRightInd w:val="0"/>
              <w:snapToGrid w:val="0"/>
              <w:ind w:firstLineChars="0" w:firstLine="0"/>
              <w:jc w:val="center"/>
              <w:rPr>
                <w:ins w:id="2933" w:author="Haraguroicha Hsu" w:date="2013-06-30T04:49:00Z"/>
              </w:rPr>
            </w:pPr>
            <w:ins w:id="2934" w:author="Haraguroicha Hsu" w:date="2013-06-30T04:49:00Z">
              <w:r w:rsidRPr="00C20C62">
                <w:rPr>
                  <w:rFonts w:hint="eastAsia"/>
                </w:rPr>
                <w:t>vCenter</w:t>
              </w:r>
              <w:r w:rsidRPr="00C20C62">
                <w:rPr>
                  <w:rFonts w:hint="eastAsia"/>
                </w:rPr>
                <w:t>介面</w:t>
              </w:r>
            </w:ins>
          </w:p>
        </w:tc>
        <w:tc>
          <w:tcPr>
            <w:tcW w:w="1275" w:type="dxa"/>
            <w:vAlign w:val="center"/>
            <w:tcPrChange w:id="2935" w:author="腹黒い茶" w:date="2013-07-08T12:04:00Z">
              <w:tcPr>
                <w:tcW w:w="1275" w:type="dxa"/>
                <w:vAlign w:val="center"/>
              </w:tcPr>
            </w:tcPrChange>
          </w:tcPr>
          <w:p w14:paraId="5F8F95AB" w14:textId="77777777" w:rsidR="008F7535" w:rsidRPr="00C20C62" w:rsidRDefault="008F7535" w:rsidP="0024703B">
            <w:pPr>
              <w:adjustRightInd w:val="0"/>
              <w:snapToGrid w:val="0"/>
              <w:ind w:firstLineChars="0" w:firstLine="0"/>
              <w:jc w:val="center"/>
              <w:rPr>
                <w:ins w:id="2936" w:author="Haraguroicha Hsu" w:date="2013-06-30T04:49:00Z"/>
              </w:rPr>
            </w:pPr>
            <w:ins w:id="2937" w:author="Haraguroicha Hsu" w:date="2013-06-30T04:49:00Z">
              <w:r w:rsidRPr="00C20C62">
                <w:rPr>
                  <w:rFonts w:hint="eastAsia"/>
                </w:rPr>
                <w:t>有</w:t>
              </w:r>
            </w:ins>
          </w:p>
        </w:tc>
        <w:tc>
          <w:tcPr>
            <w:tcW w:w="1418" w:type="dxa"/>
            <w:vAlign w:val="center"/>
            <w:tcPrChange w:id="2938" w:author="腹黒い茶" w:date="2013-07-08T12:04:00Z">
              <w:tcPr>
                <w:tcW w:w="1418" w:type="dxa"/>
                <w:vAlign w:val="center"/>
              </w:tcPr>
            </w:tcPrChange>
          </w:tcPr>
          <w:p w14:paraId="226DA4B4" w14:textId="77777777" w:rsidR="008F7535" w:rsidRPr="00C20C62" w:rsidRDefault="008F7535" w:rsidP="0024703B">
            <w:pPr>
              <w:adjustRightInd w:val="0"/>
              <w:snapToGrid w:val="0"/>
              <w:ind w:firstLineChars="0" w:firstLine="0"/>
              <w:jc w:val="center"/>
              <w:rPr>
                <w:ins w:id="2939" w:author="Haraguroicha Hsu" w:date="2013-06-30T04:49:00Z"/>
              </w:rPr>
            </w:pPr>
            <w:ins w:id="2940" w:author="Haraguroicha Hsu" w:date="2013-06-30T04:49:00Z">
              <w:r w:rsidRPr="00C20C62">
                <w:rPr>
                  <w:rFonts w:hint="eastAsia"/>
                </w:rPr>
                <w:t>有</w:t>
              </w:r>
            </w:ins>
          </w:p>
        </w:tc>
        <w:tc>
          <w:tcPr>
            <w:tcW w:w="1701" w:type="dxa"/>
            <w:vAlign w:val="center"/>
            <w:tcPrChange w:id="2941" w:author="腹黒い茶" w:date="2013-07-08T12:04:00Z">
              <w:tcPr>
                <w:tcW w:w="1701" w:type="dxa"/>
                <w:vAlign w:val="center"/>
              </w:tcPr>
            </w:tcPrChange>
          </w:tcPr>
          <w:p w14:paraId="6354503A" w14:textId="77777777" w:rsidR="008F7535" w:rsidRPr="00C20C62" w:rsidRDefault="008F7535" w:rsidP="0024703B">
            <w:pPr>
              <w:adjustRightInd w:val="0"/>
              <w:snapToGrid w:val="0"/>
              <w:ind w:firstLineChars="0" w:firstLine="0"/>
              <w:jc w:val="center"/>
              <w:rPr>
                <w:ins w:id="2942" w:author="Haraguroicha Hsu" w:date="2013-06-30T04:49:00Z"/>
              </w:rPr>
            </w:pPr>
            <w:ins w:id="2943" w:author="Haraguroicha Hsu" w:date="2013-06-30T04:49:00Z">
              <w:r>
                <w:t>vSphere</w:t>
              </w:r>
              <w:r>
                <w:rPr>
                  <w:rFonts w:hint="eastAsia"/>
                </w:rPr>
                <w:t xml:space="preserve"> (ESXi)</w:t>
              </w:r>
            </w:ins>
          </w:p>
        </w:tc>
      </w:tr>
      <w:tr w:rsidR="008F7535" w:rsidRPr="00C20C62" w14:paraId="6E54E4AB" w14:textId="77777777" w:rsidTr="001F4B8F">
        <w:trPr>
          <w:ins w:id="2944" w:author="Haraguroicha Hsu" w:date="2013-06-30T04:49:00Z"/>
        </w:trPr>
        <w:tc>
          <w:tcPr>
            <w:tcW w:w="1985" w:type="dxa"/>
            <w:vAlign w:val="center"/>
            <w:tcPrChange w:id="2945" w:author="腹黒い茶" w:date="2013-07-08T12:04:00Z">
              <w:tcPr>
                <w:tcW w:w="1985" w:type="dxa"/>
                <w:vAlign w:val="center"/>
              </w:tcPr>
            </w:tcPrChange>
          </w:tcPr>
          <w:p w14:paraId="10E42CC5" w14:textId="77777777" w:rsidR="008F7535" w:rsidRPr="00C20C62" w:rsidRDefault="008F7535" w:rsidP="0024703B">
            <w:pPr>
              <w:adjustRightInd w:val="0"/>
              <w:snapToGrid w:val="0"/>
              <w:ind w:firstLineChars="0" w:firstLine="0"/>
              <w:rPr>
                <w:ins w:id="2946" w:author="Haraguroicha Hsu" w:date="2013-06-30T04:49:00Z"/>
              </w:rPr>
            </w:pPr>
            <w:ins w:id="2947" w:author="Haraguroicha Hsu" w:date="2013-06-30T04:49:00Z">
              <w:r w:rsidRPr="00C20C62">
                <w:t>C</w:t>
              </w:r>
              <w:r w:rsidRPr="00C20C62">
                <w:rPr>
                  <w:rFonts w:hint="eastAsia"/>
                </w:rPr>
                <w:t xml:space="preserve">lone </w:t>
              </w:r>
              <w:r w:rsidRPr="00C20C62">
                <w:t>image</w:t>
              </w:r>
            </w:ins>
          </w:p>
        </w:tc>
        <w:tc>
          <w:tcPr>
            <w:tcW w:w="2410" w:type="dxa"/>
            <w:vAlign w:val="center"/>
            <w:tcPrChange w:id="2948" w:author="腹黒い茶" w:date="2013-07-08T12:04:00Z">
              <w:tcPr>
                <w:tcW w:w="2410" w:type="dxa"/>
                <w:vAlign w:val="center"/>
              </w:tcPr>
            </w:tcPrChange>
          </w:tcPr>
          <w:p w14:paraId="1C962981" w14:textId="77777777" w:rsidR="008F7535" w:rsidRPr="00C20C62" w:rsidRDefault="008F7535" w:rsidP="0024703B">
            <w:pPr>
              <w:adjustRightInd w:val="0"/>
              <w:snapToGrid w:val="0"/>
              <w:ind w:firstLineChars="0" w:firstLine="0"/>
              <w:jc w:val="center"/>
              <w:rPr>
                <w:ins w:id="2949" w:author="Haraguroicha Hsu" w:date="2013-06-30T04:49:00Z"/>
              </w:rPr>
            </w:pPr>
            <w:ins w:id="2950" w:author="Haraguroicha Hsu" w:date="2013-06-30T04:49:00Z">
              <w:r w:rsidRPr="00C20C62">
                <w:rPr>
                  <w:rFonts w:hint="eastAsia"/>
                </w:rPr>
                <w:t>不支援</w:t>
              </w:r>
            </w:ins>
          </w:p>
        </w:tc>
        <w:tc>
          <w:tcPr>
            <w:tcW w:w="2552" w:type="dxa"/>
            <w:vAlign w:val="center"/>
            <w:tcPrChange w:id="2951" w:author="腹黒い茶" w:date="2013-07-08T12:04:00Z">
              <w:tcPr>
                <w:tcW w:w="2552" w:type="dxa"/>
                <w:vAlign w:val="center"/>
              </w:tcPr>
            </w:tcPrChange>
          </w:tcPr>
          <w:p w14:paraId="47C30C95" w14:textId="77777777" w:rsidR="008F7535" w:rsidRPr="00C20C62" w:rsidRDefault="008F7535" w:rsidP="0024703B">
            <w:pPr>
              <w:adjustRightInd w:val="0"/>
              <w:snapToGrid w:val="0"/>
              <w:ind w:firstLineChars="0" w:firstLine="0"/>
              <w:jc w:val="center"/>
              <w:rPr>
                <w:ins w:id="2952" w:author="Haraguroicha Hsu" w:date="2013-06-30T04:49:00Z"/>
              </w:rPr>
            </w:pPr>
            <w:ins w:id="2953" w:author="Haraguroicha Hsu" w:date="2013-06-30T04:49:00Z">
              <w:r w:rsidRPr="00C20C62">
                <w:rPr>
                  <w:rFonts w:hint="eastAsia"/>
                </w:rPr>
                <w:t>支援</w:t>
              </w:r>
            </w:ins>
          </w:p>
        </w:tc>
        <w:tc>
          <w:tcPr>
            <w:tcW w:w="1275" w:type="dxa"/>
            <w:vAlign w:val="center"/>
            <w:tcPrChange w:id="2954" w:author="腹黒い茶" w:date="2013-07-08T12:04:00Z">
              <w:tcPr>
                <w:tcW w:w="1275" w:type="dxa"/>
                <w:vAlign w:val="center"/>
              </w:tcPr>
            </w:tcPrChange>
          </w:tcPr>
          <w:p w14:paraId="20C69E5A" w14:textId="77777777" w:rsidR="008F7535" w:rsidRPr="00C20C62" w:rsidRDefault="008F7535" w:rsidP="0024703B">
            <w:pPr>
              <w:adjustRightInd w:val="0"/>
              <w:snapToGrid w:val="0"/>
              <w:ind w:firstLineChars="0" w:firstLine="0"/>
              <w:jc w:val="center"/>
              <w:rPr>
                <w:ins w:id="2955" w:author="Haraguroicha Hsu" w:date="2013-06-30T04:49:00Z"/>
              </w:rPr>
            </w:pPr>
            <w:ins w:id="2956" w:author="Haraguroicha Hsu" w:date="2013-06-30T04:49:00Z">
              <w:r w:rsidRPr="00C20C62">
                <w:rPr>
                  <w:rFonts w:hint="eastAsia"/>
                </w:rPr>
                <w:t>支援</w:t>
              </w:r>
            </w:ins>
          </w:p>
        </w:tc>
        <w:tc>
          <w:tcPr>
            <w:tcW w:w="1418" w:type="dxa"/>
            <w:vAlign w:val="center"/>
            <w:tcPrChange w:id="2957" w:author="腹黒い茶" w:date="2013-07-08T12:04:00Z">
              <w:tcPr>
                <w:tcW w:w="1418" w:type="dxa"/>
                <w:vAlign w:val="center"/>
              </w:tcPr>
            </w:tcPrChange>
          </w:tcPr>
          <w:p w14:paraId="7EB59D96" w14:textId="77777777" w:rsidR="008F7535" w:rsidRPr="00C20C62" w:rsidRDefault="008F7535" w:rsidP="0024703B">
            <w:pPr>
              <w:adjustRightInd w:val="0"/>
              <w:snapToGrid w:val="0"/>
              <w:ind w:firstLineChars="0" w:firstLine="0"/>
              <w:jc w:val="center"/>
              <w:rPr>
                <w:ins w:id="2958" w:author="Haraguroicha Hsu" w:date="2013-06-30T04:49:00Z"/>
              </w:rPr>
            </w:pPr>
            <w:ins w:id="2959" w:author="Haraguroicha Hsu" w:date="2013-06-30T04:49:00Z">
              <w:r w:rsidRPr="00C20C62">
                <w:rPr>
                  <w:rFonts w:hint="eastAsia"/>
                </w:rPr>
                <w:t>支援</w:t>
              </w:r>
            </w:ins>
          </w:p>
        </w:tc>
        <w:tc>
          <w:tcPr>
            <w:tcW w:w="1701" w:type="dxa"/>
            <w:vAlign w:val="center"/>
            <w:tcPrChange w:id="2960" w:author="腹黒い茶" w:date="2013-07-08T12:04:00Z">
              <w:tcPr>
                <w:tcW w:w="1701" w:type="dxa"/>
                <w:vAlign w:val="center"/>
              </w:tcPr>
            </w:tcPrChange>
          </w:tcPr>
          <w:p w14:paraId="186B7ADB" w14:textId="77777777" w:rsidR="008F7535" w:rsidRPr="00C20C62" w:rsidRDefault="008F7535" w:rsidP="0024703B">
            <w:pPr>
              <w:adjustRightInd w:val="0"/>
              <w:snapToGrid w:val="0"/>
              <w:ind w:firstLineChars="0" w:firstLine="0"/>
              <w:jc w:val="center"/>
              <w:rPr>
                <w:ins w:id="2961" w:author="Haraguroicha Hsu" w:date="2013-06-30T04:49:00Z"/>
              </w:rPr>
            </w:pPr>
            <w:ins w:id="2962" w:author="Haraguroicha Hsu" w:date="2013-06-30T04:49:00Z">
              <w:r>
                <w:rPr>
                  <w:rFonts w:hint="eastAsia"/>
                </w:rPr>
                <w:t>支援</w:t>
              </w:r>
            </w:ins>
          </w:p>
        </w:tc>
      </w:tr>
      <w:tr w:rsidR="008F7535" w:rsidRPr="00C20C62" w14:paraId="67E68826" w14:textId="77777777" w:rsidTr="001F4B8F">
        <w:trPr>
          <w:ins w:id="2963" w:author="Haraguroicha Hsu" w:date="2013-06-30T04:49:00Z"/>
        </w:trPr>
        <w:tc>
          <w:tcPr>
            <w:tcW w:w="1985" w:type="dxa"/>
            <w:vAlign w:val="center"/>
            <w:tcPrChange w:id="2964" w:author="腹黒い茶" w:date="2013-07-08T12:04:00Z">
              <w:tcPr>
                <w:tcW w:w="1985" w:type="dxa"/>
                <w:vAlign w:val="center"/>
              </w:tcPr>
            </w:tcPrChange>
          </w:tcPr>
          <w:p w14:paraId="49D56E67" w14:textId="77777777" w:rsidR="008F7535" w:rsidRPr="00C20C62" w:rsidRDefault="008F7535" w:rsidP="0024703B">
            <w:pPr>
              <w:adjustRightInd w:val="0"/>
              <w:snapToGrid w:val="0"/>
              <w:ind w:firstLineChars="0" w:firstLine="0"/>
              <w:rPr>
                <w:ins w:id="2965" w:author="Haraguroicha Hsu" w:date="2013-06-30T04:49:00Z"/>
              </w:rPr>
            </w:pPr>
            <w:ins w:id="2966" w:author="Haraguroicha Hsu" w:date="2013-06-30T04:49:00Z">
              <w:r w:rsidRPr="00C20C62">
                <w:rPr>
                  <w:rFonts w:hint="eastAsia"/>
                </w:rPr>
                <w:t>行動裝置管理能力</w:t>
              </w:r>
            </w:ins>
          </w:p>
        </w:tc>
        <w:tc>
          <w:tcPr>
            <w:tcW w:w="2410" w:type="dxa"/>
            <w:vAlign w:val="center"/>
            <w:tcPrChange w:id="2967" w:author="腹黒い茶" w:date="2013-07-08T12:04:00Z">
              <w:tcPr>
                <w:tcW w:w="2410" w:type="dxa"/>
                <w:vAlign w:val="center"/>
              </w:tcPr>
            </w:tcPrChange>
          </w:tcPr>
          <w:p w14:paraId="1BF9500B" w14:textId="77777777" w:rsidR="008F7535" w:rsidRPr="00C20C62" w:rsidRDefault="008F7535" w:rsidP="0024703B">
            <w:pPr>
              <w:adjustRightInd w:val="0"/>
              <w:snapToGrid w:val="0"/>
              <w:ind w:firstLineChars="0" w:firstLine="0"/>
              <w:jc w:val="center"/>
              <w:rPr>
                <w:ins w:id="2968" w:author="Haraguroicha Hsu" w:date="2013-06-30T04:49:00Z"/>
              </w:rPr>
            </w:pPr>
            <w:ins w:id="2969" w:author="Haraguroicha Hsu" w:date="2013-06-30T04:49:00Z">
              <w:r>
                <w:rPr>
                  <w:rFonts w:hint="eastAsia"/>
                </w:rPr>
                <w:t>無</w:t>
              </w:r>
            </w:ins>
          </w:p>
        </w:tc>
        <w:tc>
          <w:tcPr>
            <w:tcW w:w="2552" w:type="dxa"/>
            <w:vAlign w:val="center"/>
            <w:tcPrChange w:id="2970" w:author="腹黒い茶" w:date="2013-07-08T12:04:00Z">
              <w:tcPr>
                <w:tcW w:w="2552" w:type="dxa"/>
                <w:vAlign w:val="center"/>
              </w:tcPr>
            </w:tcPrChange>
          </w:tcPr>
          <w:p w14:paraId="46807BAE" w14:textId="77777777" w:rsidR="008F7535" w:rsidRPr="00C20C62" w:rsidRDefault="008F7535" w:rsidP="0024703B">
            <w:pPr>
              <w:adjustRightInd w:val="0"/>
              <w:snapToGrid w:val="0"/>
              <w:ind w:firstLineChars="0" w:firstLine="0"/>
              <w:jc w:val="center"/>
              <w:rPr>
                <w:ins w:id="2971" w:author="Haraguroicha Hsu" w:date="2013-06-30T04:49:00Z"/>
              </w:rPr>
            </w:pPr>
            <w:ins w:id="2972" w:author="Haraguroicha Hsu" w:date="2013-06-30T04:49:00Z">
              <w:r w:rsidRPr="00C20C62">
                <w:rPr>
                  <w:rFonts w:hint="eastAsia"/>
                </w:rPr>
                <w:t>瀏覽器</w:t>
              </w:r>
            </w:ins>
          </w:p>
        </w:tc>
        <w:tc>
          <w:tcPr>
            <w:tcW w:w="1275" w:type="dxa"/>
            <w:vAlign w:val="center"/>
            <w:tcPrChange w:id="2973" w:author="腹黒い茶" w:date="2013-07-08T12:04:00Z">
              <w:tcPr>
                <w:tcW w:w="1275" w:type="dxa"/>
                <w:vAlign w:val="center"/>
              </w:tcPr>
            </w:tcPrChange>
          </w:tcPr>
          <w:p w14:paraId="4A159934" w14:textId="77777777" w:rsidR="008F7535" w:rsidRPr="00C20C62" w:rsidRDefault="008F7535" w:rsidP="0024703B">
            <w:pPr>
              <w:adjustRightInd w:val="0"/>
              <w:snapToGrid w:val="0"/>
              <w:ind w:firstLineChars="0" w:firstLine="0"/>
              <w:jc w:val="center"/>
              <w:rPr>
                <w:ins w:id="2974" w:author="Haraguroicha Hsu" w:date="2013-06-30T04:49:00Z"/>
              </w:rPr>
            </w:pPr>
            <w:ins w:id="2975" w:author="Haraguroicha Hsu" w:date="2013-06-30T04:49:00Z">
              <w:r w:rsidRPr="00C20C62">
                <w:rPr>
                  <w:rFonts w:hint="eastAsia"/>
                </w:rPr>
                <w:t>瀏覽器</w:t>
              </w:r>
            </w:ins>
          </w:p>
        </w:tc>
        <w:tc>
          <w:tcPr>
            <w:tcW w:w="1418" w:type="dxa"/>
            <w:vAlign w:val="center"/>
            <w:tcPrChange w:id="2976" w:author="腹黒い茶" w:date="2013-07-08T12:04:00Z">
              <w:tcPr>
                <w:tcW w:w="1418" w:type="dxa"/>
                <w:vAlign w:val="center"/>
              </w:tcPr>
            </w:tcPrChange>
          </w:tcPr>
          <w:p w14:paraId="39A3354F" w14:textId="77777777" w:rsidR="008F7535" w:rsidRPr="00C20C62" w:rsidRDefault="008F7535" w:rsidP="0024703B">
            <w:pPr>
              <w:adjustRightInd w:val="0"/>
              <w:snapToGrid w:val="0"/>
              <w:ind w:firstLineChars="0" w:firstLine="0"/>
              <w:jc w:val="center"/>
              <w:rPr>
                <w:ins w:id="2977" w:author="Haraguroicha Hsu" w:date="2013-06-30T04:49:00Z"/>
              </w:rPr>
            </w:pPr>
            <w:ins w:id="2978" w:author="Haraguroicha Hsu" w:date="2013-06-30T04:49:00Z">
              <w:r w:rsidRPr="00C20C62">
                <w:rPr>
                  <w:rFonts w:hint="eastAsia"/>
                </w:rPr>
                <w:t>瀏覽器</w:t>
              </w:r>
            </w:ins>
          </w:p>
        </w:tc>
        <w:tc>
          <w:tcPr>
            <w:tcW w:w="1701" w:type="dxa"/>
            <w:vAlign w:val="center"/>
            <w:tcPrChange w:id="2979" w:author="腹黒い茶" w:date="2013-07-08T12:04:00Z">
              <w:tcPr>
                <w:tcW w:w="1701" w:type="dxa"/>
                <w:vAlign w:val="center"/>
              </w:tcPr>
            </w:tcPrChange>
          </w:tcPr>
          <w:p w14:paraId="4540F43C" w14:textId="77777777" w:rsidR="008F7535" w:rsidRPr="00C20C62" w:rsidRDefault="008F7535" w:rsidP="0024703B">
            <w:pPr>
              <w:adjustRightInd w:val="0"/>
              <w:snapToGrid w:val="0"/>
              <w:ind w:firstLineChars="0" w:firstLine="0"/>
              <w:jc w:val="center"/>
              <w:rPr>
                <w:ins w:id="2980" w:author="Haraguroicha Hsu" w:date="2013-06-30T04:49:00Z"/>
              </w:rPr>
            </w:pPr>
            <w:ins w:id="2981" w:author="Haraguroicha Hsu" w:date="2013-06-30T04:49:00Z">
              <w:r>
                <w:t>vSphere App</w:t>
              </w:r>
            </w:ins>
          </w:p>
        </w:tc>
      </w:tr>
      <w:tr w:rsidR="008F7535" w:rsidRPr="00C20C62" w14:paraId="0A1A3B64" w14:textId="77777777" w:rsidTr="001F4B8F">
        <w:trPr>
          <w:ins w:id="2982" w:author="Haraguroicha Hsu" w:date="2013-06-30T04:49:00Z"/>
        </w:trPr>
        <w:tc>
          <w:tcPr>
            <w:tcW w:w="1985" w:type="dxa"/>
            <w:vAlign w:val="center"/>
            <w:tcPrChange w:id="2983" w:author="腹黒い茶" w:date="2013-07-08T12:04:00Z">
              <w:tcPr>
                <w:tcW w:w="1985" w:type="dxa"/>
                <w:vAlign w:val="center"/>
              </w:tcPr>
            </w:tcPrChange>
          </w:tcPr>
          <w:p w14:paraId="1201F84B" w14:textId="77777777" w:rsidR="008F7535" w:rsidRPr="00C20C62" w:rsidRDefault="008F7535" w:rsidP="0024703B">
            <w:pPr>
              <w:adjustRightInd w:val="0"/>
              <w:snapToGrid w:val="0"/>
              <w:ind w:firstLineChars="0" w:firstLine="0"/>
              <w:rPr>
                <w:ins w:id="2984" w:author="Haraguroicha Hsu" w:date="2013-06-30T04:49:00Z"/>
              </w:rPr>
            </w:pPr>
            <w:ins w:id="2985" w:author="Haraguroicha Hsu" w:date="2013-06-30T04:49:00Z">
              <w:r w:rsidRPr="00C20C62">
                <w:rPr>
                  <w:rFonts w:hint="eastAsia"/>
                </w:rPr>
                <w:t>安裝環境耗時</w:t>
              </w:r>
            </w:ins>
          </w:p>
        </w:tc>
        <w:tc>
          <w:tcPr>
            <w:tcW w:w="2410" w:type="dxa"/>
            <w:vAlign w:val="center"/>
            <w:tcPrChange w:id="2986" w:author="腹黒い茶" w:date="2013-07-08T12:04:00Z">
              <w:tcPr>
                <w:tcW w:w="2410" w:type="dxa"/>
                <w:vAlign w:val="center"/>
              </w:tcPr>
            </w:tcPrChange>
          </w:tcPr>
          <w:p w14:paraId="709F0A98" w14:textId="77777777" w:rsidR="008F7535" w:rsidRPr="00C20C62" w:rsidRDefault="008F7535" w:rsidP="0024703B">
            <w:pPr>
              <w:adjustRightInd w:val="0"/>
              <w:snapToGrid w:val="0"/>
              <w:ind w:firstLineChars="0" w:firstLine="0"/>
              <w:rPr>
                <w:ins w:id="2987" w:author="Haraguroicha Hsu" w:date="2013-06-30T04:49:00Z"/>
              </w:rPr>
            </w:pPr>
            <w:ins w:id="2988" w:author="Haraguroicha Hsu" w:date="2013-06-30T04:49:00Z">
              <w:r w:rsidRPr="00C20C62">
                <w:rPr>
                  <w:rFonts w:hint="eastAsia"/>
                </w:rPr>
                <w:t>ubuntu Web Server</w:t>
              </w:r>
              <w:r w:rsidRPr="00C20C62">
                <w:t xml:space="preserve"> </w:t>
              </w:r>
              <w:r w:rsidRPr="00C20C62">
                <w:rPr>
                  <w:rFonts w:hint="eastAsia"/>
                </w:rPr>
                <w:t>×</w:t>
              </w:r>
              <w:r w:rsidRPr="00C20C62">
                <w:rPr>
                  <w:rFonts w:hint="eastAsia"/>
                </w:rPr>
                <w:t xml:space="preserve"> 1</w:t>
              </w:r>
              <w:r>
                <w:t>=</w:t>
              </w:r>
              <w:r w:rsidRPr="00C20C62">
                <w:rPr>
                  <w:rFonts w:hint="eastAsia"/>
                </w:rPr>
                <w:t>2</w:t>
              </w:r>
              <w:r w:rsidRPr="00C20C62">
                <w:t>h</w:t>
              </w:r>
            </w:ins>
          </w:p>
          <w:p w14:paraId="20664FA6" w14:textId="77777777" w:rsidR="008F7535" w:rsidRPr="00C20C62" w:rsidRDefault="008F7535" w:rsidP="0024703B">
            <w:pPr>
              <w:adjustRightInd w:val="0"/>
              <w:snapToGrid w:val="0"/>
              <w:ind w:firstLineChars="0" w:firstLine="0"/>
              <w:rPr>
                <w:ins w:id="2989" w:author="Haraguroicha Hsu" w:date="2013-06-30T04:49:00Z"/>
              </w:rPr>
            </w:pPr>
            <w:ins w:id="2990" w:author="Haraguroicha Hsu" w:date="2013-06-30T04:49:00Z">
              <w:r w:rsidRPr="00C20C62">
                <w:rPr>
                  <w:rFonts w:hint="eastAsia"/>
                </w:rPr>
                <w:t>ubuntu Web Server</w:t>
              </w:r>
              <w:r w:rsidRPr="00C20C62">
                <w:t xml:space="preserve"> </w:t>
              </w:r>
              <w:r w:rsidRPr="00C20C62">
                <w:rPr>
                  <w:rFonts w:hint="eastAsia"/>
                </w:rPr>
                <w:t>×</w:t>
              </w:r>
              <w:r w:rsidRPr="00C20C62">
                <w:rPr>
                  <w:rFonts w:hint="eastAsia"/>
                </w:rPr>
                <w:t xml:space="preserve"> 5</w:t>
              </w:r>
              <w:r>
                <w:t>=</w:t>
              </w:r>
              <w:r w:rsidRPr="00C20C62">
                <w:rPr>
                  <w:rFonts w:hint="eastAsia"/>
                </w:rPr>
                <w:t>10</w:t>
              </w:r>
              <w:r w:rsidRPr="00C20C62">
                <w:t>h</w:t>
              </w:r>
            </w:ins>
          </w:p>
          <w:p w14:paraId="100A5279" w14:textId="77777777" w:rsidR="008F7535" w:rsidRPr="00C20C62" w:rsidRDefault="008F7535" w:rsidP="0024703B">
            <w:pPr>
              <w:adjustRightInd w:val="0"/>
              <w:snapToGrid w:val="0"/>
              <w:ind w:firstLineChars="0" w:firstLine="0"/>
              <w:rPr>
                <w:ins w:id="2991" w:author="Haraguroicha Hsu" w:date="2013-06-30T04:49:00Z"/>
              </w:rPr>
            </w:pPr>
            <w:ins w:id="2992" w:author="Haraguroicha Hsu" w:date="2013-06-30T04:49:00Z">
              <w:r w:rsidRPr="00C20C62">
                <w:rPr>
                  <w:rFonts w:hint="eastAsia"/>
                </w:rPr>
                <w:t>ubuntu Web Server</w:t>
              </w:r>
              <w:r w:rsidRPr="00C20C62">
                <w:t xml:space="preserve"> </w:t>
              </w:r>
              <w:r w:rsidRPr="00C20C62">
                <w:rPr>
                  <w:rFonts w:hint="eastAsia"/>
                </w:rPr>
                <w:t>×</w:t>
              </w:r>
              <w:r w:rsidRPr="00C20C62">
                <w:rPr>
                  <w:rFonts w:hint="eastAsia"/>
                </w:rPr>
                <w:t xml:space="preserve"> N</w:t>
              </w:r>
              <w:r>
                <w:t>=</w:t>
              </w:r>
              <w:r w:rsidRPr="00C20C62">
                <w:rPr>
                  <w:rFonts w:hint="eastAsia"/>
                </w:rPr>
                <w:t xml:space="preserve">N </w:t>
              </w:r>
              <w:r w:rsidRPr="00C20C62">
                <w:rPr>
                  <w:rFonts w:hint="eastAsia"/>
                </w:rPr>
                <w:t>×</w:t>
              </w:r>
              <w:r w:rsidRPr="00C20C62">
                <w:rPr>
                  <w:rFonts w:hint="eastAsia"/>
                </w:rPr>
                <w:t xml:space="preserve"> 2</w:t>
              </w:r>
              <w:r w:rsidRPr="00C20C62">
                <w:t>h</w:t>
              </w:r>
            </w:ins>
          </w:p>
        </w:tc>
        <w:tc>
          <w:tcPr>
            <w:tcW w:w="2552" w:type="dxa"/>
            <w:vAlign w:val="center"/>
            <w:tcPrChange w:id="2993" w:author="腹黒い茶" w:date="2013-07-08T12:04:00Z">
              <w:tcPr>
                <w:tcW w:w="2552" w:type="dxa"/>
                <w:vAlign w:val="center"/>
              </w:tcPr>
            </w:tcPrChange>
          </w:tcPr>
          <w:p w14:paraId="770AA426" w14:textId="77777777" w:rsidR="008F7535" w:rsidRPr="00C20C62" w:rsidRDefault="008F7535" w:rsidP="0024703B">
            <w:pPr>
              <w:adjustRightInd w:val="0"/>
              <w:snapToGrid w:val="0"/>
              <w:ind w:firstLineChars="0" w:firstLine="0"/>
              <w:rPr>
                <w:ins w:id="2994" w:author="Haraguroicha Hsu" w:date="2013-06-30T04:49:00Z"/>
              </w:rPr>
            </w:pPr>
            <w:ins w:id="2995" w:author="Haraguroicha Hsu" w:date="2013-06-30T04:49:00Z">
              <w:r w:rsidRPr="00C20C62">
                <w:rPr>
                  <w:rFonts w:hint="eastAsia"/>
                </w:rPr>
                <w:t>ubuntu Web Server</w:t>
              </w:r>
              <w:r w:rsidRPr="00C20C62">
                <w:t xml:space="preserve"> </w:t>
              </w:r>
              <w:r w:rsidRPr="00C20C62">
                <w:rPr>
                  <w:rFonts w:hint="eastAsia"/>
                </w:rPr>
                <w:t>×</w:t>
              </w:r>
              <w:r w:rsidRPr="00C20C62">
                <w:rPr>
                  <w:rFonts w:hint="eastAsia"/>
                </w:rPr>
                <w:t xml:space="preserve"> 1=2</w:t>
              </w:r>
              <w:r w:rsidRPr="00C20C62">
                <w:t>h</w:t>
              </w:r>
            </w:ins>
          </w:p>
          <w:p w14:paraId="6E484ED9" w14:textId="77777777" w:rsidR="008F7535" w:rsidRPr="00C20C62" w:rsidRDefault="008F7535" w:rsidP="0024703B">
            <w:pPr>
              <w:adjustRightInd w:val="0"/>
              <w:snapToGrid w:val="0"/>
              <w:ind w:firstLineChars="0" w:firstLine="0"/>
              <w:rPr>
                <w:ins w:id="2996" w:author="Haraguroicha Hsu" w:date="2013-06-30T04:49:00Z"/>
              </w:rPr>
            </w:pPr>
            <w:ins w:id="2997" w:author="Haraguroicha Hsu" w:date="2013-06-30T04:49:00Z">
              <w:r w:rsidRPr="00C20C62">
                <w:rPr>
                  <w:rFonts w:hint="eastAsia"/>
                </w:rPr>
                <w:t>ubuntu Web Server</w:t>
              </w:r>
              <w:r w:rsidRPr="00C20C62">
                <w:t xml:space="preserve"> </w:t>
              </w:r>
              <w:r w:rsidRPr="00C20C62">
                <w:rPr>
                  <w:rFonts w:hint="eastAsia"/>
                </w:rPr>
                <w:t>×</w:t>
              </w:r>
              <w:r w:rsidRPr="00C20C62">
                <w:rPr>
                  <w:rFonts w:hint="eastAsia"/>
                </w:rPr>
                <w:t xml:space="preserve"> 5=2h</w:t>
              </w:r>
              <w:r w:rsidRPr="00C20C62">
                <w:t xml:space="preserve"> + </w:t>
              </w:r>
              <w:r>
                <w:t>10</w:t>
              </w:r>
              <w:r w:rsidRPr="00C20C62">
                <w:t>m</w:t>
              </w:r>
            </w:ins>
          </w:p>
          <w:p w14:paraId="6705BD36" w14:textId="77777777" w:rsidR="008F7535" w:rsidRPr="00C20C62" w:rsidRDefault="008F7535" w:rsidP="0024703B">
            <w:pPr>
              <w:adjustRightInd w:val="0"/>
              <w:snapToGrid w:val="0"/>
              <w:ind w:firstLineChars="0" w:firstLine="0"/>
              <w:rPr>
                <w:ins w:id="2998" w:author="Haraguroicha Hsu" w:date="2013-06-30T04:49:00Z"/>
              </w:rPr>
            </w:pPr>
            <w:ins w:id="2999" w:author="Haraguroicha Hsu" w:date="2013-06-30T04:49:00Z">
              <w:r w:rsidRPr="00C20C62">
                <w:rPr>
                  <w:rFonts w:hint="eastAsia"/>
                </w:rPr>
                <w:t>ubuntu Web Server</w:t>
              </w:r>
              <w:r w:rsidRPr="00C20C62">
                <w:t xml:space="preserve"> </w:t>
              </w:r>
              <w:r w:rsidRPr="00C20C62">
                <w:rPr>
                  <w:rFonts w:hint="eastAsia"/>
                </w:rPr>
                <w:t>×</w:t>
              </w:r>
              <w:r w:rsidRPr="00C20C62">
                <w:rPr>
                  <w:rFonts w:hint="eastAsia"/>
                </w:rPr>
                <w:t xml:space="preserve"> </w:t>
              </w:r>
              <w:r w:rsidRPr="00C20C62">
                <w:t>N</w:t>
              </w:r>
              <w:r w:rsidRPr="00C20C62">
                <w:rPr>
                  <w:rFonts w:hint="eastAsia"/>
                </w:rPr>
                <w:t>=2h</w:t>
              </w:r>
              <w:r w:rsidRPr="00C20C62">
                <w:t xml:space="preserve"> + N </w:t>
              </w:r>
              <w:r w:rsidRPr="00C20C62">
                <w:rPr>
                  <w:rFonts w:hint="eastAsia"/>
                </w:rPr>
                <w:t>×</w:t>
              </w:r>
              <w:r w:rsidRPr="00C20C62">
                <w:rPr>
                  <w:rFonts w:hint="eastAsia"/>
                </w:rPr>
                <w:t xml:space="preserve"> 2</w:t>
              </w:r>
              <w:r w:rsidRPr="00C20C62">
                <w:t>m</w:t>
              </w:r>
            </w:ins>
          </w:p>
        </w:tc>
        <w:tc>
          <w:tcPr>
            <w:tcW w:w="1275" w:type="dxa"/>
            <w:vAlign w:val="center"/>
            <w:tcPrChange w:id="3000" w:author="腹黒い茶" w:date="2013-07-08T12:04:00Z">
              <w:tcPr>
                <w:tcW w:w="1275" w:type="dxa"/>
                <w:vAlign w:val="center"/>
              </w:tcPr>
            </w:tcPrChange>
          </w:tcPr>
          <w:p w14:paraId="6238AD7C" w14:textId="77777777" w:rsidR="008F7535" w:rsidRPr="00C20C62" w:rsidRDefault="008F7535" w:rsidP="0024703B">
            <w:pPr>
              <w:adjustRightInd w:val="0"/>
              <w:snapToGrid w:val="0"/>
              <w:ind w:firstLineChars="0" w:firstLine="0"/>
              <w:jc w:val="center"/>
              <w:rPr>
                <w:ins w:id="3001" w:author="Haraguroicha Hsu" w:date="2013-06-30T04:49:00Z"/>
              </w:rPr>
            </w:pPr>
            <w:ins w:id="3002" w:author="Haraguroicha Hsu" w:date="2013-06-30T04:49:00Z">
              <w:r w:rsidRPr="00C20C62">
                <w:rPr>
                  <w:rFonts w:hint="eastAsia"/>
                </w:rPr>
                <w:t>&lt; 10 m</w:t>
              </w:r>
            </w:ins>
          </w:p>
        </w:tc>
        <w:tc>
          <w:tcPr>
            <w:tcW w:w="1418" w:type="dxa"/>
            <w:vAlign w:val="center"/>
            <w:tcPrChange w:id="3003" w:author="腹黒い茶" w:date="2013-07-08T12:04:00Z">
              <w:tcPr>
                <w:tcW w:w="1418" w:type="dxa"/>
                <w:vAlign w:val="center"/>
              </w:tcPr>
            </w:tcPrChange>
          </w:tcPr>
          <w:p w14:paraId="33646B54" w14:textId="77777777" w:rsidR="008F7535" w:rsidRPr="00C20C62" w:rsidRDefault="008F7535" w:rsidP="0024703B">
            <w:pPr>
              <w:adjustRightInd w:val="0"/>
              <w:snapToGrid w:val="0"/>
              <w:ind w:firstLineChars="0" w:firstLine="0"/>
              <w:jc w:val="center"/>
              <w:rPr>
                <w:ins w:id="3004" w:author="Haraguroicha Hsu" w:date="2013-06-30T04:49:00Z"/>
              </w:rPr>
            </w:pPr>
            <w:ins w:id="3005" w:author="Haraguroicha Hsu" w:date="2013-06-30T04:49:00Z">
              <w:r w:rsidRPr="00C20C62">
                <w:rPr>
                  <w:rFonts w:hint="eastAsia"/>
                </w:rPr>
                <w:t xml:space="preserve">&lt; 10 </w:t>
              </w:r>
              <w:r w:rsidRPr="00C20C62">
                <w:t>m</w:t>
              </w:r>
            </w:ins>
          </w:p>
        </w:tc>
        <w:tc>
          <w:tcPr>
            <w:tcW w:w="1701" w:type="dxa"/>
            <w:vAlign w:val="center"/>
            <w:tcPrChange w:id="3006" w:author="腹黒い茶" w:date="2013-07-08T12:04:00Z">
              <w:tcPr>
                <w:tcW w:w="1701" w:type="dxa"/>
                <w:vAlign w:val="center"/>
              </w:tcPr>
            </w:tcPrChange>
          </w:tcPr>
          <w:p w14:paraId="2E7643F8" w14:textId="77777777" w:rsidR="008F7535" w:rsidRPr="00C20C62" w:rsidRDefault="008F7535" w:rsidP="0024703B">
            <w:pPr>
              <w:adjustRightInd w:val="0"/>
              <w:snapToGrid w:val="0"/>
              <w:ind w:firstLineChars="0" w:firstLine="0"/>
              <w:jc w:val="center"/>
              <w:rPr>
                <w:ins w:id="3007" w:author="Haraguroicha Hsu" w:date="2013-06-30T04:49:00Z"/>
              </w:rPr>
            </w:pPr>
            <w:ins w:id="3008" w:author="Haraguroicha Hsu" w:date="2013-06-30T04:49:00Z">
              <w:r w:rsidRPr="00C20C62">
                <w:rPr>
                  <w:rFonts w:hint="eastAsia"/>
                </w:rPr>
                <w:t xml:space="preserve">2 </w:t>
              </w:r>
              <w:r w:rsidRPr="00C20C62">
                <w:t>h</w:t>
              </w:r>
            </w:ins>
          </w:p>
        </w:tc>
      </w:tr>
      <w:tr w:rsidR="008F7535" w:rsidRPr="00C20C62" w14:paraId="1DE20363" w14:textId="77777777" w:rsidTr="001F4B8F">
        <w:trPr>
          <w:ins w:id="3009" w:author="Haraguroicha Hsu" w:date="2013-06-30T04:49:00Z"/>
        </w:trPr>
        <w:tc>
          <w:tcPr>
            <w:tcW w:w="1985" w:type="dxa"/>
            <w:vAlign w:val="center"/>
            <w:tcPrChange w:id="3010" w:author="腹黒い茶" w:date="2013-07-08T12:04:00Z">
              <w:tcPr>
                <w:tcW w:w="1985" w:type="dxa"/>
                <w:vAlign w:val="center"/>
              </w:tcPr>
            </w:tcPrChange>
          </w:tcPr>
          <w:p w14:paraId="2B652AF2" w14:textId="77777777" w:rsidR="008F7535" w:rsidRPr="00C20C62" w:rsidRDefault="008F7535" w:rsidP="0024703B">
            <w:pPr>
              <w:adjustRightInd w:val="0"/>
              <w:snapToGrid w:val="0"/>
              <w:ind w:firstLineChars="0" w:firstLine="0"/>
              <w:rPr>
                <w:ins w:id="3011" w:author="Haraguroicha Hsu" w:date="2013-06-30T04:49:00Z"/>
              </w:rPr>
            </w:pPr>
            <w:ins w:id="3012" w:author="Haraguroicha Hsu" w:date="2013-06-30T04:49:00Z">
              <w:r w:rsidRPr="00C20C62">
                <w:t>Scalability</w:t>
              </w:r>
            </w:ins>
          </w:p>
        </w:tc>
        <w:tc>
          <w:tcPr>
            <w:tcW w:w="2410" w:type="dxa"/>
            <w:vAlign w:val="center"/>
            <w:tcPrChange w:id="3013" w:author="腹黒い茶" w:date="2013-07-08T12:04:00Z">
              <w:tcPr>
                <w:tcW w:w="2410" w:type="dxa"/>
                <w:vAlign w:val="center"/>
              </w:tcPr>
            </w:tcPrChange>
          </w:tcPr>
          <w:p w14:paraId="632D418E" w14:textId="77777777" w:rsidR="008F7535" w:rsidRPr="00C20C62" w:rsidRDefault="008F7535" w:rsidP="0024703B">
            <w:pPr>
              <w:adjustRightInd w:val="0"/>
              <w:snapToGrid w:val="0"/>
              <w:ind w:firstLineChars="0" w:firstLine="0"/>
              <w:jc w:val="center"/>
              <w:rPr>
                <w:ins w:id="3014" w:author="Haraguroicha Hsu" w:date="2013-06-30T04:49:00Z"/>
              </w:rPr>
            </w:pPr>
            <w:ins w:id="3015" w:author="Haraguroicha Hsu" w:date="2013-06-30T04:49:00Z">
              <w:r>
                <w:rPr>
                  <w:rFonts w:hint="eastAsia"/>
                </w:rPr>
                <w:t>低</w:t>
              </w:r>
            </w:ins>
          </w:p>
        </w:tc>
        <w:tc>
          <w:tcPr>
            <w:tcW w:w="2552" w:type="dxa"/>
            <w:vAlign w:val="center"/>
            <w:tcPrChange w:id="3016" w:author="腹黒い茶" w:date="2013-07-08T12:04:00Z">
              <w:tcPr>
                <w:tcW w:w="2552" w:type="dxa"/>
                <w:vAlign w:val="center"/>
              </w:tcPr>
            </w:tcPrChange>
          </w:tcPr>
          <w:p w14:paraId="5A38D4E7" w14:textId="77777777" w:rsidR="008F7535" w:rsidRPr="00C20C62" w:rsidRDefault="008F7535" w:rsidP="0024703B">
            <w:pPr>
              <w:adjustRightInd w:val="0"/>
              <w:snapToGrid w:val="0"/>
              <w:ind w:firstLineChars="0" w:firstLine="0"/>
              <w:jc w:val="center"/>
              <w:rPr>
                <w:ins w:id="3017" w:author="Haraguroicha Hsu" w:date="2013-06-30T04:49:00Z"/>
              </w:rPr>
            </w:pPr>
            <w:ins w:id="3018" w:author="Haraguroicha Hsu" w:date="2013-06-30T04:49:00Z">
              <w:r w:rsidRPr="00C20C62">
                <w:rPr>
                  <w:rFonts w:hint="eastAsia"/>
                </w:rPr>
                <w:t>普通</w:t>
              </w:r>
            </w:ins>
          </w:p>
        </w:tc>
        <w:tc>
          <w:tcPr>
            <w:tcW w:w="1275" w:type="dxa"/>
            <w:vAlign w:val="center"/>
            <w:tcPrChange w:id="3019" w:author="腹黒い茶" w:date="2013-07-08T12:04:00Z">
              <w:tcPr>
                <w:tcW w:w="1275" w:type="dxa"/>
                <w:vAlign w:val="center"/>
              </w:tcPr>
            </w:tcPrChange>
          </w:tcPr>
          <w:p w14:paraId="514C8679" w14:textId="77777777" w:rsidR="008F7535" w:rsidRPr="00C20C62" w:rsidRDefault="008F7535" w:rsidP="0024703B">
            <w:pPr>
              <w:adjustRightInd w:val="0"/>
              <w:snapToGrid w:val="0"/>
              <w:ind w:firstLineChars="0" w:firstLine="0"/>
              <w:jc w:val="center"/>
              <w:rPr>
                <w:ins w:id="3020" w:author="Haraguroicha Hsu" w:date="2013-06-30T04:49:00Z"/>
              </w:rPr>
            </w:pPr>
            <w:ins w:id="3021" w:author="Haraguroicha Hsu" w:date="2013-06-30T04:49:00Z">
              <w:r w:rsidRPr="00C20C62">
                <w:rPr>
                  <w:rFonts w:hint="eastAsia"/>
                </w:rPr>
                <w:t>高</w:t>
              </w:r>
            </w:ins>
          </w:p>
        </w:tc>
        <w:tc>
          <w:tcPr>
            <w:tcW w:w="1418" w:type="dxa"/>
            <w:vAlign w:val="center"/>
            <w:tcPrChange w:id="3022" w:author="腹黒い茶" w:date="2013-07-08T12:04:00Z">
              <w:tcPr>
                <w:tcW w:w="1418" w:type="dxa"/>
                <w:vAlign w:val="center"/>
              </w:tcPr>
            </w:tcPrChange>
          </w:tcPr>
          <w:p w14:paraId="7FCFA0A7" w14:textId="77777777" w:rsidR="008F7535" w:rsidRPr="00C20C62" w:rsidRDefault="008F7535" w:rsidP="0024703B">
            <w:pPr>
              <w:adjustRightInd w:val="0"/>
              <w:snapToGrid w:val="0"/>
              <w:ind w:firstLineChars="0" w:firstLine="0"/>
              <w:jc w:val="center"/>
              <w:rPr>
                <w:ins w:id="3023" w:author="Haraguroicha Hsu" w:date="2013-06-30T04:49:00Z"/>
              </w:rPr>
            </w:pPr>
            <w:ins w:id="3024" w:author="Haraguroicha Hsu" w:date="2013-06-30T04:49:00Z">
              <w:r w:rsidRPr="00C20C62">
                <w:rPr>
                  <w:rFonts w:hint="eastAsia"/>
                </w:rPr>
                <w:t>高</w:t>
              </w:r>
            </w:ins>
          </w:p>
        </w:tc>
        <w:tc>
          <w:tcPr>
            <w:tcW w:w="1701" w:type="dxa"/>
            <w:vAlign w:val="center"/>
            <w:tcPrChange w:id="3025" w:author="腹黒い茶" w:date="2013-07-08T12:04:00Z">
              <w:tcPr>
                <w:tcW w:w="1701" w:type="dxa"/>
                <w:vAlign w:val="center"/>
              </w:tcPr>
            </w:tcPrChange>
          </w:tcPr>
          <w:p w14:paraId="5B53188F" w14:textId="77777777" w:rsidR="008F7535" w:rsidRPr="00C20C62" w:rsidRDefault="008F7535" w:rsidP="0024703B">
            <w:pPr>
              <w:adjustRightInd w:val="0"/>
              <w:snapToGrid w:val="0"/>
              <w:ind w:firstLineChars="0" w:firstLine="0"/>
              <w:jc w:val="center"/>
              <w:rPr>
                <w:ins w:id="3026" w:author="Haraguroicha Hsu" w:date="2013-06-30T04:49:00Z"/>
              </w:rPr>
            </w:pPr>
            <w:ins w:id="3027" w:author="Haraguroicha Hsu" w:date="2013-06-30T04:49:00Z">
              <w:r>
                <w:rPr>
                  <w:rFonts w:hint="eastAsia"/>
                </w:rPr>
                <w:t>高</w:t>
              </w:r>
            </w:ins>
          </w:p>
        </w:tc>
      </w:tr>
      <w:tr w:rsidR="008F7535" w:rsidRPr="00C20C62" w14:paraId="51DE27EB" w14:textId="77777777" w:rsidTr="001F4B8F">
        <w:trPr>
          <w:ins w:id="3028" w:author="Haraguroicha Hsu" w:date="2013-06-30T04:49:00Z"/>
        </w:trPr>
        <w:tc>
          <w:tcPr>
            <w:tcW w:w="1985" w:type="dxa"/>
            <w:vAlign w:val="center"/>
            <w:tcPrChange w:id="3029" w:author="腹黒い茶" w:date="2013-07-08T12:04:00Z">
              <w:tcPr>
                <w:tcW w:w="1985" w:type="dxa"/>
                <w:vAlign w:val="center"/>
              </w:tcPr>
            </w:tcPrChange>
          </w:tcPr>
          <w:p w14:paraId="02A8B3DA" w14:textId="77777777" w:rsidR="008F7535" w:rsidRPr="00C20C62" w:rsidRDefault="008F7535" w:rsidP="0024703B">
            <w:pPr>
              <w:adjustRightInd w:val="0"/>
              <w:snapToGrid w:val="0"/>
              <w:ind w:firstLineChars="0" w:firstLine="0"/>
              <w:rPr>
                <w:ins w:id="3030" w:author="Haraguroicha Hsu" w:date="2013-06-30T04:49:00Z"/>
              </w:rPr>
            </w:pPr>
            <w:ins w:id="3031" w:author="Haraguroicha Hsu" w:date="2013-06-30T04:49:00Z">
              <w:r w:rsidRPr="00C20C62">
                <w:rPr>
                  <w:rFonts w:hint="eastAsia"/>
                </w:rPr>
                <w:t>執行效能</w:t>
              </w:r>
            </w:ins>
          </w:p>
        </w:tc>
        <w:tc>
          <w:tcPr>
            <w:tcW w:w="2410" w:type="dxa"/>
            <w:tcPrChange w:id="3032" w:author="腹黒い茶" w:date="2013-07-08T12:04:00Z">
              <w:tcPr>
                <w:tcW w:w="2410" w:type="dxa"/>
              </w:tcPr>
            </w:tcPrChange>
          </w:tcPr>
          <w:p w14:paraId="1D085F3B" w14:textId="77777777" w:rsidR="008F7535" w:rsidRPr="00C20C62" w:rsidRDefault="008F7535" w:rsidP="0024703B">
            <w:pPr>
              <w:adjustRightInd w:val="0"/>
              <w:snapToGrid w:val="0"/>
              <w:ind w:firstLineChars="0" w:firstLine="0"/>
              <w:jc w:val="left"/>
              <w:rPr>
                <w:ins w:id="3033" w:author="Haraguroicha Hsu" w:date="2013-06-30T04:49:00Z"/>
              </w:rPr>
            </w:pPr>
            <w:ins w:id="3034" w:author="Haraguroicha Hsu" w:date="2013-06-30T04:49:00Z">
              <w:r w:rsidRPr="00C20C62">
                <w:rPr>
                  <w:rFonts w:hint="eastAsia"/>
                </w:rPr>
                <w:t>PHP+</w:t>
              </w:r>
              <w:r w:rsidRPr="00C20C62">
                <w:t>MySQL</w:t>
              </w:r>
              <w:r w:rsidRPr="00C20C62">
                <w:rPr>
                  <w:rFonts w:hint="eastAsia"/>
                </w:rPr>
                <w:t>使用</w:t>
              </w:r>
              <w:r w:rsidRPr="00C20C62">
                <w:rPr>
                  <w:rFonts w:hint="eastAsia"/>
                </w:rPr>
                <w:t>ab</w:t>
              </w:r>
              <w:r w:rsidRPr="00C20C62">
                <w:rPr>
                  <w:rFonts w:hint="eastAsia"/>
                </w:rPr>
                <w:t>公用程式測試，使用</w:t>
              </w:r>
              <w:r w:rsidRPr="00C20C62">
                <w:rPr>
                  <w:rFonts w:hint="eastAsia"/>
                </w:rPr>
                <w:t>4 HCPU</w:t>
              </w:r>
              <w:r w:rsidRPr="00C20C62">
                <w:rPr>
                  <w:rFonts w:hint="eastAsia"/>
                </w:rPr>
                <w:t>相當於租用</w:t>
              </w:r>
              <w:r w:rsidRPr="00C20C62">
                <w:rPr>
                  <w:rFonts w:hint="eastAsia"/>
                </w:rPr>
                <w:t>2006</w:t>
              </w:r>
              <w:r w:rsidRPr="00C20C62">
                <w:rPr>
                  <w:rFonts w:hint="eastAsia"/>
                </w:rPr>
                <w:t>年的電腦</w:t>
              </w:r>
            </w:ins>
          </w:p>
        </w:tc>
        <w:tc>
          <w:tcPr>
            <w:tcW w:w="2552" w:type="dxa"/>
            <w:tcPrChange w:id="3035" w:author="腹黒い茶" w:date="2013-07-08T12:04:00Z">
              <w:tcPr>
                <w:tcW w:w="2552" w:type="dxa"/>
              </w:tcPr>
            </w:tcPrChange>
          </w:tcPr>
          <w:p w14:paraId="653A1447" w14:textId="77777777" w:rsidR="008F7535" w:rsidRPr="00C20C62" w:rsidRDefault="008F7535" w:rsidP="0024703B">
            <w:pPr>
              <w:adjustRightInd w:val="0"/>
              <w:snapToGrid w:val="0"/>
              <w:ind w:firstLineChars="0" w:firstLine="0"/>
              <w:jc w:val="left"/>
              <w:rPr>
                <w:ins w:id="3036" w:author="Haraguroicha Hsu" w:date="2013-06-30T04:49:00Z"/>
              </w:rPr>
            </w:pPr>
            <w:ins w:id="3037" w:author="Haraguroicha Hsu" w:date="2013-06-30T04:49:00Z">
              <w:r w:rsidRPr="00C20C62">
                <w:rPr>
                  <w:rFonts w:hint="eastAsia"/>
                </w:rPr>
                <w:t>4 VCPU</w:t>
              </w:r>
              <w:r w:rsidRPr="00C20C62">
                <w:rPr>
                  <w:rFonts w:hint="eastAsia"/>
                </w:rPr>
                <w:t>均有</w:t>
              </w:r>
              <w:r w:rsidRPr="00C20C62">
                <w:rPr>
                  <w:rFonts w:hint="eastAsia"/>
                </w:rPr>
                <w:t>2GHz</w:t>
              </w:r>
              <w:r w:rsidRPr="00C20C62">
                <w:rPr>
                  <w:rFonts w:hint="eastAsia"/>
                </w:rPr>
                <w:t>以上運算能力</w:t>
              </w:r>
            </w:ins>
          </w:p>
        </w:tc>
        <w:tc>
          <w:tcPr>
            <w:tcW w:w="1275" w:type="dxa"/>
            <w:tcPrChange w:id="3038" w:author="腹黒い茶" w:date="2013-07-08T12:04:00Z">
              <w:tcPr>
                <w:tcW w:w="1275" w:type="dxa"/>
              </w:tcPr>
            </w:tcPrChange>
          </w:tcPr>
          <w:p w14:paraId="0028E155" w14:textId="77777777" w:rsidR="008F7535" w:rsidRPr="00C20C62" w:rsidRDefault="008F7535" w:rsidP="0024703B">
            <w:pPr>
              <w:adjustRightInd w:val="0"/>
              <w:snapToGrid w:val="0"/>
              <w:ind w:firstLineChars="0" w:firstLine="0"/>
              <w:jc w:val="left"/>
              <w:rPr>
                <w:ins w:id="3039" w:author="Haraguroicha Hsu" w:date="2013-06-30T04:49:00Z"/>
              </w:rPr>
            </w:pPr>
            <w:ins w:id="3040" w:author="Haraguroicha Hsu" w:date="2013-06-30T04:49:00Z">
              <w:r>
                <w:rPr>
                  <w:rFonts w:hint="eastAsia"/>
                </w:rPr>
                <w:t>8</w:t>
              </w:r>
              <w:r>
                <w:t xml:space="preserve"> </w:t>
              </w:r>
              <w:r>
                <w:rPr>
                  <w:rFonts w:hint="eastAsia"/>
                </w:rPr>
                <w:t>HCPU</w:t>
              </w:r>
            </w:ins>
          </w:p>
        </w:tc>
        <w:tc>
          <w:tcPr>
            <w:tcW w:w="1418" w:type="dxa"/>
            <w:tcPrChange w:id="3041" w:author="腹黒い茶" w:date="2013-07-08T12:04:00Z">
              <w:tcPr>
                <w:tcW w:w="1418" w:type="dxa"/>
              </w:tcPr>
            </w:tcPrChange>
          </w:tcPr>
          <w:p w14:paraId="3B591ED2" w14:textId="77777777" w:rsidR="008F7535" w:rsidRPr="00C20C62" w:rsidRDefault="008F7535" w:rsidP="0024703B">
            <w:pPr>
              <w:adjustRightInd w:val="0"/>
              <w:snapToGrid w:val="0"/>
              <w:ind w:firstLineChars="0" w:firstLine="0"/>
              <w:jc w:val="left"/>
              <w:rPr>
                <w:ins w:id="3042" w:author="Haraguroicha Hsu" w:date="2013-06-30T04:49:00Z"/>
              </w:rPr>
            </w:pPr>
            <w:ins w:id="3043" w:author="Haraguroicha Hsu" w:date="2013-06-30T04:49:00Z">
              <w:r>
                <w:rPr>
                  <w:rFonts w:hint="eastAsia"/>
                </w:rPr>
                <w:t>4 VCPU</w:t>
              </w:r>
              <w:r>
                <w:rPr>
                  <w:rFonts w:hint="eastAsia"/>
                </w:rPr>
                <w:t>均有</w:t>
              </w:r>
              <w:r>
                <w:rPr>
                  <w:rFonts w:hint="eastAsia"/>
                </w:rPr>
                <w:t>3.25GHz</w:t>
              </w:r>
              <w:r>
                <w:rPr>
                  <w:rFonts w:hint="eastAsia"/>
                </w:rPr>
                <w:t>運算能力</w:t>
              </w:r>
            </w:ins>
          </w:p>
        </w:tc>
        <w:tc>
          <w:tcPr>
            <w:tcW w:w="1701" w:type="dxa"/>
            <w:vAlign w:val="center"/>
            <w:tcPrChange w:id="3044" w:author="腹黒い茶" w:date="2013-07-08T12:04:00Z">
              <w:tcPr>
                <w:tcW w:w="1701" w:type="dxa"/>
                <w:vAlign w:val="center"/>
              </w:tcPr>
            </w:tcPrChange>
          </w:tcPr>
          <w:p w14:paraId="650026D2" w14:textId="77777777" w:rsidR="008F7535" w:rsidRPr="00C20C62" w:rsidRDefault="008F7535" w:rsidP="0024703B">
            <w:pPr>
              <w:adjustRightInd w:val="0"/>
              <w:snapToGrid w:val="0"/>
              <w:ind w:firstLineChars="0" w:firstLine="0"/>
              <w:jc w:val="center"/>
              <w:rPr>
                <w:ins w:id="3045" w:author="Haraguroicha Hsu" w:date="2013-06-30T04:49:00Z"/>
              </w:rPr>
            </w:pPr>
            <w:ins w:id="3046" w:author="Haraguroicha Hsu" w:date="2013-06-30T04:49:00Z">
              <w:r>
                <w:rPr>
                  <w:rFonts w:hint="eastAsia"/>
                </w:rPr>
                <w:t>-</w:t>
              </w:r>
            </w:ins>
          </w:p>
        </w:tc>
      </w:tr>
      <w:tr w:rsidR="008F7535" w:rsidRPr="00C20C62" w14:paraId="74F13F1D" w14:textId="77777777" w:rsidTr="001F4B8F">
        <w:trPr>
          <w:ins w:id="3047" w:author="Haraguroicha Hsu" w:date="2013-06-30T04:49:00Z"/>
        </w:trPr>
        <w:tc>
          <w:tcPr>
            <w:tcW w:w="1985" w:type="dxa"/>
            <w:vAlign w:val="center"/>
            <w:tcPrChange w:id="3048" w:author="腹黒い茶" w:date="2013-07-08T12:04:00Z">
              <w:tcPr>
                <w:tcW w:w="1985" w:type="dxa"/>
                <w:vAlign w:val="center"/>
              </w:tcPr>
            </w:tcPrChange>
          </w:tcPr>
          <w:p w14:paraId="52AE5636" w14:textId="77777777" w:rsidR="008F7535" w:rsidRPr="00C20C62" w:rsidRDefault="008F7535" w:rsidP="0024703B">
            <w:pPr>
              <w:adjustRightInd w:val="0"/>
              <w:snapToGrid w:val="0"/>
              <w:ind w:firstLineChars="0" w:firstLine="0"/>
              <w:rPr>
                <w:ins w:id="3049" w:author="Haraguroicha Hsu" w:date="2013-06-30T04:49:00Z"/>
              </w:rPr>
            </w:pPr>
            <w:ins w:id="3050" w:author="Haraguroicha Hsu" w:date="2013-06-30T04:49:00Z">
              <w:r w:rsidRPr="00C20C62">
                <w:rPr>
                  <w:rFonts w:hint="eastAsia"/>
                </w:rPr>
                <w:t>價格比較</w:t>
              </w:r>
            </w:ins>
          </w:p>
        </w:tc>
        <w:tc>
          <w:tcPr>
            <w:tcW w:w="2410" w:type="dxa"/>
            <w:vAlign w:val="center"/>
            <w:tcPrChange w:id="3051" w:author="腹黒い茶" w:date="2013-07-08T12:04:00Z">
              <w:tcPr>
                <w:tcW w:w="2410" w:type="dxa"/>
                <w:vAlign w:val="center"/>
              </w:tcPr>
            </w:tcPrChange>
          </w:tcPr>
          <w:p w14:paraId="052E286B" w14:textId="77777777" w:rsidR="008F7535" w:rsidRPr="00C20C62" w:rsidRDefault="008F7535" w:rsidP="0024703B">
            <w:pPr>
              <w:adjustRightInd w:val="0"/>
              <w:snapToGrid w:val="0"/>
              <w:ind w:firstLineChars="0" w:firstLine="0"/>
              <w:jc w:val="center"/>
              <w:rPr>
                <w:ins w:id="3052" w:author="Haraguroicha Hsu" w:date="2013-06-30T04:49:00Z"/>
              </w:rPr>
            </w:pPr>
            <w:ins w:id="3053" w:author="Haraguroicha Hsu" w:date="2013-06-30T04:49:00Z">
              <w:r w:rsidRPr="00C20C62">
                <w:rPr>
                  <w:rFonts w:hint="eastAsia"/>
                </w:rPr>
                <w:t>4500+6</w:t>
              </w:r>
              <w:r>
                <w:t>k</w:t>
              </w:r>
            </w:ins>
          </w:p>
        </w:tc>
        <w:tc>
          <w:tcPr>
            <w:tcW w:w="2552" w:type="dxa"/>
            <w:vAlign w:val="center"/>
            <w:tcPrChange w:id="3054" w:author="腹黒い茶" w:date="2013-07-08T12:04:00Z">
              <w:tcPr>
                <w:tcW w:w="2552" w:type="dxa"/>
                <w:vAlign w:val="center"/>
              </w:tcPr>
            </w:tcPrChange>
          </w:tcPr>
          <w:p w14:paraId="56D13955" w14:textId="77777777" w:rsidR="008F7535" w:rsidRPr="00C20C62" w:rsidRDefault="008F7535" w:rsidP="0024703B">
            <w:pPr>
              <w:adjustRightInd w:val="0"/>
              <w:snapToGrid w:val="0"/>
              <w:ind w:firstLineChars="0" w:firstLine="0"/>
              <w:jc w:val="center"/>
              <w:rPr>
                <w:ins w:id="3055" w:author="Haraguroicha Hsu" w:date="2013-06-30T04:49:00Z"/>
              </w:rPr>
            </w:pPr>
            <w:ins w:id="3056" w:author="Haraguroicha Hsu" w:date="2013-06-30T04:49:00Z">
              <w:r w:rsidRPr="00C20C62">
                <w:rPr>
                  <w:rFonts w:hint="eastAsia"/>
                </w:rPr>
                <w:t>4300+12</w:t>
              </w:r>
              <w:r>
                <w:t>k</w:t>
              </w:r>
            </w:ins>
          </w:p>
        </w:tc>
        <w:tc>
          <w:tcPr>
            <w:tcW w:w="1275" w:type="dxa"/>
            <w:vAlign w:val="center"/>
            <w:tcPrChange w:id="3057" w:author="腹黒い茶" w:date="2013-07-08T12:04:00Z">
              <w:tcPr>
                <w:tcW w:w="1275" w:type="dxa"/>
                <w:vAlign w:val="center"/>
              </w:tcPr>
            </w:tcPrChange>
          </w:tcPr>
          <w:p w14:paraId="33914F04" w14:textId="77777777" w:rsidR="008F7535" w:rsidRPr="00C20C62" w:rsidRDefault="008F7535" w:rsidP="0024703B">
            <w:pPr>
              <w:adjustRightInd w:val="0"/>
              <w:snapToGrid w:val="0"/>
              <w:ind w:firstLineChars="0" w:firstLine="0"/>
              <w:jc w:val="center"/>
              <w:rPr>
                <w:ins w:id="3058" w:author="Haraguroicha Hsu" w:date="2013-06-30T04:49:00Z"/>
              </w:rPr>
            </w:pPr>
            <w:ins w:id="3059" w:author="Haraguroicha Hsu" w:date="2013-06-30T04:49:00Z">
              <w:r w:rsidRPr="00C20C62">
                <w:rPr>
                  <w:rFonts w:hint="eastAsia"/>
                </w:rPr>
                <w:t>9200</w:t>
              </w:r>
            </w:ins>
          </w:p>
        </w:tc>
        <w:tc>
          <w:tcPr>
            <w:tcW w:w="1418" w:type="dxa"/>
            <w:vAlign w:val="center"/>
            <w:tcPrChange w:id="3060" w:author="腹黒い茶" w:date="2013-07-08T12:04:00Z">
              <w:tcPr>
                <w:tcW w:w="1418" w:type="dxa"/>
                <w:vAlign w:val="center"/>
              </w:tcPr>
            </w:tcPrChange>
          </w:tcPr>
          <w:p w14:paraId="68911DD3" w14:textId="77777777" w:rsidR="008F7535" w:rsidRPr="00C20C62" w:rsidRDefault="008F7535" w:rsidP="0024703B">
            <w:pPr>
              <w:adjustRightInd w:val="0"/>
              <w:snapToGrid w:val="0"/>
              <w:ind w:firstLineChars="0" w:firstLine="0"/>
              <w:jc w:val="center"/>
              <w:rPr>
                <w:ins w:id="3061" w:author="Haraguroicha Hsu" w:date="2013-06-30T04:49:00Z"/>
              </w:rPr>
            </w:pPr>
            <w:ins w:id="3062" w:author="Haraguroicha Hsu" w:date="2013-06-30T04:49:00Z">
              <w:r w:rsidRPr="00C20C62">
                <w:rPr>
                  <w:rFonts w:hint="eastAsia"/>
                </w:rPr>
                <w:t>7668+12</w:t>
              </w:r>
              <w:r>
                <w:t>k</w:t>
              </w:r>
            </w:ins>
          </w:p>
        </w:tc>
        <w:tc>
          <w:tcPr>
            <w:tcW w:w="1701" w:type="dxa"/>
            <w:vAlign w:val="center"/>
            <w:tcPrChange w:id="3063" w:author="腹黒い茶" w:date="2013-07-08T12:04:00Z">
              <w:tcPr>
                <w:tcW w:w="1701" w:type="dxa"/>
                <w:vAlign w:val="center"/>
              </w:tcPr>
            </w:tcPrChange>
          </w:tcPr>
          <w:p w14:paraId="22320B89" w14:textId="77777777" w:rsidR="008F7535" w:rsidRPr="00C20C62" w:rsidRDefault="008F7535" w:rsidP="0024703B">
            <w:pPr>
              <w:adjustRightInd w:val="0"/>
              <w:snapToGrid w:val="0"/>
              <w:ind w:firstLineChars="0" w:firstLine="0"/>
              <w:jc w:val="center"/>
              <w:rPr>
                <w:ins w:id="3064" w:author="Haraguroicha Hsu" w:date="2013-06-30T04:49:00Z"/>
              </w:rPr>
            </w:pPr>
            <w:ins w:id="3065" w:author="Haraguroicha Hsu" w:date="2013-06-30T04:49:00Z">
              <w:r w:rsidRPr="00C20C62">
                <w:rPr>
                  <w:rFonts w:hint="eastAsia"/>
                </w:rPr>
                <w:t>硬體</w:t>
              </w:r>
              <w:r w:rsidRPr="00C20C62">
                <w:rPr>
                  <w:rFonts w:hint="eastAsia"/>
                </w:rPr>
                <w:t>+2600</w:t>
              </w:r>
            </w:ins>
          </w:p>
        </w:tc>
      </w:tr>
      <w:tr w:rsidR="008F7535" w:rsidRPr="00C20C62" w14:paraId="772D30E2" w14:textId="77777777" w:rsidTr="001F4B8F">
        <w:trPr>
          <w:ins w:id="3066" w:author="Haraguroicha Hsu" w:date="2013-06-30T04:49:00Z"/>
        </w:trPr>
        <w:tc>
          <w:tcPr>
            <w:tcW w:w="1985" w:type="dxa"/>
            <w:vAlign w:val="center"/>
            <w:tcPrChange w:id="3067" w:author="腹黒い茶" w:date="2013-07-08T12:04:00Z">
              <w:tcPr>
                <w:tcW w:w="1985" w:type="dxa"/>
                <w:vAlign w:val="center"/>
              </w:tcPr>
            </w:tcPrChange>
          </w:tcPr>
          <w:p w14:paraId="660F2C26" w14:textId="77777777" w:rsidR="008F7535" w:rsidRPr="00C20C62" w:rsidRDefault="008F7535" w:rsidP="0024703B">
            <w:pPr>
              <w:adjustRightInd w:val="0"/>
              <w:snapToGrid w:val="0"/>
              <w:ind w:firstLineChars="0" w:firstLine="0"/>
              <w:rPr>
                <w:ins w:id="3068" w:author="Haraguroicha Hsu" w:date="2013-06-30T04:49:00Z"/>
              </w:rPr>
            </w:pPr>
            <w:ins w:id="3069" w:author="Haraguroicha Hsu" w:date="2013-06-30T04:49:00Z">
              <w:r w:rsidRPr="00C20C62">
                <w:rPr>
                  <w:rFonts w:hint="eastAsia"/>
                </w:rPr>
                <w:t>Latency</w:t>
              </w:r>
              <w:r w:rsidRPr="00C20C62">
                <w:t xml:space="preserve"> (ms)</w:t>
              </w:r>
            </w:ins>
          </w:p>
        </w:tc>
        <w:tc>
          <w:tcPr>
            <w:tcW w:w="2410" w:type="dxa"/>
            <w:vAlign w:val="center"/>
            <w:tcPrChange w:id="3070" w:author="腹黒い茶" w:date="2013-07-08T12:04:00Z">
              <w:tcPr>
                <w:tcW w:w="2410" w:type="dxa"/>
                <w:vAlign w:val="center"/>
              </w:tcPr>
            </w:tcPrChange>
          </w:tcPr>
          <w:p w14:paraId="6F1DAE4E" w14:textId="77777777" w:rsidR="008F7535" w:rsidRPr="00C20C62" w:rsidRDefault="008F7535" w:rsidP="0024703B">
            <w:pPr>
              <w:adjustRightInd w:val="0"/>
              <w:snapToGrid w:val="0"/>
              <w:ind w:firstLineChars="0" w:firstLine="0"/>
              <w:jc w:val="center"/>
              <w:rPr>
                <w:ins w:id="3071" w:author="Haraguroicha Hsu" w:date="2013-06-30T04:49:00Z"/>
              </w:rPr>
            </w:pPr>
            <w:ins w:id="3072" w:author="Haraguroicha Hsu" w:date="2013-06-30T04:49:00Z">
              <w:r w:rsidRPr="00C20C62">
                <w:rPr>
                  <w:rFonts w:hint="eastAsia"/>
                </w:rPr>
                <w:t>2-5</w:t>
              </w:r>
            </w:ins>
          </w:p>
        </w:tc>
        <w:tc>
          <w:tcPr>
            <w:tcW w:w="2552" w:type="dxa"/>
            <w:vAlign w:val="center"/>
            <w:tcPrChange w:id="3073" w:author="腹黒い茶" w:date="2013-07-08T12:04:00Z">
              <w:tcPr>
                <w:tcW w:w="2552" w:type="dxa"/>
                <w:vAlign w:val="center"/>
              </w:tcPr>
            </w:tcPrChange>
          </w:tcPr>
          <w:p w14:paraId="60B4D3E1" w14:textId="77777777" w:rsidR="008F7535" w:rsidRPr="00C20C62" w:rsidRDefault="008F7535" w:rsidP="0024703B">
            <w:pPr>
              <w:adjustRightInd w:val="0"/>
              <w:snapToGrid w:val="0"/>
              <w:ind w:firstLineChars="0" w:firstLine="0"/>
              <w:jc w:val="center"/>
              <w:rPr>
                <w:ins w:id="3074" w:author="Haraguroicha Hsu" w:date="2013-06-30T04:49:00Z"/>
              </w:rPr>
            </w:pPr>
            <w:ins w:id="3075" w:author="Haraguroicha Hsu" w:date="2013-06-30T04:49:00Z">
              <w:r w:rsidRPr="00C20C62">
                <w:rPr>
                  <w:rFonts w:hint="eastAsia"/>
                </w:rPr>
                <w:t>3-5</w:t>
              </w:r>
            </w:ins>
          </w:p>
        </w:tc>
        <w:tc>
          <w:tcPr>
            <w:tcW w:w="1275" w:type="dxa"/>
            <w:vAlign w:val="center"/>
            <w:tcPrChange w:id="3076" w:author="腹黒い茶" w:date="2013-07-08T12:04:00Z">
              <w:tcPr>
                <w:tcW w:w="1275" w:type="dxa"/>
                <w:vAlign w:val="center"/>
              </w:tcPr>
            </w:tcPrChange>
          </w:tcPr>
          <w:p w14:paraId="14314E29" w14:textId="77777777" w:rsidR="008F7535" w:rsidRPr="00C20C62" w:rsidRDefault="008F7535" w:rsidP="0024703B">
            <w:pPr>
              <w:adjustRightInd w:val="0"/>
              <w:snapToGrid w:val="0"/>
              <w:ind w:firstLineChars="0" w:firstLine="0"/>
              <w:jc w:val="center"/>
              <w:rPr>
                <w:ins w:id="3077" w:author="Haraguroicha Hsu" w:date="2013-06-30T04:49:00Z"/>
              </w:rPr>
            </w:pPr>
            <w:ins w:id="3078" w:author="Haraguroicha Hsu" w:date="2013-06-30T04:49:00Z">
              <w:r w:rsidRPr="00C20C62">
                <w:rPr>
                  <w:rFonts w:hint="eastAsia"/>
                </w:rPr>
                <w:t>70</w:t>
              </w:r>
            </w:ins>
          </w:p>
        </w:tc>
        <w:tc>
          <w:tcPr>
            <w:tcW w:w="1418" w:type="dxa"/>
            <w:vAlign w:val="center"/>
            <w:tcPrChange w:id="3079" w:author="腹黒い茶" w:date="2013-07-08T12:04:00Z">
              <w:tcPr>
                <w:tcW w:w="1418" w:type="dxa"/>
                <w:vAlign w:val="center"/>
              </w:tcPr>
            </w:tcPrChange>
          </w:tcPr>
          <w:p w14:paraId="42903231" w14:textId="77777777" w:rsidR="008F7535" w:rsidRPr="00C20C62" w:rsidRDefault="008F7535" w:rsidP="0024703B">
            <w:pPr>
              <w:adjustRightInd w:val="0"/>
              <w:snapToGrid w:val="0"/>
              <w:ind w:firstLineChars="0" w:firstLine="0"/>
              <w:jc w:val="center"/>
              <w:rPr>
                <w:ins w:id="3080" w:author="Haraguroicha Hsu" w:date="2013-06-30T04:49:00Z"/>
              </w:rPr>
            </w:pPr>
            <w:ins w:id="3081" w:author="Haraguroicha Hsu" w:date="2013-06-30T04:49:00Z">
              <w:r w:rsidRPr="00C20C62">
                <w:rPr>
                  <w:rFonts w:hint="eastAsia"/>
                </w:rPr>
                <w:t>60</w:t>
              </w:r>
            </w:ins>
          </w:p>
        </w:tc>
        <w:tc>
          <w:tcPr>
            <w:tcW w:w="1701" w:type="dxa"/>
            <w:vAlign w:val="center"/>
            <w:tcPrChange w:id="3082" w:author="腹黒い茶" w:date="2013-07-08T12:04:00Z">
              <w:tcPr>
                <w:tcW w:w="1701" w:type="dxa"/>
                <w:vAlign w:val="center"/>
              </w:tcPr>
            </w:tcPrChange>
          </w:tcPr>
          <w:p w14:paraId="30E25D97" w14:textId="77777777" w:rsidR="008F7535" w:rsidRPr="00C20C62" w:rsidRDefault="008F7535" w:rsidP="0024703B">
            <w:pPr>
              <w:adjustRightInd w:val="0"/>
              <w:snapToGrid w:val="0"/>
              <w:ind w:firstLineChars="0" w:firstLine="0"/>
              <w:jc w:val="center"/>
              <w:rPr>
                <w:ins w:id="3083" w:author="Haraguroicha Hsu" w:date="2013-06-30T04:49:00Z"/>
              </w:rPr>
            </w:pPr>
            <w:ins w:id="3084" w:author="Haraguroicha Hsu" w:date="2013-06-30T04:49:00Z">
              <w:r w:rsidRPr="00C20C62">
                <w:rPr>
                  <w:rFonts w:hint="eastAsia"/>
                </w:rPr>
                <w:t>1-3</w:t>
              </w:r>
            </w:ins>
          </w:p>
        </w:tc>
      </w:tr>
      <w:tr w:rsidR="008F7535" w:rsidRPr="00C20C62" w14:paraId="11D8CA1C" w14:textId="77777777" w:rsidTr="001F4B8F">
        <w:trPr>
          <w:ins w:id="3085" w:author="Haraguroicha Hsu" w:date="2013-06-30T04:49:00Z"/>
        </w:trPr>
        <w:tc>
          <w:tcPr>
            <w:tcW w:w="1985" w:type="dxa"/>
            <w:vAlign w:val="center"/>
            <w:tcPrChange w:id="3086" w:author="腹黒い茶" w:date="2013-07-08T12:04:00Z">
              <w:tcPr>
                <w:tcW w:w="1985" w:type="dxa"/>
                <w:vAlign w:val="center"/>
              </w:tcPr>
            </w:tcPrChange>
          </w:tcPr>
          <w:p w14:paraId="1BB955CD" w14:textId="77777777" w:rsidR="008F7535" w:rsidRPr="00C20C62" w:rsidRDefault="008F7535" w:rsidP="0024703B">
            <w:pPr>
              <w:adjustRightInd w:val="0"/>
              <w:snapToGrid w:val="0"/>
              <w:ind w:firstLineChars="0" w:firstLine="0"/>
              <w:rPr>
                <w:ins w:id="3087" w:author="Haraguroicha Hsu" w:date="2013-06-30T04:49:00Z"/>
              </w:rPr>
            </w:pPr>
            <w:ins w:id="3088" w:author="Haraguroicha Hsu" w:date="2013-06-30T04:49:00Z">
              <w:r w:rsidRPr="00C20C62">
                <w:rPr>
                  <w:rFonts w:hint="eastAsia"/>
                </w:rPr>
                <w:t>Bandwidth</w:t>
              </w:r>
            </w:ins>
          </w:p>
        </w:tc>
        <w:tc>
          <w:tcPr>
            <w:tcW w:w="2410" w:type="dxa"/>
            <w:vAlign w:val="center"/>
            <w:tcPrChange w:id="3089" w:author="腹黒い茶" w:date="2013-07-08T12:04:00Z">
              <w:tcPr>
                <w:tcW w:w="2410" w:type="dxa"/>
                <w:vAlign w:val="center"/>
              </w:tcPr>
            </w:tcPrChange>
          </w:tcPr>
          <w:p w14:paraId="301D4B27" w14:textId="77777777" w:rsidR="008F7535" w:rsidRPr="00C20C62" w:rsidRDefault="008F7535" w:rsidP="0024703B">
            <w:pPr>
              <w:adjustRightInd w:val="0"/>
              <w:snapToGrid w:val="0"/>
              <w:ind w:firstLineChars="0" w:firstLine="0"/>
              <w:jc w:val="center"/>
              <w:rPr>
                <w:ins w:id="3090" w:author="Haraguroicha Hsu" w:date="2013-06-30T04:49:00Z"/>
              </w:rPr>
            </w:pPr>
            <w:ins w:id="3091" w:author="Haraguroicha Hsu" w:date="2013-06-30T04:49:00Z">
              <w:r w:rsidRPr="00C20C62">
                <w:rPr>
                  <w:rFonts w:hint="eastAsia"/>
                </w:rPr>
                <w:t>~50M</w:t>
              </w:r>
            </w:ins>
          </w:p>
        </w:tc>
        <w:tc>
          <w:tcPr>
            <w:tcW w:w="2552" w:type="dxa"/>
            <w:vAlign w:val="center"/>
            <w:tcPrChange w:id="3092" w:author="腹黒い茶" w:date="2013-07-08T12:04:00Z">
              <w:tcPr>
                <w:tcW w:w="2552" w:type="dxa"/>
                <w:vAlign w:val="center"/>
              </w:tcPr>
            </w:tcPrChange>
          </w:tcPr>
          <w:p w14:paraId="6ED8DB0D" w14:textId="77777777" w:rsidR="008F7535" w:rsidRPr="00C20C62" w:rsidRDefault="008F7535" w:rsidP="0024703B">
            <w:pPr>
              <w:adjustRightInd w:val="0"/>
              <w:snapToGrid w:val="0"/>
              <w:ind w:firstLineChars="0" w:firstLine="0"/>
              <w:jc w:val="center"/>
              <w:rPr>
                <w:ins w:id="3093" w:author="Haraguroicha Hsu" w:date="2013-06-30T04:49:00Z"/>
              </w:rPr>
            </w:pPr>
            <w:ins w:id="3094" w:author="Haraguroicha Hsu" w:date="2013-06-30T04:49:00Z">
              <w:r w:rsidRPr="00C20C62">
                <w:rPr>
                  <w:rFonts w:hint="eastAsia"/>
                </w:rPr>
                <w:t>&gt;50M</w:t>
              </w:r>
            </w:ins>
          </w:p>
        </w:tc>
        <w:tc>
          <w:tcPr>
            <w:tcW w:w="1275" w:type="dxa"/>
            <w:vAlign w:val="center"/>
            <w:tcPrChange w:id="3095" w:author="腹黒い茶" w:date="2013-07-08T12:04:00Z">
              <w:tcPr>
                <w:tcW w:w="1275" w:type="dxa"/>
                <w:vAlign w:val="center"/>
              </w:tcPr>
            </w:tcPrChange>
          </w:tcPr>
          <w:p w14:paraId="1058714B" w14:textId="77777777" w:rsidR="008F7535" w:rsidRPr="00C20C62" w:rsidRDefault="008F7535" w:rsidP="0024703B">
            <w:pPr>
              <w:adjustRightInd w:val="0"/>
              <w:snapToGrid w:val="0"/>
              <w:ind w:firstLineChars="0" w:firstLine="0"/>
              <w:jc w:val="center"/>
              <w:rPr>
                <w:ins w:id="3096" w:author="Haraguroicha Hsu" w:date="2013-06-30T04:49:00Z"/>
              </w:rPr>
            </w:pPr>
            <w:ins w:id="3097" w:author="Haraguroicha Hsu" w:date="2013-06-30T04:49:00Z">
              <w:r w:rsidRPr="00C20C62">
                <w:rPr>
                  <w:rFonts w:hint="eastAsia"/>
                </w:rPr>
                <w:t>&gt;50M</w:t>
              </w:r>
            </w:ins>
          </w:p>
        </w:tc>
        <w:tc>
          <w:tcPr>
            <w:tcW w:w="1418" w:type="dxa"/>
            <w:vAlign w:val="center"/>
            <w:tcPrChange w:id="3098" w:author="腹黒い茶" w:date="2013-07-08T12:04:00Z">
              <w:tcPr>
                <w:tcW w:w="1418" w:type="dxa"/>
                <w:vAlign w:val="center"/>
              </w:tcPr>
            </w:tcPrChange>
          </w:tcPr>
          <w:p w14:paraId="2BFF0F8E" w14:textId="77777777" w:rsidR="008F7535" w:rsidRPr="00C20C62" w:rsidRDefault="008F7535" w:rsidP="0024703B">
            <w:pPr>
              <w:adjustRightInd w:val="0"/>
              <w:snapToGrid w:val="0"/>
              <w:ind w:firstLineChars="0" w:firstLine="0"/>
              <w:jc w:val="center"/>
              <w:rPr>
                <w:ins w:id="3099" w:author="Haraguroicha Hsu" w:date="2013-06-30T04:49:00Z"/>
              </w:rPr>
            </w:pPr>
            <w:ins w:id="3100" w:author="Haraguroicha Hsu" w:date="2013-06-30T04:49:00Z">
              <w:r w:rsidRPr="00C20C62">
                <w:rPr>
                  <w:rFonts w:hint="eastAsia"/>
                </w:rPr>
                <w:t>&gt;50M</w:t>
              </w:r>
            </w:ins>
          </w:p>
        </w:tc>
        <w:tc>
          <w:tcPr>
            <w:tcW w:w="1701" w:type="dxa"/>
            <w:vAlign w:val="center"/>
            <w:tcPrChange w:id="3101" w:author="腹黒い茶" w:date="2013-07-08T12:04:00Z">
              <w:tcPr>
                <w:tcW w:w="1701" w:type="dxa"/>
                <w:vAlign w:val="center"/>
              </w:tcPr>
            </w:tcPrChange>
          </w:tcPr>
          <w:p w14:paraId="73049519" w14:textId="77777777" w:rsidR="008F7535" w:rsidRPr="00C20C62" w:rsidRDefault="008F7535" w:rsidP="0024703B">
            <w:pPr>
              <w:adjustRightInd w:val="0"/>
              <w:snapToGrid w:val="0"/>
              <w:ind w:firstLineChars="0" w:firstLine="0"/>
              <w:jc w:val="center"/>
              <w:rPr>
                <w:ins w:id="3102" w:author="Haraguroicha Hsu" w:date="2013-06-30T04:49:00Z"/>
              </w:rPr>
            </w:pPr>
            <w:ins w:id="3103" w:author="Haraguroicha Hsu" w:date="2013-06-30T04:49:00Z">
              <w:r w:rsidRPr="00C20C62">
                <w:rPr>
                  <w:rFonts w:hint="eastAsia"/>
                </w:rPr>
                <w:t>&gt;90M</w:t>
              </w:r>
            </w:ins>
          </w:p>
        </w:tc>
      </w:tr>
      <w:tr w:rsidR="008F7535" w:rsidRPr="00C20C62" w14:paraId="4465E976" w14:textId="77777777" w:rsidTr="001F4B8F">
        <w:trPr>
          <w:ins w:id="3104" w:author="Haraguroicha Hsu" w:date="2013-06-30T04:49:00Z"/>
        </w:trPr>
        <w:tc>
          <w:tcPr>
            <w:tcW w:w="1985" w:type="dxa"/>
            <w:vAlign w:val="center"/>
            <w:tcPrChange w:id="3105" w:author="腹黒い茶" w:date="2013-07-08T12:04:00Z">
              <w:tcPr>
                <w:tcW w:w="1985" w:type="dxa"/>
                <w:vAlign w:val="center"/>
              </w:tcPr>
            </w:tcPrChange>
          </w:tcPr>
          <w:p w14:paraId="44CE488C" w14:textId="77777777" w:rsidR="008F7535" w:rsidRPr="00C20C62" w:rsidRDefault="008F7535" w:rsidP="0024703B">
            <w:pPr>
              <w:adjustRightInd w:val="0"/>
              <w:snapToGrid w:val="0"/>
              <w:ind w:firstLineChars="0" w:firstLine="0"/>
              <w:rPr>
                <w:ins w:id="3106" w:author="Haraguroicha Hsu" w:date="2013-06-30T04:49:00Z"/>
              </w:rPr>
            </w:pPr>
            <w:ins w:id="3107" w:author="Haraguroicha Hsu" w:date="2013-06-30T04:49:00Z">
              <w:r w:rsidRPr="00C20C62">
                <w:t>Availability</w:t>
              </w:r>
            </w:ins>
          </w:p>
        </w:tc>
        <w:tc>
          <w:tcPr>
            <w:tcW w:w="2410" w:type="dxa"/>
            <w:vAlign w:val="center"/>
            <w:tcPrChange w:id="3108" w:author="腹黒い茶" w:date="2013-07-08T12:04:00Z">
              <w:tcPr>
                <w:tcW w:w="2410" w:type="dxa"/>
                <w:vAlign w:val="center"/>
              </w:tcPr>
            </w:tcPrChange>
          </w:tcPr>
          <w:p w14:paraId="38C1FB6D" w14:textId="77777777" w:rsidR="008F7535" w:rsidRPr="00C20C62" w:rsidRDefault="008F7535" w:rsidP="0024703B">
            <w:pPr>
              <w:adjustRightInd w:val="0"/>
              <w:snapToGrid w:val="0"/>
              <w:ind w:firstLineChars="0" w:firstLine="0"/>
              <w:jc w:val="center"/>
              <w:rPr>
                <w:ins w:id="3109" w:author="Haraguroicha Hsu" w:date="2013-06-30T04:49:00Z"/>
              </w:rPr>
            </w:pPr>
            <w:ins w:id="3110" w:author="Haraguroicha Hsu" w:date="2013-06-30T04:49:00Z">
              <w:r w:rsidRPr="00C20C62">
                <w:rPr>
                  <w:rFonts w:hint="eastAsia"/>
                </w:rPr>
                <w:t>經常性維護斷線</w:t>
              </w:r>
            </w:ins>
          </w:p>
        </w:tc>
        <w:tc>
          <w:tcPr>
            <w:tcW w:w="2552" w:type="dxa"/>
            <w:vAlign w:val="center"/>
            <w:tcPrChange w:id="3111" w:author="腹黒い茶" w:date="2013-07-08T12:04:00Z">
              <w:tcPr>
                <w:tcW w:w="2552" w:type="dxa"/>
                <w:vAlign w:val="center"/>
              </w:tcPr>
            </w:tcPrChange>
          </w:tcPr>
          <w:p w14:paraId="04D752E7" w14:textId="77777777" w:rsidR="008F7535" w:rsidRPr="00C20C62" w:rsidRDefault="008F7535" w:rsidP="0024703B">
            <w:pPr>
              <w:adjustRightInd w:val="0"/>
              <w:snapToGrid w:val="0"/>
              <w:ind w:firstLineChars="0" w:firstLine="0"/>
              <w:jc w:val="center"/>
              <w:rPr>
                <w:ins w:id="3112" w:author="Haraguroicha Hsu" w:date="2013-06-30T04:49:00Z"/>
              </w:rPr>
            </w:pPr>
            <w:ins w:id="3113" w:author="Haraguroicha Hsu" w:date="2013-06-30T04:49:00Z">
              <w:r w:rsidRPr="00C20C62">
                <w:rPr>
                  <w:rFonts w:hint="eastAsia"/>
                </w:rPr>
                <w:t>高</w:t>
              </w:r>
            </w:ins>
          </w:p>
        </w:tc>
        <w:tc>
          <w:tcPr>
            <w:tcW w:w="1275" w:type="dxa"/>
            <w:vAlign w:val="center"/>
            <w:tcPrChange w:id="3114" w:author="腹黒い茶" w:date="2013-07-08T12:04:00Z">
              <w:tcPr>
                <w:tcW w:w="1275" w:type="dxa"/>
                <w:vAlign w:val="center"/>
              </w:tcPr>
            </w:tcPrChange>
          </w:tcPr>
          <w:p w14:paraId="53941446" w14:textId="77777777" w:rsidR="008F7535" w:rsidRPr="00C20C62" w:rsidRDefault="008F7535" w:rsidP="0024703B">
            <w:pPr>
              <w:adjustRightInd w:val="0"/>
              <w:snapToGrid w:val="0"/>
              <w:ind w:firstLineChars="0" w:firstLine="0"/>
              <w:jc w:val="center"/>
              <w:rPr>
                <w:ins w:id="3115" w:author="Haraguroicha Hsu" w:date="2013-06-30T04:49:00Z"/>
              </w:rPr>
            </w:pPr>
            <w:ins w:id="3116" w:author="Haraguroicha Hsu" w:date="2013-06-30T04:49:00Z">
              <w:r w:rsidRPr="00C20C62">
                <w:rPr>
                  <w:rFonts w:hint="eastAsia"/>
                </w:rPr>
                <w:t>高</w:t>
              </w:r>
            </w:ins>
          </w:p>
        </w:tc>
        <w:tc>
          <w:tcPr>
            <w:tcW w:w="1418" w:type="dxa"/>
            <w:vAlign w:val="center"/>
            <w:tcPrChange w:id="3117" w:author="腹黒い茶" w:date="2013-07-08T12:04:00Z">
              <w:tcPr>
                <w:tcW w:w="1418" w:type="dxa"/>
                <w:vAlign w:val="center"/>
              </w:tcPr>
            </w:tcPrChange>
          </w:tcPr>
          <w:p w14:paraId="72DAAFA5" w14:textId="77777777" w:rsidR="008F7535" w:rsidRPr="00C20C62" w:rsidRDefault="008F7535" w:rsidP="0024703B">
            <w:pPr>
              <w:adjustRightInd w:val="0"/>
              <w:snapToGrid w:val="0"/>
              <w:ind w:firstLineChars="0" w:firstLine="0"/>
              <w:jc w:val="center"/>
              <w:rPr>
                <w:ins w:id="3118" w:author="Haraguroicha Hsu" w:date="2013-06-30T04:49:00Z"/>
              </w:rPr>
            </w:pPr>
            <w:ins w:id="3119" w:author="Haraguroicha Hsu" w:date="2013-06-30T04:49:00Z">
              <w:r w:rsidRPr="00C20C62">
                <w:rPr>
                  <w:rFonts w:hint="eastAsia"/>
                </w:rPr>
                <w:t>高</w:t>
              </w:r>
            </w:ins>
          </w:p>
        </w:tc>
        <w:tc>
          <w:tcPr>
            <w:tcW w:w="1701" w:type="dxa"/>
            <w:vAlign w:val="center"/>
            <w:tcPrChange w:id="3120" w:author="腹黒い茶" w:date="2013-07-08T12:04:00Z">
              <w:tcPr>
                <w:tcW w:w="1701" w:type="dxa"/>
                <w:vAlign w:val="center"/>
              </w:tcPr>
            </w:tcPrChange>
          </w:tcPr>
          <w:p w14:paraId="4A915490" w14:textId="77777777" w:rsidR="008F7535" w:rsidRPr="00C20C62" w:rsidRDefault="008F7535" w:rsidP="0024703B">
            <w:pPr>
              <w:adjustRightInd w:val="0"/>
              <w:snapToGrid w:val="0"/>
              <w:ind w:firstLineChars="0" w:firstLine="0"/>
              <w:rPr>
                <w:ins w:id="3121" w:author="Haraguroicha Hsu" w:date="2013-06-30T04:49:00Z"/>
              </w:rPr>
            </w:pPr>
            <w:ins w:id="3122" w:author="Haraguroicha Hsu" w:date="2013-06-30T04:49:00Z">
              <w:r w:rsidRPr="00C20C62">
                <w:rPr>
                  <w:rFonts w:hint="eastAsia"/>
                </w:rPr>
                <w:t>依照</w:t>
              </w:r>
              <w:r w:rsidRPr="00C20C62">
                <w:rPr>
                  <w:rFonts w:hint="eastAsia"/>
                </w:rPr>
                <w:t>ISP</w:t>
              </w:r>
              <w:r w:rsidRPr="00C20C62">
                <w:rPr>
                  <w:rFonts w:hint="eastAsia"/>
                </w:rPr>
                <w:t>維護或者電力公司及自行管理規劃辦法而定</w:t>
              </w:r>
            </w:ins>
          </w:p>
        </w:tc>
      </w:tr>
    </w:tbl>
    <w:p w14:paraId="14BA22D8" w14:textId="77777777" w:rsidR="008F7535" w:rsidRDefault="008F7535" w:rsidP="001F4B8F">
      <w:pPr>
        <w:pStyle w:val="aff2"/>
        <w:rPr>
          <w:ins w:id="3123" w:author="Haraguroicha Hsu" w:date="2013-06-30T04:49:00Z"/>
        </w:rPr>
      </w:pPr>
      <w:ins w:id="3124" w:author="Haraguroicha Hsu" w:date="2013-06-30T04:49:00Z">
        <w:r>
          <w:rPr>
            <w:rFonts w:hint="eastAsia"/>
          </w:rPr>
          <w:t>(</w:t>
        </w:r>
        <w:r w:rsidRPr="00303AFB">
          <w:rPr>
            <w:rFonts w:hint="eastAsia"/>
          </w:rPr>
          <w:t>本研究整理與</w:t>
        </w:r>
        <w:r>
          <w:rPr>
            <w:rFonts w:hint="eastAsia"/>
          </w:rPr>
          <w:t>部分參考於</w:t>
        </w:r>
        <w:r w:rsidRPr="00303AFB">
          <w:rPr>
            <w:rFonts w:hint="eastAsia"/>
          </w:rPr>
          <w:t>Web</w:t>
        </w:r>
        <w:r>
          <w:rPr>
            <w:rFonts w:hint="eastAsia"/>
          </w:rPr>
          <w:t>C</w:t>
        </w:r>
        <w:r w:rsidRPr="00303AFB">
          <w:rPr>
            <w:rFonts w:hint="eastAsia"/>
          </w:rPr>
          <w:t>onf</w:t>
        </w:r>
        <w:r>
          <w:t xml:space="preserve"> 2013</w:t>
        </w:r>
        <w:r w:rsidRPr="00303AFB">
          <w:rPr>
            <w:rFonts w:hint="eastAsia"/>
          </w:rPr>
          <w:t xml:space="preserve"> </w:t>
        </w:r>
        <w:r w:rsidRPr="00303AFB">
          <w:rPr>
            <w:rFonts w:hint="eastAsia"/>
          </w:rPr>
          <w:t>微議程</w:t>
        </w:r>
        <w:r w:rsidRPr="00303AFB">
          <w:rPr>
            <w:rFonts w:hint="eastAsia"/>
          </w:rPr>
          <w:t xml:space="preserve"> - </w:t>
        </w:r>
        <w:r w:rsidRPr="00303AFB">
          <w:rPr>
            <w:rFonts w:hint="eastAsia"/>
          </w:rPr>
          <w:t>國內雲端主機</w:t>
        </w:r>
        <w:r w:rsidRPr="00303AFB">
          <w:rPr>
            <w:rFonts w:hint="eastAsia"/>
          </w:rPr>
          <w:t xml:space="preserve"> VPS </w:t>
        </w:r>
        <w:r w:rsidRPr="00303AFB">
          <w:rPr>
            <w:rFonts w:hint="eastAsia"/>
          </w:rPr>
          <w:t>經驗談</w:t>
        </w:r>
        <w:r>
          <w:rPr>
            <w:rFonts w:hint="eastAsia"/>
          </w:rPr>
          <w:t>)</w:t>
        </w:r>
      </w:ins>
    </w:p>
    <w:p w14:paraId="43D77D2E" w14:textId="77777777" w:rsidR="008F7535" w:rsidRDefault="008F7535" w:rsidP="001F4B8F">
      <w:pPr>
        <w:pStyle w:val="aff2"/>
        <w:rPr>
          <w:ins w:id="3125" w:author="Haraguroicha Hsu" w:date="2013-06-30T04:49:00Z"/>
        </w:rPr>
      </w:pPr>
      <w:ins w:id="3126" w:author="Haraguroicha Hsu" w:date="2013-06-30T04:49:00Z">
        <w:r>
          <w:t>(</w:t>
        </w:r>
        <w:r>
          <w:rPr>
            <w:rFonts w:hint="eastAsia"/>
          </w:rPr>
          <w:t>價格參考時間：</w:t>
        </w:r>
        <w:r>
          <w:rPr>
            <w:rFonts w:hint="eastAsia"/>
          </w:rPr>
          <w:t>2013</w:t>
        </w:r>
        <w:r>
          <w:rPr>
            <w:rFonts w:hint="eastAsia"/>
          </w:rPr>
          <w:t>年</w:t>
        </w:r>
        <w:r>
          <w:rPr>
            <w:rFonts w:hint="eastAsia"/>
          </w:rPr>
          <w:t>6</w:t>
        </w:r>
        <w:r>
          <w:rPr>
            <w:rFonts w:hint="eastAsia"/>
          </w:rPr>
          <w:t>月</w:t>
        </w:r>
        <w:r>
          <w:t>)</w:t>
        </w:r>
      </w:ins>
    </w:p>
    <w:p w14:paraId="3CEA16D7" w14:textId="77777777" w:rsidR="008F7535" w:rsidRDefault="008F7535" w:rsidP="008F7535">
      <w:pPr>
        <w:ind w:firstLine="560"/>
        <w:rPr>
          <w:ins w:id="3127" w:author="Haraguroicha Hsu" w:date="2013-06-30T04:49:00Z"/>
          <w:rFonts w:asciiTheme="majorHAnsi" w:eastAsiaTheme="majorEastAsia" w:hAnsiTheme="majorHAnsi"/>
        </w:rPr>
      </w:pPr>
      <w:ins w:id="3128" w:author="Haraguroicha Hsu" w:date="2013-06-30T04:49:00Z">
        <w:r>
          <w:br w:type="page"/>
        </w:r>
      </w:ins>
    </w:p>
    <w:p w14:paraId="14BF458F" w14:textId="77777777" w:rsidR="00A24B75" w:rsidRDefault="00A24B75" w:rsidP="00A24B75">
      <w:pPr>
        <w:pStyle w:val="3"/>
        <w:rPr>
          <w:ins w:id="3129" w:author="Haraguroicha Hsu" w:date="2013-07-07T20:11:00Z"/>
        </w:rPr>
      </w:pPr>
      <w:bookmarkStart w:id="3130" w:name="_Toc360323444"/>
      <w:bookmarkStart w:id="3131" w:name="_Toc361079426"/>
      <w:ins w:id="3132" w:author="Haraguroicha Hsu" w:date="2013-07-07T20:11:00Z">
        <w:r w:rsidRPr="003C7943">
          <w:rPr>
            <w:rFonts w:hint="eastAsia"/>
          </w:rPr>
          <w:lastRenderedPageBreak/>
          <w:t>XML</w:t>
        </w:r>
        <w:r w:rsidRPr="003C7943">
          <w:rPr>
            <w:rFonts w:hint="eastAsia"/>
          </w:rPr>
          <w:t>、</w:t>
        </w:r>
        <w:r w:rsidRPr="003C7943">
          <w:rPr>
            <w:rFonts w:hint="eastAsia"/>
          </w:rPr>
          <w:t>XSL</w:t>
        </w:r>
        <w:r w:rsidRPr="003C7943">
          <w:rPr>
            <w:rFonts w:hint="eastAsia"/>
          </w:rPr>
          <w:t>與</w:t>
        </w:r>
        <w:r w:rsidRPr="003C7943">
          <w:rPr>
            <w:rFonts w:hint="eastAsia"/>
          </w:rPr>
          <w:t>HTML5</w:t>
        </w:r>
        <w:r w:rsidRPr="003C7943">
          <w:rPr>
            <w:rFonts w:hint="eastAsia"/>
          </w:rPr>
          <w:t>、</w:t>
        </w:r>
        <w:r w:rsidRPr="003C7943">
          <w:rPr>
            <w:rFonts w:hint="eastAsia"/>
          </w:rPr>
          <w:t>JavaScript</w:t>
        </w:r>
        <w:r w:rsidRPr="003C7943">
          <w:rPr>
            <w:rFonts w:hint="eastAsia"/>
          </w:rPr>
          <w:t>套表技術比較</w:t>
        </w:r>
        <w:bookmarkEnd w:id="3131"/>
      </w:ins>
    </w:p>
    <w:p w14:paraId="3222EE0C" w14:textId="77777777" w:rsidR="007D7F2F" w:rsidRDefault="00A24B75" w:rsidP="00A24B75">
      <w:pPr>
        <w:widowControl/>
        <w:ind w:firstLineChars="0" w:firstLine="0"/>
        <w:jc w:val="left"/>
        <w:rPr>
          <w:ins w:id="3133" w:author="腹黒い茶" w:date="2013-07-08T20:37:00Z"/>
          <w:rFonts w:asciiTheme="majorHAnsi" w:eastAsiaTheme="majorEastAsia" w:hAnsiTheme="majorHAnsi"/>
          <w:sz w:val="24"/>
        </w:rPr>
      </w:pPr>
      <w:ins w:id="3134" w:author="Haraguroicha Hsu" w:date="2013-07-07T20:11:00Z">
        <w:r w:rsidRPr="003C7943">
          <w:rPr>
            <w:rFonts w:hint="eastAsia"/>
          </w:rPr>
          <w:t>XSL(eXtensible Stylesheet Language)</w:t>
        </w:r>
        <w:r w:rsidRPr="003C7943">
          <w:rPr>
            <w:rFonts w:hint="eastAsia"/>
          </w:rPr>
          <w:t>是自從</w:t>
        </w:r>
        <w:r w:rsidRPr="003C7943">
          <w:rPr>
            <w:rFonts w:hint="eastAsia"/>
          </w:rPr>
          <w:t>1997</w:t>
        </w:r>
        <w:r w:rsidRPr="003C7943">
          <w:rPr>
            <w:rFonts w:hint="eastAsia"/>
          </w:rPr>
          <w:t>年開始製定至</w:t>
        </w:r>
        <w:r w:rsidRPr="003C7943">
          <w:rPr>
            <w:rFonts w:hint="eastAsia"/>
          </w:rPr>
          <w:t>1999</w:t>
        </w:r>
        <w:r w:rsidRPr="003C7943">
          <w:rPr>
            <w:rFonts w:hint="eastAsia"/>
          </w:rPr>
          <w:t>年正式開始變成</w:t>
        </w:r>
        <w:r w:rsidRPr="003C7943">
          <w:rPr>
            <w:rFonts w:hint="eastAsia"/>
          </w:rPr>
          <w:t>W3C</w:t>
        </w:r>
        <w:r w:rsidRPr="003C7943">
          <w:rPr>
            <w:rFonts w:hint="eastAsia"/>
          </w:rPr>
          <w:t>的標準規範，這種技術主要會以</w:t>
        </w:r>
        <w:r w:rsidRPr="003C7943">
          <w:rPr>
            <w:rFonts w:hint="eastAsia"/>
          </w:rPr>
          <w:t>XSL</w:t>
        </w:r>
        <w:r w:rsidRPr="003C7943">
          <w:rPr>
            <w:rFonts w:hint="eastAsia"/>
          </w:rPr>
          <w:t>轉型</w:t>
        </w:r>
        <w:r w:rsidRPr="003C7943">
          <w:rPr>
            <w:rFonts w:hint="eastAsia"/>
          </w:rPr>
          <w:t xml:space="preserve"> (XSLT, XSL Transformation)</w:t>
        </w:r>
        <w:r w:rsidRPr="003C7943">
          <w:rPr>
            <w:rFonts w:hint="eastAsia"/>
          </w:rPr>
          <w:t>、</w:t>
        </w:r>
        <w:r w:rsidRPr="003C7943">
          <w:rPr>
            <w:rFonts w:hint="eastAsia"/>
          </w:rPr>
          <w:t>XSL</w:t>
        </w:r>
        <w:r w:rsidRPr="003C7943">
          <w:rPr>
            <w:rFonts w:hint="eastAsia"/>
          </w:rPr>
          <w:t>物件格式化</w:t>
        </w:r>
        <w:r w:rsidRPr="003C7943">
          <w:rPr>
            <w:rFonts w:hint="eastAsia"/>
          </w:rPr>
          <w:t xml:space="preserve"> (XSL-FO, XSL Formatting Objects)</w:t>
        </w:r>
        <w:r w:rsidRPr="003C7943">
          <w:rPr>
            <w:rFonts w:hint="eastAsia"/>
          </w:rPr>
          <w:t>與</w:t>
        </w:r>
        <w:r w:rsidRPr="003C7943">
          <w:rPr>
            <w:rFonts w:hint="eastAsia"/>
          </w:rPr>
          <w:t>XML</w:t>
        </w:r>
        <w:r w:rsidRPr="003C7943">
          <w:rPr>
            <w:rFonts w:hint="eastAsia"/>
          </w:rPr>
          <w:t>路徑語言</w:t>
        </w:r>
        <w:r w:rsidRPr="003C7943">
          <w:rPr>
            <w:rFonts w:hint="eastAsia"/>
          </w:rPr>
          <w:t xml:space="preserve"> (XPath, the XML Path Language)</w:t>
        </w:r>
        <w:r w:rsidRPr="003C7943">
          <w:rPr>
            <w:rFonts w:hint="eastAsia"/>
          </w:rPr>
          <w:t>這三種分類來使用，傳統的</w:t>
        </w:r>
        <w:r w:rsidRPr="003C7943">
          <w:rPr>
            <w:rFonts w:hint="eastAsia"/>
          </w:rPr>
          <w:t>XSL</w:t>
        </w:r>
        <w:r w:rsidRPr="003C7943">
          <w:rPr>
            <w:rFonts w:hint="eastAsia"/>
          </w:rPr>
          <w:t>套表最少會需要用到</w:t>
        </w:r>
        <w:r w:rsidRPr="003C7943">
          <w:rPr>
            <w:rFonts w:hint="eastAsia"/>
          </w:rPr>
          <w:t>XSLT</w:t>
        </w:r>
        <w:r w:rsidRPr="003C7943">
          <w:rPr>
            <w:rFonts w:hint="eastAsia"/>
          </w:rPr>
          <w:t>與與</w:t>
        </w:r>
        <w:r w:rsidRPr="003C7943">
          <w:rPr>
            <w:rFonts w:hint="eastAsia"/>
          </w:rPr>
          <w:t>XPath</w:t>
        </w:r>
        <w:r w:rsidRPr="003C7943">
          <w:rPr>
            <w:rFonts w:hint="eastAsia"/>
          </w:rPr>
          <w:t>才有辦法將</w:t>
        </w:r>
        <w:r w:rsidRPr="003C7943">
          <w:rPr>
            <w:rFonts w:hint="eastAsia"/>
          </w:rPr>
          <w:t>XML</w:t>
        </w:r>
        <w:r w:rsidRPr="003C7943">
          <w:rPr>
            <w:rFonts w:hint="eastAsia"/>
          </w:rPr>
          <w:t>文件轉型呈現成為網頁的形式呈現，加上傳統瀏覽器</w:t>
        </w:r>
        <w:r w:rsidRPr="003C7943">
          <w:rPr>
            <w:rFonts w:hint="eastAsia"/>
          </w:rPr>
          <w:t>(</w:t>
        </w:r>
        <w:r w:rsidRPr="003C7943">
          <w:rPr>
            <w:rFonts w:hint="eastAsia"/>
          </w:rPr>
          <w:t>例如</w:t>
        </w:r>
        <w:r w:rsidRPr="003C7943">
          <w:rPr>
            <w:rFonts w:hint="eastAsia"/>
          </w:rPr>
          <w:t>IE6)</w:t>
        </w:r>
        <w:r w:rsidRPr="003C7943">
          <w:rPr>
            <w:rFonts w:hint="eastAsia"/>
          </w:rPr>
          <w:t>所套用的</w:t>
        </w:r>
        <w:r w:rsidRPr="003C7943">
          <w:rPr>
            <w:rFonts w:hint="eastAsia"/>
          </w:rPr>
          <w:t>XSLT</w:t>
        </w:r>
        <w:r w:rsidRPr="003C7943">
          <w:rPr>
            <w:rFonts w:hint="eastAsia"/>
          </w:rPr>
          <w:t>與現行常用的瀏覽器</w:t>
        </w:r>
        <w:r w:rsidRPr="003C7943">
          <w:rPr>
            <w:rFonts w:hint="eastAsia"/>
          </w:rPr>
          <w:t>(</w:t>
        </w:r>
        <w:r w:rsidRPr="003C7943">
          <w:rPr>
            <w:rFonts w:hint="eastAsia"/>
          </w:rPr>
          <w:t>如</w:t>
        </w:r>
        <w:r w:rsidRPr="003C7943">
          <w:rPr>
            <w:rFonts w:hint="eastAsia"/>
          </w:rPr>
          <w:t>Google Chrome</w:t>
        </w:r>
        <w:r w:rsidRPr="003C7943">
          <w:rPr>
            <w:rFonts w:hint="eastAsia"/>
          </w:rPr>
          <w:t>等</w:t>
        </w:r>
        <w:r w:rsidRPr="003C7943">
          <w:rPr>
            <w:rFonts w:hint="eastAsia"/>
          </w:rPr>
          <w:t>)</w:t>
        </w:r>
        <w:r w:rsidRPr="003C7943">
          <w:rPr>
            <w:rFonts w:hint="eastAsia"/>
          </w:rPr>
          <w:t>會有些許的不同結果，因此本研究不採用</w:t>
        </w:r>
        <w:r w:rsidRPr="003C7943">
          <w:rPr>
            <w:rFonts w:hint="eastAsia"/>
          </w:rPr>
          <w:t>XSLT</w:t>
        </w:r>
        <w:r w:rsidRPr="003C7943">
          <w:rPr>
            <w:rFonts w:hint="eastAsia"/>
          </w:rPr>
          <w:t>技術來套表呈現資料，而是採用包含自定義標籤的</w:t>
        </w:r>
        <w:r w:rsidRPr="003C7943">
          <w:rPr>
            <w:rFonts w:hint="eastAsia"/>
          </w:rPr>
          <w:t>XHTML</w:t>
        </w:r>
        <w:r w:rsidRPr="003C7943">
          <w:rPr>
            <w:rFonts w:hint="eastAsia"/>
          </w:rPr>
          <w:t>格式作為套表的描述檔來呈現</w:t>
        </w:r>
        <w:r w:rsidRPr="003C7943">
          <w:rPr>
            <w:rFonts w:hint="eastAsia"/>
          </w:rPr>
          <w:t>XML</w:t>
        </w:r>
        <w:r w:rsidRPr="003C7943">
          <w:rPr>
            <w:rFonts w:hint="eastAsia"/>
          </w:rPr>
          <w:t>的資料與</w:t>
        </w:r>
        <w:r w:rsidRPr="003C7943">
          <w:rPr>
            <w:rFonts w:hint="eastAsia"/>
          </w:rPr>
          <w:t>XML</w:t>
        </w:r>
        <w:r w:rsidRPr="003C7943">
          <w:rPr>
            <w:rFonts w:hint="eastAsia"/>
          </w:rPr>
          <w:t>資料的轉型。在</w:t>
        </w:r>
        <w:r>
          <w:fldChar w:fldCharType="begin"/>
        </w:r>
        <w:r>
          <w:instrText xml:space="preserve"> REF </w:instrText>
        </w:r>
        <w:r>
          <w:rPr>
            <w:rFonts w:hint="eastAsia"/>
          </w:rPr>
          <w:instrText>_Ref234846978 \h</w:instrText>
        </w:r>
        <w:r>
          <w:instrText xml:space="preserve"> </w:instrText>
        </w:r>
      </w:ins>
      <w:ins w:id="3135" w:author="Haraguroicha Hsu" w:date="2013-07-07T20:11:00Z">
        <w:r>
          <w:fldChar w:fldCharType="separate"/>
        </w:r>
      </w:ins>
      <w:ins w:id="3136" w:author="腹黒い茶" w:date="2013-07-08T20:37:00Z">
        <w:r w:rsidR="007D7F2F">
          <w:br w:type="page"/>
        </w:r>
      </w:ins>
    </w:p>
    <w:p w14:paraId="08DC43F6" w14:textId="29BBBC04" w:rsidR="00A24B75" w:rsidRDefault="007D7F2F">
      <w:pPr>
        <w:widowControl/>
        <w:ind w:firstLineChars="0" w:firstLine="0"/>
        <w:jc w:val="left"/>
        <w:rPr>
          <w:ins w:id="3137" w:author="Haraguroicha Hsu" w:date="2013-07-07T20:11:00Z"/>
        </w:rPr>
        <w:pPrChange w:id="3138" w:author="Haraguroicha Hsu" w:date="2013-07-07T20:12:00Z">
          <w:pPr>
            <w:ind w:firstLine="560"/>
          </w:pPr>
        </w:pPrChange>
      </w:pPr>
      <w:ins w:id="3139" w:author="腹黒い茶" w:date="2013-07-08T20:37:00Z">
        <w:r>
          <w:rPr>
            <w:rFonts w:hint="eastAsia"/>
          </w:rPr>
          <w:lastRenderedPageBreak/>
          <w:t>表</w:t>
        </w:r>
        <w:r>
          <w:rPr>
            <w:rFonts w:hint="eastAsia"/>
          </w:rPr>
          <w:t xml:space="preserve"> </w:t>
        </w:r>
        <w:r>
          <w:rPr>
            <w:noProof/>
          </w:rPr>
          <w:t>6</w:t>
        </w:r>
      </w:ins>
      <w:ins w:id="3140" w:author="Haraguroicha Hsu" w:date="2013-07-07T20:12:00Z">
        <w:del w:id="3141" w:author="腹黒い茶" w:date="2013-07-08T20:34:00Z">
          <w:r w:rsidR="00A24B75" w:rsidDel="007D7F2F">
            <w:rPr>
              <w:rFonts w:hint="eastAsia"/>
            </w:rPr>
            <w:delText>表</w:delText>
          </w:r>
          <w:r w:rsidR="00A24B75" w:rsidDel="007D7F2F">
            <w:rPr>
              <w:rFonts w:hint="eastAsia"/>
            </w:rPr>
            <w:delText xml:space="preserve"> </w:delText>
          </w:r>
          <w:r w:rsidR="00A24B75" w:rsidDel="007D7F2F">
            <w:rPr>
              <w:noProof/>
            </w:rPr>
            <w:delText>6</w:delText>
          </w:r>
        </w:del>
      </w:ins>
      <w:del w:id="3142" w:author="腹黒い茶" w:date="2013-07-08T20:34:00Z">
        <w:r w:rsidR="00A24B75" w:rsidDel="007D7F2F">
          <w:rPr>
            <w:noProof/>
          </w:rPr>
          <w:delText>6</w:delText>
        </w:r>
      </w:del>
      <w:ins w:id="3143" w:author="Haraguroicha Hsu" w:date="2013-07-07T20:11:00Z">
        <w:r w:rsidR="00A24B75">
          <w:fldChar w:fldCharType="end"/>
        </w:r>
        <w:r w:rsidR="00A24B75" w:rsidRPr="003C7943">
          <w:rPr>
            <w:rFonts w:hint="eastAsia"/>
          </w:rPr>
          <w:t>中整理了</w:t>
        </w:r>
        <w:r w:rsidR="00A24B75" w:rsidRPr="003C7943">
          <w:rPr>
            <w:rFonts w:hint="eastAsia"/>
          </w:rPr>
          <w:t>XSLT</w:t>
        </w:r>
        <w:r w:rsidR="00A24B75" w:rsidRPr="003C7943">
          <w:rPr>
            <w:rFonts w:hint="eastAsia"/>
          </w:rPr>
          <w:t>與本研究中所使用的技術上的差異以及技術上的瓶頸。</w:t>
        </w:r>
      </w:ins>
    </w:p>
    <w:p w14:paraId="0527F303" w14:textId="77777777" w:rsidR="00A24B75" w:rsidRDefault="00A24B75" w:rsidP="00A24B75">
      <w:pPr>
        <w:widowControl/>
        <w:ind w:firstLineChars="0" w:firstLine="0"/>
        <w:jc w:val="left"/>
        <w:rPr>
          <w:ins w:id="3144" w:author="Haraguroicha Hsu" w:date="2013-07-07T20:11:00Z"/>
          <w:rFonts w:asciiTheme="majorHAnsi" w:eastAsiaTheme="majorEastAsia" w:hAnsiTheme="majorHAnsi"/>
          <w:sz w:val="24"/>
        </w:rPr>
      </w:pPr>
      <w:bookmarkStart w:id="3145" w:name="_Ref234846978"/>
      <w:ins w:id="3146" w:author="Haraguroicha Hsu" w:date="2013-07-07T20:11:00Z">
        <w:r>
          <w:br w:type="page"/>
        </w:r>
      </w:ins>
    </w:p>
    <w:p w14:paraId="68A267DE" w14:textId="77777777" w:rsidR="00A24B75" w:rsidRDefault="00A24B75" w:rsidP="007D7F2F">
      <w:pPr>
        <w:pStyle w:val="aff4"/>
        <w:rPr>
          <w:ins w:id="3147" w:author="Haraguroicha Hsu" w:date="2013-07-07T20:11:00Z"/>
        </w:rPr>
      </w:pPr>
      <w:bookmarkStart w:id="3148" w:name="_Toc361079794"/>
      <w:ins w:id="3149" w:author="Haraguroicha Hsu" w:date="2013-07-07T20:11:00Z">
        <w:r>
          <w:rPr>
            <w:rFonts w:hint="eastAsia"/>
          </w:rPr>
          <w:lastRenderedPageBreak/>
          <w:t>表</w:t>
        </w:r>
        <w:r>
          <w:rPr>
            <w:rFonts w:hint="eastAsia"/>
          </w:rPr>
          <w:t xml:space="preserve"> </w:t>
        </w:r>
        <w:r>
          <w:fldChar w:fldCharType="begin"/>
        </w:r>
        <w:r>
          <w:instrText xml:space="preserve"> SEQ </w:instrText>
        </w:r>
        <w:r>
          <w:rPr>
            <w:rFonts w:hint="eastAsia"/>
          </w:rPr>
          <w:instrText>表</w:instrText>
        </w:r>
        <w:r>
          <w:rPr>
            <w:rFonts w:hint="eastAsia"/>
          </w:rPr>
          <w:instrText xml:space="preserve"> \* ARABIC</w:instrText>
        </w:r>
        <w:r>
          <w:instrText xml:space="preserve"> </w:instrText>
        </w:r>
        <w:r>
          <w:fldChar w:fldCharType="separate"/>
        </w:r>
      </w:ins>
      <w:r w:rsidR="007D7F2F">
        <w:rPr>
          <w:noProof/>
        </w:rPr>
        <w:t>6</w:t>
      </w:r>
      <w:ins w:id="3150" w:author="Haraguroicha Hsu" w:date="2013-07-07T20:11:00Z">
        <w:r>
          <w:fldChar w:fldCharType="end"/>
        </w:r>
        <w:bookmarkEnd w:id="3145"/>
        <w:r>
          <w:rPr>
            <w:rFonts w:hint="eastAsia"/>
          </w:rPr>
          <w:t xml:space="preserve"> </w:t>
        </w:r>
        <w:r w:rsidRPr="003C7943">
          <w:rPr>
            <w:rFonts w:hint="eastAsia"/>
          </w:rPr>
          <w:t>XSLT</w:t>
        </w:r>
        <w:r w:rsidRPr="003C7943">
          <w:rPr>
            <w:rFonts w:hint="eastAsia"/>
          </w:rPr>
          <w:t>與</w:t>
        </w:r>
        <w:r w:rsidRPr="003C7943">
          <w:rPr>
            <w:rFonts w:hint="eastAsia"/>
          </w:rPr>
          <w:t>XHTML</w:t>
        </w:r>
        <w:r w:rsidRPr="003C7943">
          <w:rPr>
            <w:rFonts w:hint="eastAsia"/>
          </w:rPr>
          <w:t>描述檔的套表比較</w:t>
        </w:r>
        <w:bookmarkEnd w:id="3148"/>
      </w:ins>
    </w:p>
    <w:tbl>
      <w:tblPr>
        <w:tblStyle w:val="af3"/>
        <w:tblW w:w="0" w:type="auto"/>
        <w:tblBorders>
          <w:top w:val="double" w:sz="4" w:space="0" w:color="auto"/>
          <w:bottom w:val="double" w:sz="4" w:space="0" w:color="auto"/>
        </w:tblBorders>
        <w:tblLook w:val="0000" w:firstRow="0" w:lastRow="0" w:firstColumn="0" w:lastColumn="0" w:noHBand="0" w:noVBand="0"/>
        <w:tblPrChange w:id="3151" w:author="腹黒い茶" w:date="2013-07-08T12:05:00Z">
          <w:tblPr>
            <w:tblStyle w:val="af3"/>
            <w:tblW w:w="0" w:type="auto"/>
            <w:tblLook w:val="0000" w:firstRow="0" w:lastRow="0" w:firstColumn="0" w:lastColumn="0" w:noHBand="0" w:noVBand="0"/>
          </w:tblPr>
        </w:tblPrChange>
      </w:tblPr>
      <w:tblGrid>
        <w:gridCol w:w="2943"/>
        <w:gridCol w:w="3686"/>
        <w:gridCol w:w="3225"/>
        <w:tblGridChange w:id="3152">
          <w:tblGrid>
            <w:gridCol w:w="2943"/>
            <w:gridCol w:w="3686"/>
            <w:gridCol w:w="3225"/>
          </w:tblGrid>
        </w:tblGridChange>
      </w:tblGrid>
      <w:tr w:rsidR="00A24B75" w14:paraId="01E5290A" w14:textId="77777777" w:rsidTr="001F4B8F">
        <w:trPr>
          <w:ins w:id="3153" w:author="Haraguroicha Hsu" w:date="2013-07-07T20:11:00Z"/>
        </w:trPr>
        <w:tc>
          <w:tcPr>
            <w:tcW w:w="2943" w:type="dxa"/>
            <w:tcPrChange w:id="3154" w:author="腹黒い茶" w:date="2013-07-08T12:05:00Z">
              <w:tcPr>
                <w:tcW w:w="2943" w:type="dxa"/>
              </w:tcPr>
            </w:tcPrChange>
          </w:tcPr>
          <w:p w14:paraId="3977AF2D" w14:textId="77777777" w:rsidR="00A24B75" w:rsidRPr="003C7943" w:rsidRDefault="00A24B75" w:rsidP="005B7D2A">
            <w:pPr>
              <w:adjustRightInd w:val="0"/>
              <w:snapToGrid w:val="0"/>
              <w:ind w:firstLineChars="0" w:firstLine="0"/>
              <w:jc w:val="center"/>
              <w:rPr>
                <w:ins w:id="3155" w:author="Haraguroicha Hsu" w:date="2013-07-07T20:11:00Z"/>
                <w:b/>
              </w:rPr>
            </w:pPr>
            <w:ins w:id="3156" w:author="Haraguroicha Hsu" w:date="2013-07-07T20:11:00Z">
              <w:r w:rsidRPr="003C7943">
                <w:rPr>
                  <w:b/>
                </w:rPr>
                <w:t>項目與技術比較</w:t>
              </w:r>
            </w:ins>
          </w:p>
        </w:tc>
        <w:tc>
          <w:tcPr>
            <w:tcW w:w="3686" w:type="dxa"/>
            <w:tcPrChange w:id="3157" w:author="腹黒い茶" w:date="2013-07-08T12:05:00Z">
              <w:tcPr>
                <w:tcW w:w="3686" w:type="dxa"/>
              </w:tcPr>
            </w:tcPrChange>
          </w:tcPr>
          <w:p w14:paraId="3F883108" w14:textId="77777777" w:rsidR="00A24B75" w:rsidRPr="003C7943" w:rsidRDefault="00A24B75" w:rsidP="005B7D2A">
            <w:pPr>
              <w:adjustRightInd w:val="0"/>
              <w:snapToGrid w:val="0"/>
              <w:ind w:firstLineChars="0" w:firstLine="0"/>
              <w:jc w:val="center"/>
              <w:rPr>
                <w:ins w:id="3158" w:author="Haraguroicha Hsu" w:date="2013-07-07T20:11:00Z"/>
                <w:b/>
              </w:rPr>
            </w:pPr>
            <w:ins w:id="3159" w:author="Haraguroicha Hsu" w:date="2013-07-07T20:11:00Z">
              <w:r w:rsidRPr="003C7943">
                <w:rPr>
                  <w:b/>
                </w:rPr>
                <w:t>XSLT</w:t>
              </w:r>
            </w:ins>
          </w:p>
        </w:tc>
        <w:tc>
          <w:tcPr>
            <w:tcW w:w="3225" w:type="dxa"/>
            <w:tcPrChange w:id="3160" w:author="腹黒い茶" w:date="2013-07-08T12:05:00Z">
              <w:tcPr>
                <w:tcW w:w="3225" w:type="dxa"/>
              </w:tcPr>
            </w:tcPrChange>
          </w:tcPr>
          <w:p w14:paraId="66CDD805" w14:textId="77777777" w:rsidR="00A24B75" w:rsidRPr="003C7943" w:rsidRDefault="00A24B75" w:rsidP="005B7D2A">
            <w:pPr>
              <w:adjustRightInd w:val="0"/>
              <w:snapToGrid w:val="0"/>
              <w:ind w:firstLineChars="0" w:firstLine="0"/>
              <w:jc w:val="center"/>
              <w:rPr>
                <w:ins w:id="3161" w:author="Haraguroicha Hsu" w:date="2013-07-07T20:11:00Z"/>
                <w:b/>
              </w:rPr>
            </w:pPr>
            <w:ins w:id="3162" w:author="Haraguroicha Hsu" w:date="2013-07-07T20:11:00Z">
              <w:r w:rsidRPr="003C7943">
                <w:rPr>
                  <w:b/>
                </w:rPr>
                <w:t>XHTML</w:t>
              </w:r>
            </w:ins>
          </w:p>
        </w:tc>
      </w:tr>
      <w:tr w:rsidR="00A24B75" w14:paraId="36EB4447" w14:textId="77777777" w:rsidTr="001F4B8F">
        <w:trPr>
          <w:ins w:id="3163" w:author="Haraguroicha Hsu" w:date="2013-07-07T20:11:00Z"/>
        </w:trPr>
        <w:tc>
          <w:tcPr>
            <w:tcW w:w="2943" w:type="dxa"/>
            <w:vAlign w:val="center"/>
            <w:tcPrChange w:id="3164" w:author="腹黒い茶" w:date="2013-07-08T12:05:00Z">
              <w:tcPr>
                <w:tcW w:w="2943" w:type="dxa"/>
                <w:vAlign w:val="center"/>
              </w:tcPr>
            </w:tcPrChange>
          </w:tcPr>
          <w:p w14:paraId="4F64035A" w14:textId="77777777" w:rsidR="00A24B75" w:rsidRDefault="00A24B75" w:rsidP="005B7D2A">
            <w:pPr>
              <w:adjustRightInd w:val="0"/>
              <w:snapToGrid w:val="0"/>
              <w:ind w:firstLineChars="0" w:firstLine="0"/>
              <w:jc w:val="left"/>
              <w:rPr>
                <w:ins w:id="3165" w:author="Haraguroicha Hsu" w:date="2013-07-07T20:11:00Z"/>
              </w:rPr>
            </w:pPr>
            <w:ins w:id="3166" w:author="Haraguroicha Hsu" w:date="2013-07-07T20:11:00Z">
              <w:r>
                <w:t>瀏覽器相容性</w:t>
              </w:r>
            </w:ins>
          </w:p>
        </w:tc>
        <w:tc>
          <w:tcPr>
            <w:tcW w:w="3686" w:type="dxa"/>
            <w:tcPrChange w:id="3167" w:author="腹黒い茶" w:date="2013-07-08T12:05:00Z">
              <w:tcPr>
                <w:tcW w:w="3686" w:type="dxa"/>
              </w:tcPr>
            </w:tcPrChange>
          </w:tcPr>
          <w:p w14:paraId="4AE17FAB" w14:textId="77777777" w:rsidR="00A24B75" w:rsidRDefault="00A24B75" w:rsidP="005B7D2A">
            <w:pPr>
              <w:adjustRightInd w:val="0"/>
              <w:snapToGrid w:val="0"/>
              <w:ind w:firstLineChars="0" w:firstLine="0"/>
              <w:rPr>
                <w:ins w:id="3168" w:author="Haraguroicha Hsu" w:date="2013-07-07T20:11:00Z"/>
              </w:rPr>
            </w:pPr>
            <w:ins w:id="3169" w:author="Haraguroicha Hsu" w:date="2013-07-07T20:11:00Z">
              <w:r>
                <w:t>新舊版本之間會有部分差異</w:t>
              </w:r>
            </w:ins>
          </w:p>
        </w:tc>
        <w:tc>
          <w:tcPr>
            <w:tcW w:w="3225" w:type="dxa"/>
            <w:tcPrChange w:id="3170" w:author="腹黒い茶" w:date="2013-07-08T12:05:00Z">
              <w:tcPr>
                <w:tcW w:w="3225" w:type="dxa"/>
              </w:tcPr>
            </w:tcPrChange>
          </w:tcPr>
          <w:p w14:paraId="47EBAA26" w14:textId="77777777" w:rsidR="00A24B75" w:rsidRDefault="00A24B75" w:rsidP="005B7D2A">
            <w:pPr>
              <w:adjustRightInd w:val="0"/>
              <w:snapToGrid w:val="0"/>
              <w:ind w:firstLineChars="0" w:firstLine="0"/>
              <w:rPr>
                <w:ins w:id="3171" w:author="Haraguroicha Hsu" w:date="2013-07-07T20:11:00Z"/>
              </w:rPr>
            </w:pPr>
            <w:ins w:id="3172" w:author="Haraguroicha Hsu" w:date="2013-07-07T20:11:00Z">
              <w:r>
                <w:t>僅需要支援</w:t>
              </w:r>
              <w:r>
                <w:t>XHTML</w:t>
              </w:r>
              <w:r>
                <w:t>與</w:t>
              </w:r>
              <w:r>
                <w:t>HTML5</w:t>
              </w:r>
              <w:r>
                <w:t>即可</w:t>
              </w:r>
            </w:ins>
          </w:p>
        </w:tc>
      </w:tr>
      <w:tr w:rsidR="00A24B75" w14:paraId="6542EC5A" w14:textId="77777777" w:rsidTr="001F4B8F">
        <w:trPr>
          <w:ins w:id="3173" w:author="Haraguroicha Hsu" w:date="2013-07-07T20:11:00Z"/>
        </w:trPr>
        <w:tc>
          <w:tcPr>
            <w:tcW w:w="2943" w:type="dxa"/>
            <w:vAlign w:val="center"/>
            <w:tcPrChange w:id="3174" w:author="腹黒い茶" w:date="2013-07-08T12:05:00Z">
              <w:tcPr>
                <w:tcW w:w="2943" w:type="dxa"/>
                <w:vAlign w:val="center"/>
              </w:tcPr>
            </w:tcPrChange>
          </w:tcPr>
          <w:p w14:paraId="7AA734C7" w14:textId="77777777" w:rsidR="00A24B75" w:rsidRDefault="00A24B75" w:rsidP="005B7D2A">
            <w:pPr>
              <w:adjustRightInd w:val="0"/>
              <w:snapToGrid w:val="0"/>
              <w:ind w:firstLineChars="0" w:firstLine="0"/>
              <w:jc w:val="left"/>
              <w:rPr>
                <w:ins w:id="3175" w:author="Haraguroicha Hsu" w:date="2013-07-07T20:11:00Z"/>
              </w:rPr>
            </w:pPr>
            <w:ins w:id="3176" w:author="Haraguroicha Hsu" w:date="2013-07-07T20:11:00Z">
              <w:r>
                <w:t>表單設計難度</w:t>
              </w:r>
            </w:ins>
          </w:p>
        </w:tc>
        <w:tc>
          <w:tcPr>
            <w:tcW w:w="3686" w:type="dxa"/>
            <w:tcPrChange w:id="3177" w:author="腹黒い茶" w:date="2013-07-08T12:05:00Z">
              <w:tcPr>
                <w:tcW w:w="3686" w:type="dxa"/>
              </w:tcPr>
            </w:tcPrChange>
          </w:tcPr>
          <w:p w14:paraId="7BA0A017" w14:textId="77777777" w:rsidR="00A24B75" w:rsidRDefault="00A24B75" w:rsidP="005B7D2A">
            <w:pPr>
              <w:adjustRightInd w:val="0"/>
              <w:snapToGrid w:val="0"/>
              <w:ind w:firstLineChars="0" w:firstLine="0"/>
              <w:rPr>
                <w:ins w:id="3178" w:author="Haraguroicha Hsu" w:date="2013-07-07T20:11:00Z"/>
              </w:rPr>
            </w:pPr>
            <w:ins w:id="3179" w:author="Haraguroicha Hsu" w:date="2013-07-07T20:11:00Z">
              <w:r>
                <w:t>需要懂</w:t>
              </w:r>
              <w:r>
                <w:t>XML</w:t>
              </w:r>
              <w:r>
                <w:t>與</w:t>
              </w:r>
              <w:r>
                <w:t>XSLT</w:t>
              </w:r>
              <w:r>
                <w:t>及</w:t>
              </w:r>
              <w:r>
                <w:t>XHTML</w:t>
              </w:r>
              <w:r>
                <w:t>與</w:t>
              </w:r>
              <w:r>
                <w:t>XPath</w:t>
              </w:r>
            </w:ins>
          </w:p>
        </w:tc>
        <w:tc>
          <w:tcPr>
            <w:tcW w:w="3225" w:type="dxa"/>
            <w:tcPrChange w:id="3180" w:author="腹黒い茶" w:date="2013-07-08T12:05:00Z">
              <w:tcPr>
                <w:tcW w:w="3225" w:type="dxa"/>
              </w:tcPr>
            </w:tcPrChange>
          </w:tcPr>
          <w:p w14:paraId="5C2A7E7A" w14:textId="77777777" w:rsidR="00A24B75" w:rsidRDefault="00A24B75" w:rsidP="005B7D2A">
            <w:pPr>
              <w:adjustRightInd w:val="0"/>
              <w:snapToGrid w:val="0"/>
              <w:ind w:firstLineChars="0" w:firstLine="0"/>
              <w:rPr>
                <w:ins w:id="3181" w:author="Haraguroicha Hsu" w:date="2013-07-07T20:11:00Z"/>
              </w:rPr>
            </w:pPr>
            <w:ins w:id="3182" w:author="Haraguroicha Hsu" w:date="2013-07-07T20:11:00Z">
              <w:r>
                <w:t>僅需要</w:t>
              </w:r>
              <w:r>
                <w:t>XHTML</w:t>
              </w:r>
              <w:r>
                <w:t>與</w:t>
              </w:r>
              <w:r>
                <w:t>XPath</w:t>
              </w:r>
              <w:r>
                <w:t>即可</w:t>
              </w:r>
            </w:ins>
          </w:p>
        </w:tc>
      </w:tr>
      <w:tr w:rsidR="00A24B75" w14:paraId="1C2B73D6" w14:textId="77777777" w:rsidTr="001F4B8F">
        <w:trPr>
          <w:ins w:id="3183" w:author="Haraguroicha Hsu" w:date="2013-07-07T20:11:00Z"/>
        </w:trPr>
        <w:tc>
          <w:tcPr>
            <w:tcW w:w="2943" w:type="dxa"/>
            <w:vAlign w:val="center"/>
            <w:tcPrChange w:id="3184" w:author="腹黒い茶" w:date="2013-07-08T12:05:00Z">
              <w:tcPr>
                <w:tcW w:w="2943" w:type="dxa"/>
                <w:vAlign w:val="center"/>
              </w:tcPr>
            </w:tcPrChange>
          </w:tcPr>
          <w:p w14:paraId="53723753" w14:textId="77777777" w:rsidR="00A24B75" w:rsidRDefault="00A24B75" w:rsidP="005B7D2A">
            <w:pPr>
              <w:adjustRightInd w:val="0"/>
              <w:snapToGrid w:val="0"/>
              <w:ind w:firstLineChars="0" w:firstLine="0"/>
              <w:jc w:val="left"/>
              <w:rPr>
                <w:ins w:id="3185" w:author="Haraguroicha Hsu" w:date="2013-07-07T20:11:00Z"/>
              </w:rPr>
            </w:pPr>
            <w:ins w:id="3186" w:author="Haraguroicha Hsu" w:date="2013-07-07T20:11:00Z">
              <w:r>
                <w:t>描述檔的結構複雜度</w:t>
              </w:r>
            </w:ins>
          </w:p>
        </w:tc>
        <w:tc>
          <w:tcPr>
            <w:tcW w:w="3686" w:type="dxa"/>
            <w:tcPrChange w:id="3187" w:author="腹黒い茶" w:date="2013-07-08T12:05:00Z">
              <w:tcPr>
                <w:tcW w:w="3686" w:type="dxa"/>
              </w:tcPr>
            </w:tcPrChange>
          </w:tcPr>
          <w:p w14:paraId="5FC143F1" w14:textId="77777777" w:rsidR="00A24B75" w:rsidRDefault="00A24B75" w:rsidP="005B7D2A">
            <w:pPr>
              <w:adjustRightInd w:val="0"/>
              <w:snapToGrid w:val="0"/>
              <w:ind w:firstLineChars="0" w:firstLine="0"/>
              <w:rPr>
                <w:ins w:id="3188" w:author="Haraguroicha Hsu" w:date="2013-07-07T20:11:00Z"/>
              </w:rPr>
            </w:pPr>
            <w:ins w:id="3189" w:author="Haraguroicha Hsu" w:date="2013-07-07T20:11:00Z">
              <w:r>
                <w:t>會有</w:t>
              </w:r>
              <w:r>
                <w:t>XSLT</w:t>
              </w:r>
              <w:r>
                <w:t>語言與</w:t>
              </w:r>
              <w:r>
                <w:t>XHTML</w:t>
              </w:r>
              <w:r>
                <w:t>語言錯綜複雜</w:t>
              </w:r>
            </w:ins>
          </w:p>
        </w:tc>
        <w:tc>
          <w:tcPr>
            <w:tcW w:w="3225" w:type="dxa"/>
            <w:tcPrChange w:id="3190" w:author="腹黒い茶" w:date="2013-07-08T12:05:00Z">
              <w:tcPr>
                <w:tcW w:w="3225" w:type="dxa"/>
              </w:tcPr>
            </w:tcPrChange>
          </w:tcPr>
          <w:p w14:paraId="145857C2" w14:textId="77777777" w:rsidR="00A24B75" w:rsidRDefault="00A24B75" w:rsidP="005B7D2A">
            <w:pPr>
              <w:adjustRightInd w:val="0"/>
              <w:snapToGrid w:val="0"/>
              <w:ind w:firstLineChars="0" w:firstLine="0"/>
              <w:rPr>
                <w:ins w:id="3191" w:author="Haraguroicha Hsu" w:date="2013-07-07T20:11:00Z"/>
              </w:rPr>
            </w:pPr>
            <w:ins w:id="3192" w:author="Haraguroicha Hsu" w:date="2013-07-07T20:11:00Z">
              <w:r>
                <w:t>僅只有</w:t>
              </w:r>
              <w:r>
                <w:t>XHTML</w:t>
              </w:r>
              <w:r>
                <w:t>與數個自定義的標籤</w:t>
              </w:r>
            </w:ins>
          </w:p>
        </w:tc>
      </w:tr>
      <w:tr w:rsidR="00A24B75" w14:paraId="1294A2E4" w14:textId="77777777" w:rsidTr="001F4B8F">
        <w:trPr>
          <w:ins w:id="3193" w:author="Haraguroicha Hsu" w:date="2013-07-07T20:11:00Z"/>
        </w:trPr>
        <w:tc>
          <w:tcPr>
            <w:tcW w:w="2943" w:type="dxa"/>
            <w:vAlign w:val="center"/>
            <w:tcPrChange w:id="3194" w:author="腹黒い茶" w:date="2013-07-08T12:05:00Z">
              <w:tcPr>
                <w:tcW w:w="2943" w:type="dxa"/>
                <w:vAlign w:val="center"/>
              </w:tcPr>
            </w:tcPrChange>
          </w:tcPr>
          <w:p w14:paraId="4A07A1B9" w14:textId="77777777" w:rsidR="00A24B75" w:rsidRDefault="00A24B75" w:rsidP="005B7D2A">
            <w:pPr>
              <w:adjustRightInd w:val="0"/>
              <w:snapToGrid w:val="0"/>
              <w:ind w:firstLineChars="0" w:firstLine="0"/>
              <w:jc w:val="left"/>
              <w:rPr>
                <w:ins w:id="3195" w:author="Haraguroicha Hsu" w:date="2013-07-07T20:11:00Z"/>
              </w:rPr>
            </w:pPr>
            <w:ins w:id="3196" w:author="Haraguroicha Hsu" w:date="2013-07-07T20:11:00Z">
              <w:r>
                <w:t>IE</w:t>
              </w:r>
              <w:r>
                <w:t>的原生支援能力</w:t>
              </w:r>
            </w:ins>
          </w:p>
        </w:tc>
        <w:tc>
          <w:tcPr>
            <w:tcW w:w="3686" w:type="dxa"/>
            <w:tcPrChange w:id="3197" w:author="腹黒い茶" w:date="2013-07-08T12:05:00Z">
              <w:tcPr>
                <w:tcW w:w="3686" w:type="dxa"/>
              </w:tcPr>
            </w:tcPrChange>
          </w:tcPr>
          <w:p w14:paraId="21D40CE7" w14:textId="77777777" w:rsidR="00A24B75" w:rsidRDefault="00A24B75" w:rsidP="005B7D2A">
            <w:pPr>
              <w:adjustRightInd w:val="0"/>
              <w:snapToGrid w:val="0"/>
              <w:ind w:firstLineChars="0" w:firstLine="0"/>
              <w:rPr>
                <w:ins w:id="3198" w:author="Haraguroicha Hsu" w:date="2013-07-07T20:11:00Z"/>
              </w:rPr>
            </w:pPr>
            <w:ins w:id="3199" w:author="Haraguroicha Hsu" w:date="2013-07-07T20:11:00Z">
              <w:r>
                <w:t>6+</w:t>
              </w:r>
            </w:ins>
          </w:p>
        </w:tc>
        <w:tc>
          <w:tcPr>
            <w:tcW w:w="3225" w:type="dxa"/>
            <w:tcPrChange w:id="3200" w:author="腹黒い茶" w:date="2013-07-08T12:05:00Z">
              <w:tcPr>
                <w:tcW w:w="3225" w:type="dxa"/>
              </w:tcPr>
            </w:tcPrChange>
          </w:tcPr>
          <w:p w14:paraId="5EFFB376" w14:textId="77777777" w:rsidR="00A24B75" w:rsidRDefault="00A24B75" w:rsidP="005B7D2A">
            <w:pPr>
              <w:adjustRightInd w:val="0"/>
              <w:snapToGrid w:val="0"/>
              <w:ind w:firstLineChars="0" w:firstLine="0"/>
              <w:rPr>
                <w:ins w:id="3201" w:author="Haraguroicha Hsu" w:date="2013-07-07T20:11:00Z"/>
              </w:rPr>
            </w:pPr>
            <w:ins w:id="3202" w:author="Haraguroicha Hsu" w:date="2013-07-07T20:11:00Z">
              <w:r>
                <w:t>7+</w:t>
              </w:r>
            </w:ins>
          </w:p>
        </w:tc>
      </w:tr>
      <w:tr w:rsidR="00A24B75" w14:paraId="7B69B2CC" w14:textId="77777777" w:rsidTr="001F4B8F">
        <w:trPr>
          <w:ins w:id="3203" w:author="Haraguroicha Hsu" w:date="2013-07-07T20:11:00Z"/>
        </w:trPr>
        <w:tc>
          <w:tcPr>
            <w:tcW w:w="2943" w:type="dxa"/>
            <w:vAlign w:val="center"/>
            <w:tcPrChange w:id="3204" w:author="腹黒い茶" w:date="2013-07-08T12:05:00Z">
              <w:tcPr>
                <w:tcW w:w="2943" w:type="dxa"/>
                <w:vAlign w:val="center"/>
              </w:tcPr>
            </w:tcPrChange>
          </w:tcPr>
          <w:p w14:paraId="6B39C351" w14:textId="77777777" w:rsidR="00A24B75" w:rsidRDefault="00A24B75" w:rsidP="005B7D2A">
            <w:pPr>
              <w:adjustRightInd w:val="0"/>
              <w:snapToGrid w:val="0"/>
              <w:ind w:firstLineChars="0" w:firstLine="0"/>
              <w:jc w:val="left"/>
              <w:rPr>
                <w:ins w:id="3205" w:author="Haraguroicha Hsu" w:date="2013-07-07T20:11:00Z"/>
              </w:rPr>
            </w:pPr>
            <w:ins w:id="3206" w:author="Haraguroicha Hsu" w:date="2013-07-07T20:11:00Z">
              <w:r>
                <w:t>Google Chrome</w:t>
              </w:r>
              <w:r>
                <w:t>的原生支援能力</w:t>
              </w:r>
            </w:ins>
          </w:p>
        </w:tc>
        <w:tc>
          <w:tcPr>
            <w:tcW w:w="3686" w:type="dxa"/>
            <w:tcPrChange w:id="3207" w:author="腹黒い茶" w:date="2013-07-08T12:05:00Z">
              <w:tcPr>
                <w:tcW w:w="3686" w:type="dxa"/>
              </w:tcPr>
            </w:tcPrChange>
          </w:tcPr>
          <w:p w14:paraId="2206E700" w14:textId="77777777" w:rsidR="00A24B75" w:rsidRDefault="00A24B75" w:rsidP="005B7D2A">
            <w:pPr>
              <w:adjustRightInd w:val="0"/>
              <w:snapToGrid w:val="0"/>
              <w:ind w:firstLineChars="0" w:firstLine="0"/>
              <w:rPr>
                <w:ins w:id="3208" w:author="Haraguroicha Hsu" w:date="2013-07-07T20:11:00Z"/>
              </w:rPr>
            </w:pPr>
            <w:ins w:id="3209" w:author="Haraguroicha Hsu" w:date="2013-07-07T20:11:00Z">
              <w:r>
                <w:t>全支援</w:t>
              </w:r>
            </w:ins>
          </w:p>
        </w:tc>
        <w:tc>
          <w:tcPr>
            <w:tcW w:w="3225" w:type="dxa"/>
            <w:tcPrChange w:id="3210" w:author="腹黒い茶" w:date="2013-07-08T12:05:00Z">
              <w:tcPr>
                <w:tcW w:w="3225" w:type="dxa"/>
              </w:tcPr>
            </w:tcPrChange>
          </w:tcPr>
          <w:p w14:paraId="7DD8A61D" w14:textId="77777777" w:rsidR="00A24B75" w:rsidRDefault="00A24B75" w:rsidP="005B7D2A">
            <w:pPr>
              <w:adjustRightInd w:val="0"/>
              <w:snapToGrid w:val="0"/>
              <w:ind w:firstLineChars="0" w:firstLine="0"/>
              <w:rPr>
                <w:ins w:id="3211" w:author="Haraguroicha Hsu" w:date="2013-07-07T20:11:00Z"/>
              </w:rPr>
            </w:pPr>
            <w:ins w:id="3212" w:author="Haraguroicha Hsu" w:date="2013-07-07T20:11:00Z">
              <w:r>
                <w:t>全支援</w:t>
              </w:r>
            </w:ins>
          </w:p>
        </w:tc>
      </w:tr>
      <w:tr w:rsidR="00A24B75" w14:paraId="6B39564C" w14:textId="77777777" w:rsidTr="001F4B8F">
        <w:trPr>
          <w:ins w:id="3213" w:author="Haraguroicha Hsu" w:date="2013-07-07T20:11:00Z"/>
        </w:trPr>
        <w:tc>
          <w:tcPr>
            <w:tcW w:w="2943" w:type="dxa"/>
            <w:vAlign w:val="center"/>
            <w:tcPrChange w:id="3214" w:author="腹黒い茶" w:date="2013-07-08T12:05:00Z">
              <w:tcPr>
                <w:tcW w:w="2943" w:type="dxa"/>
                <w:vAlign w:val="center"/>
              </w:tcPr>
            </w:tcPrChange>
          </w:tcPr>
          <w:p w14:paraId="20FD3D83" w14:textId="77777777" w:rsidR="00A24B75" w:rsidRDefault="00A24B75" w:rsidP="005B7D2A">
            <w:pPr>
              <w:adjustRightInd w:val="0"/>
              <w:snapToGrid w:val="0"/>
              <w:ind w:firstLineChars="0" w:firstLine="0"/>
              <w:jc w:val="left"/>
              <w:rPr>
                <w:ins w:id="3215" w:author="Haraguroicha Hsu" w:date="2013-07-07T20:11:00Z"/>
              </w:rPr>
            </w:pPr>
            <w:ins w:id="3216" w:author="Haraguroicha Hsu" w:date="2013-07-07T20:11:00Z">
              <w:r>
                <w:t>轉譯並輸出成其他</w:t>
              </w:r>
              <w:r>
                <w:t>XML</w:t>
              </w:r>
            </w:ins>
          </w:p>
        </w:tc>
        <w:tc>
          <w:tcPr>
            <w:tcW w:w="3686" w:type="dxa"/>
            <w:tcPrChange w:id="3217" w:author="腹黒い茶" w:date="2013-07-08T12:05:00Z">
              <w:tcPr>
                <w:tcW w:w="3686" w:type="dxa"/>
              </w:tcPr>
            </w:tcPrChange>
          </w:tcPr>
          <w:p w14:paraId="2E2D98BE" w14:textId="77777777" w:rsidR="00A24B75" w:rsidRDefault="00A24B75" w:rsidP="005B7D2A">
            <w:pPr>
              <w:adjustRightInd w:val="0"/>
              <w:snapToGrid w:val="0"/>
              <w:ind w:firstLineChars="0" w:firstLine="0"/>
              <w:rPr>
                <w:ins w:id="3218" w:author="Haraguroicha Hsu" w:date="2013-07-07T20:11:00Z"/>
              </w:rPr>
            </w:pPr>
            <w:ins w:id="3219" w:author="Haraguroicha Hsu" w:date="2013-07-07T20:11:00Z">
              <w:r>
                <w:t>必須要使用伺服器後端處理之後才能用檔案下載的方式輸出</w:t>
              </w:r>
            </w:ins>
          </w:p>
        </w:tc>
        <w:tc>
          <w:tcPr>
            <w:tcW w:w="3225" w:type="dxa"/>
            <w:tcPrChange w:id="3220" w:author="腹黒い茶" w:date="2013-07-08T12:05:00Z">
              <w:tcPr>
                <w:tcW w:w="3225" w:type="dxa"/>
              </w:tcPr>
            </w:tcPrChange>
          </w:tcPr>
          <w:p w14:paraId="264975CF" w14:textId="77777777" w:rsidR="00A24B75" w:rsidRDefault="00A24B75" w:rsidP="005B7D2A">
            <w:pPr>
              <w:adjustRightInd w:val="0"/>
              <w:snapToGrid w:val="0"/>
              <w:ind w:firstLineChars="0" w:firstLine="0"/>
              <w:rPr>
                <w:ins w:id="3221" w:author="Haraguroicha Hsu" w:date="2013-07-07T20:11:00Z"/>
              </w:rPr>
            </w:pPr>
            <w:ins w:id="3222" w:author="Haraguroicha Hsu" w:date="2013-07-07T20:11:00Z">
              <w:r>
                <w:t>支援</w:t>
              </w:r>
              <w:r>
                <w:t>HTML5</w:t>
              </w:r>
              <w:r>
                <w:t>的</w:t>
              </w:r>
              <w:r>
                <w:t>File API</w:t>
              </w:r>
              <w:r>
                <w:t>即可即時輸出</w:t>
              </w:r>
            </w:ins>
          </w:p>
        </w:tc>
      </w:tr>
      <w:tr w:rsidR="00A24B75" w14:paraId="58625EE4" w14:textId="77777777" w:rsidTr="001F4B8F">
        <w:trPr>
          <w:ins w:id="3223" w:author="Haraguroicha Hsu" w:date="2013-07-07T20:11:00Z"/>
        </w:trPr>
        <w:tc>
          <w:tcPr>
            <w:tcW w:w="2943" w:type="dxa"/>
            <w:vAlign w:val="center"/>
            <w:tcPrChange w:id="3224" w:author="腹黒い茶" w:date="2013-07-08T12:05:00Z">
              <w:tcPr>
                <w:tcW w:w="2943" w:type="dxa"/>
                <w:vAlign w:val="center"/>
              </w:tcPr>
            </w:tcPrChange>
          </w:tcPr>
          <w:p w14:paraId="11B0821F" w14:textId="77777777" w:rsidR="00A24B75" w:rsidRDefault="00A24B75" w:rsidP="005B7D2A">
            <w:pPr>
              <w:adjustRightInd w:val="0"/>
              <w:snapToGrid w:val="0"/>
              <w:ind w:firstLineChars="0" w:firstLine="0"/>
              <w:jc w:val="left"/>
              <w:rPr>
                <w:ins w:id="3225" w:author="Haraguroicha Hsu" w:date="2013-07-07T20:11:00Z"/>
              </w:rPr>
            </w:pPr>
            <w:ins w:id="3226" w:author="Haraguroicha Hsu" w:date="2013-07-07T20:11:00Z">
              <w:r>
                <w:t>任一檔案相容性</w:t>
              </w:r>
            </w:ins>
          </w:p>
        </w:tc>
        <w:tc>
          <w:tcPr>
            <w:tcW w:w="3686" w:type="dxa"/>
            <w:tcPrChange w:id="3227" w:author="腹黒い茶" w:date="2013-07-08T12:05:00Z">
              <w:tcPr>
                <w:tcW w:w="3686" w:type="dxa"/>
              </w:tcPr>
            </w:tcPrChange>
          </w:tcPr>
          <w:p w14:paraId="3B7C90F1" w14:textId="77777777" w:rsidR="00A24B75" w:rsidRDefault="00A24B75" w:rsidP="005B7D2A">
            <w:pPr>
              <w:adjustRightInd w:val="0"/>
              <w:snapToGrid w:val="0"/>
              <w:ind w:firstLineChars="0" w:firstLine="0"/>
              <w:rPr>
                <w:ins w:id="3228" w:author="Haraguroicha Hsu" w:date="2013-07-07T20:11:00Z"/>
              </w:rPr>
            </w:pPr>
            <w:ins w:id="3229" w:author="Haraguroicha Hsu" w:date="2013-07-07T20:11:00Z">
              <w:r>
                <w:t>需要在</w:t>
              </w:r>
              <w:r>
                <w:t>XML</w:t>
              </w:r>
              <w:r>
                <w:t>文件內有宣告正確的</w:t>
              </w:r>
              <w:r>
                <w:t>XSLT</w:t>
              </w:r>
              <w:r>
                <w:t>文件才能夠正確的套表，若無宣告則需要程式化自動插入</w:t>
              </w:r>
              <w:r>
                <w:t>XSLT</w:t>
              </w:r>
              <w:r>
                <w:t>文件的宣告才能使用</w:t>
              </w:r>
            </w:ins>
          </w:p>
        </w:tc>
        <w:tc>
          <w:tcPr>
            <w:tcW w:w="3225" w:type="dxa"/>
            <w:tcPrChange w:id="3230" w:author="腹黒い茶" w:date="2013-07-08T12:05:00Z">
              <w:tcPr>
                <w:tcW w:w="3225" w:type="dxa"/>
              </w:tcPr>
            </w:tcPrChange>
          </w:tcPr>
          <w:p w14:paraId="34D13170" w14:textId="77777777" w:rsidR="00A24B75" w:rsidRDefault="00A24B75" w:rsidP="005B7D2A">
            <w:pPr>
              <w:adjustRightInd w:val="0"/>
              <w:snapToGrid w:val="0"/>
              <w:ind w:firstLineChars="0" w:firstLine="0"/>
              <w:rPr>
                <w:ins w:id="3231" w:author="Haraguroicha Hsu" w:date="2013-07-07T20:11:00Z"/>
              </w:rPr>
            </w:pPr>
            <w:ins w:id="3232" w:author="Haraguroicha Hsu" w:date="2013-07-07T20:11:00Z">
              <w:r>
                <w:t>僅需要符合需求的格式即可，不需要特別宣告套表資源的描述</w:t>
              </w:r>
            </w:ins>
          </w:p>
        </w:tc>
      </w:tr>
      <w:tr w:rsidR="00A24B75" w14:paraId="0075E900" w14:textId="77777777" w:rsidTr="001F4B8F">
        <w:trPr>
          <w:ins w:id="3233" w:author="Haraguroicha Hsu" w:date="2013-07-07T20:11:00Z"/>
        </w:trPr>
        <w:tc>
          <w:tcPr>
            <w:tcW w:w="2943" w:type="dxa"/>
            <w:vAlign w:val="center"/>
            <w:tcPrChange w:id="3234" w:author="腹黒い茶" w:date="2013-07-08T12:05:00Z">
              <w:tcPr>
                <w:tcW w:w="2943" w:type="dxa"/>
                <w:vAlign w:val="center"/>
              </w:tcPr>
            </w:tcPrChange>
          </w:tcPr>
          <w:p w14:paraId="50DF3C6D" w14:textId="77777777" w:rsidR="00A24B75" w:rsidRDefault="00A24B75" w:rsidP="005B7D2A">
            <w:pPr>
              <w:adjustRightInd w:val="0"/>
              <w:snapToGrid w:val="0"/>
              <w:ind w:firstLineChars="0" w:firstLine="0"/>
              <w:jc w:val="left"/>
              <w:rPr>
                <w:ins w:id="3235" w:author="Haraguroicha Hsu" w:date="2013-07-07T20:11:00Z"/>
              </w:rPr>
            </w:pPr>
            <w:ins w:id="3236" w:author="Haraguroicha Hsu" w:date="2013-07-07T20:11:00Z">
              <w:r>
                <w:t>大型</w:t>
              </w:r>
              <w:r>
                <w:t>XML</w:t>
              </w:r>
              <w:r>
                <w:t>檔案處理</w:t>
              </w:r>
            </w:ins>
          </w:p>
        </w:tc>
        <w:tc>
          <w:tcPr>
            <w:tcW w:w="3686" w:type="dxa"/>
            <w:tcPrChange w:id="3237" w:author="腹黒い茶" w:date="2013-07-08T12:05:00Z">
              <w:tcPr>
                <w:tcW w:w="3686" w:type="dxa"/>
              </w:tcPr>
            </w:tcPrChange>
          </w:tcPr>
          <w:p w14:paraId="1F1DF525" w14:textId="77777777" w:rsidR="00A24B75" w:rsidRDefault="00A24B75" w:rsidP="005B7D2A">
            <w:pPr>
              <w:adjustRightInd w:val="0"/>
              <w:snapToGrid w:val="0"/>
              <w:ind w:firstLineChars="0" w:firstLine="0"/>
              <w:rPr>
                <w:ins w:id="3238" w:author="Haraguroicha Hsu" w:date="2013-07-07T20:11:00Z"/>
              </w:rPr>
            </w:pPr>
            <w:ins w:id="3239" w:author="Haraguroicha Hsu" w:date="2013-07-07T20:11:00Z">
              <w:r>
                <w:t>記憶體耗用高</w:t>
              </w:r>
            </w:ins>
          </w:p>
        </w:tc>
        <w:tc>
          <w:tcPr>
            <w:tcW w:w="3225" w:type="dxa"/>
            <w:tcPrChange w:id="3240" w:author="腹黒い茶" w:date="2013-07-08T12:05:00Z">
              <w:tcPr>
                <w:tcW w:w="3225" w:type="dxa"/>
              </w:tcPr>
            </w:tcPrChange>
          </w:tcPr>
          <w:p w14:paraId="5B525439" w14:textId="77777777" w:rsidR="00A24B75" w:rsidRDefault="00A24B75" w:rsidP="005B7D2A">
            <w:pPr>
              <w:adjustRightInd w:val="0"/>
              <w:snapToGrid w:val="0"/>
              <w:ind w:firstLineChars="0" w:firstLine="0"/>
              <w:rPr>
                <w:ins w:id="3241" w:author="Haraguroicha Hsu" w:date="2013-07-07T20:11:00Z"/>
              </w:rPr>
            </w:pPr>
            <w:ins w:id="3242" w:author="Haraguroicha Hsu" w:date="2013-07-07T20:11:00Z">
              <w:r>
                <w:t>耗用量僅會依照</w:t>
              </w:r>
              <w:r>
                <w:t>XHTML</w:t>
              </w:r>
              <w:r>
                <w:t>所描述的資料量</w:t>
              </w:r>
            </w:ins>
          </w:p>
        </w:tc>
      </w:tr>
      <w:tr w:rsidR="00A24B75" w14:paraId="1224556D" w14:textId="77777777" w:rsidTr="001F4B8F">
        <w:trPr>
          <w:ins w:id="3243" w:author="Haraguroicha Hsu" w:date="2013-07-07T20:11:00Z"/>
        </w:trPr>
        <w:tc>
          <w:tcPr>
            <w:tcW w:w="2943" w:type="dxa"/>
            <w:vAlign w:val="center"/>
            <w:tcPrChange w:id="3244" w:author="腹黒い茶" w:date="2013-07-08T12:05:00Z">
              <w:tcPr>
                <w:tcW w:w="2943" w:type="dxa"/>
                <w:vAlign w:val="center"/>
              </w:tcPr>
            </w:tcPrChange>
          </w:tcPr>
          <w:p w14:paraId="467853C1" w14:textId="77777777" w:rsidR="00A24B75" w:rsidRDefault="00A24B75" w:rsidP="005B7D2A">
            <w:pPr>
              <w:adjustRightInd w:val="0"/>
              <w:snapToGrid w:val="0"/>
              <w:ind w:firstLineChars="0" w:firstLine="0"/>
              <w:jc w:val="left"/>
              <w:rPr>
                <w:ins w:id="3245" w:author="Haraguroicha Hsu" w:date="2013-07-07T20:11:00Z"/>
              </w:rPr>
            </w:pPr>
            <w:ins w:id="3246" w:author="Haraguroicha Hsu" w:date="2013-07-07T20:11:00Z">
              <w:r>
                <w:t>瀏覽器處理速度</w:t>
              </w:r>
            </w:ins>
          </w:p>
        </w:tc>
        <w:tc>
          <w:tcPr>
            <w:tcW w:w="3686" w:type="dxa"/>
            <w:tcPrChange w:id="3247" w:author="腹黒い茶" w:date="2013-07-08T12:05:00Z">
              <w:tcPr>
                <w:tcW w:w="3686" w:type="dxa"/>
              </w:tcPr>
            </w:tcPrChange>
          </w:tcPr>
          <w:p w14:paraId="1131FA25" w14:textId="77777777" w:rsidR="00A24B75" w:rsidRDefault="00A24B75" w:rsidP="005B7D2A">
            <w:pPr>
              <w:adjustRightInd w:val="0"/>
              <w:snapToGrid w:val="0"/>
              <w:ind w:firstLineChars="0" w:firstLine="0"/>
              <w:rPr>
                <w:ins w:id="3248" w:author="Haraguroicha Hsu" w:date="2013-07-07T20:11:00Z"/>
              </w:rPr>
            </w:pPr>
            <w:ins w:id="3249" w:author="Haraguroicha Hsu" w:date="2013-07-07T20:11:00Z">
              <w:r>
                <w:t>慢</w:t>
              </w:r>
            </w:ins>
          </w:p>
        </w:tc>
        <w:tc>
          <w:tcPr>
            <w:tcW w:w="3225" w:type="dxa"/>
            <w:tcPrChange w:id="3250" w:author="腹黒い茶" w:date="2013-07-08T12:05:00Z">
              <w:tcPr>
                <w:tcW w:w="3225" w:type="dxa"/>
              </w:tcPr>
            </w:tcPrChange>
          </w:tcPr>
          <w:p w14:paraId="45561304" w14:textId="77777777" w:rsidR="00A24B75" w:rsidRDefault="00A24B75" w:rsidP="005B7D2A">
            <w:pPr>
              <w:adjustRightInd w:val="0"/>
              <w:snapToGrid w:val="0"/>
              <w:ind w:firstLineChars="0" w:firstLine="0"/>
              <w:rPr>
                <w:ins w:id="3251" w:author="Haraguroicha Hsu" w:date="2013-07-07T20:11:00Z"/>
              </w:rPr>
            </w:pPr>
            <w:ins w:id="3252" w:author="Haraguroicha Hsu" w:date="2013-07-07T20:11:00Z">
              <w:r>
                <w:t>普通</w:t>
              </w:r>
            </w:ins>
          </w:p>
        </w:tc>
      </w:tr>
    </w:tbl>
    <w:p w14:paraId="16EDE954" w14:textId="77777777" w:rsidR="00A24B75" w:rsidRDefault="00A24B75" w:rsidP="00A24B75">
      <w:pPr>
        <w:widowControl/>
        <w:ind w:firstLineChars="0" w:firstLine="0"/>
        <w:jc w:val="left"/>
        <w:rPr>
          <w:ins w:id="3253" w:author="Haraguroicha Hsu" w:date="2013-07-07T20:11:00Z"/>
          <w:rFonts w:asciiTheme="majorHAnsi" w:eastAsiaTheme="majorEastAsia" w:hAnsiTheme="majorHAnsi"/>
          <w:b/>
          <w:bCs/>
          <w:kern w:val="52"/>
          <w:sz w:val="32"/>
          <w:szCs w:val="48"/>
          <w:lang w:val="x-none"/>
        </w:rPr>
      </w:pPr>
      <w:ins w:id="3254" w:author="Haraguroicha Hsu" w:date="2013-07-07T20:11:00Z">
        <w:r>
          <w:br w:type="page"/>
        </w:r>
      </w:ins>
    </w:p>
    <w:p w14:paraId="7B7B1ABB" w14:textId="77777777" w:rsidR="008F7535" w:rsidRDefault="008F7535" w:rsidP="008F7535">
      <w:pPr>
        <w:pStyle w:val="2"/>
        <w:spacing w:beforeLines="0" w:before="180"/>
        <w:rPr>
          <w:ins w:id="3255" w:author="Haraguroicha Hsu" w:date="2013-06-30T04:49:00Z"/>
        </w:rPr>
      </w:pPr>
      <w:bookmarkStart w:id="3256" w:name="_Toc361079427"/>
      <w:ins w:id="3257" w:author="Haraguroicha Hsu" w:date="2013-06-30T04:49:00Z">
        <w:r>
          <w:rPr>
            <w:rFonts w:hint="eastAsia"/>
          </w:rPr>
          <w:lastRenderedPageBreak/>
          <w:t>系統評估</w:t>
        </w:r>
        <w:bookmarkEnd w:id="3130"/>
        <w:bookmarkEnd w:id="3256"/>
      </w:ins>
    </w:p>
    <w:p w14:paraId="3CBD75F7" w14:textId="07A55E02" w:rsidR="008F7535" w:rsidRDefault="008F7535" w:rsidP="008F7535">
      <w:pPr>
        <w:ind w:firstLine="560"/>
        <w:rPr>
          <w:ins w:id="3258" w:author="Haraguroicha Hsu" w:date="2013-06-30T04:49:00Z"/>
          <w:lang w:val="x-none"/>
        </w:rPr>
      </w:pPr>
      <w:ins w:id="3259" w:author="Haraguroicha Hsu" w:date="2013-06-30T04:49:00Z">
        <w:r w:rsidRPr="00004628">
          <w:rPr>
            <w:rFonts w:hint="eastAsia"/>
            <w:lang w:val="x-none"/>
          </w:rPr>
          <w:t>本研究之系統目前已經可以實際使用於目前行政院衛生署所公告的各類單張</w:t>
        </w:r>
        <w:r w:rsidRPr="00004628">
          <w:rPr>
            <w:rFonts w:hint="eastAsia"/>
            <w:lang w:val="x-none"/>
          </w:rPr>
          <w:t>(</w:t>
        </w:r>
        <w:r w:rsidRPr="00004628">
          <w:rPr>
            <w:rFonts w:hint="eastAsia"/>
            <w:lang w:val="x-none"/>
          </w:rPr>
          <w:t>皆是符合</w:t>
        </w:r>
        <w:r w:rsidRPr="00004628">
          <w:rPr>
            <w:rFonts w:hint="eastAsia"/>
            <w:lang w:val="x-none"/>
          </w:rPr>
          <w:t>CDA</w:t>
        </w:r>
        <w:r w:rsidRPr="00004628">
          <w:rPr>
            <w:rFonts w:hint="eastAsia"/>
            <w:lang w:val="x-none"/>
          </w:rPr>
          <w:t>規範內的</w:t>
        </w:r>
        <w:r w:rsidRPr="00004628">
          <w:rPr>
            <w:rFonts w:hint="eastAsia"/>
            <w:lang w:val="x-none"/>
          </w:rPr>
          <w:t>XML</w:t>
        </w:r>
        <w:r w:rsidRPr="00004628">
          <w:rPr>
            <w:rFonts w:hint="eastAsia"/>
            <w:lang w:val="x-none"/>
          </w:rPr>
          <w:t>文件</w:t>
        </w:r>
        <w:r w:rsidRPr="00004628">
          <w:rPr>
            <w:rFonts w:hint="eastAsia"/>
            <w:lang w:val="x-none"/>
          </w:rPr>
          <w:t>)</w:t>
        </w:r>
        <w:r w:rsidRPr="00004628">
          <w:rPr>
            <w:rFonts w:hint="eastAsia"/>
            <w:lang w:val="x-none"/>
          </w:rPr>
          <w:t>，並且包含已經具有數位簽章的四類交換單張皆可直接使用本研究之系統檢視樣板檔使用。顯示時，若是尚未設計樣板檔的單張，系統則會自動的將該單張的</w:t>
        </w:r>
        <w:r w:rsidRPr="00004628">
          <w:rPr>
            <w:rFonts w:hint="eastAsia"/>
            <w:lang w:val="x-none"/>
          </w:rPr>
          <w:t>body</w:t>
        </w:r>
        <w:r w:rsidRPr="00004628">
          <w:rPr>
            <w:rFonts w:hint="eastAsia"/>
            <w:lang w:val="x-none"/>
          </w:rPr>
          <w:t>區段依序顯示</w:t>
        </w:r>
        <w:r w:rsidRPr="00004628">
          <w:rPr>
            <w:rFonts w:hint="eastAsia"/>
            <w:lang w:val="x-none"/>
          </w:rPr>
          <w:t>title</w:t>
        </w:r>
        <w:r w:rsidRPr="00004628">
          <w:rPr>
            <w:rFonts w:hint="eastAsia"/>
            <w:lang w:val="x-none"/>
          </w:rPr>
          <w:t>及</w:t>
        </w:r>
        <w:r w:rsidRPr="00004628">
          <w:rPr>
            <w:rFonts w:hint="eastAsia"/>
            <w:lang w:val="x-none"/>
          </w:rPr>
          <w:t>text</w:t>
        </w:r>
        <w:r w:rsidRPr="00004628">
          <w:rPr>
            <w:rFonts w:hint="eastAsia"/>
            <w:lang w:val="x-none"/>
          </w:rPr>
          <w:t>內容，其中發現衛生署公告之</w:t>
        </w:r>
        <w:r w:rsidRPr="00004628">
          <w:rPr>
            <w:rFonts w:hint="eastAsia"/>
            <w:lang w:val="x-none"/>
          </w:rPr>
          <w:t>108</w:t>
        </w:r>
        <w:r w:rsidRPr="00004628">
          <w:rPr>
            <w:rFonts w:hint="eastAsia"/>
            <w:lang w:val="x-none"/>
          </w:rPr>
          <w:t>單張中，編號</w:t>
        </w:r>
        <w:r w:rsidRPr="00004628">
          <w:rPr>
            <w:rFonts w:hint="eastAsia"/>
            <w:lang w:val="x-none"/>
          </w:rPr>
          <w:t>058</w:t>
        </w:r>
        <w:r w:rsidRPr="00004628">
          <w:rPr>
            <w:rFonts w:hint="eastAsia"/>
            <w:lang w:val="x-none"/>
          </w:rPr>
          <w:t>與</w:t>
        </w:r>
        <w:r w:rsidRPr="00004628">
          <w:rPr>
            <w:rFonts w:hint="eastAsia"/>
            <w:lang w:val="x-none"/>
          </w:rPr>
          <w:t>059</w:t>
        </w:r>
        <w:r w:rsidRPr="00004628">
          <w:rPr>
            <w:rFonts w:hint="eastAsia"/>
            <w:lang w:val="x-none"/>
          </w:rPr>
          <w:t>的「心理衡鑑摘要單」與「心理治療摘要單」的範例檔案</w:t>
        </w:r>
        <w:r>
          <w:rPr>
            <w:rFonts w:hint="eastAsia"/>
            <w:lang w:val="x-none"/>
          </w:rPr>
          <w:t>中</w:t>
        </w:r>
      </w:ins>
      <w:ins w:id="3260" w:author="Haraguroicha Hsu" w:date="2013-07-02T11:41:00Z">
        <w:r w:rsidR="0009468F">
          <w:rPr>
            <w:rFonts w:hint="eastAsia"/>
            <w:lang w:val="x-none"/>
          </w:rPr>
          <w:t>，如</w:t>
        </w:r>
        <w:r w:rsidR="0009468F">
          <w:rPr>
            <w:lang w:val="x-none"/>
          </w:rPr>
          <w:fldChar w:fldCharType="begin"/>
        </w:r>
        <w:r w:rsidR="0009468F">
          <w:rPr>
            <w:lang w:val="x-none"/>
          </w:rPr>
          <w:instrText xml:space="preserve"> </w:instrText>
        </w:r>
        <w:r w:rsidR="0009468F">
          <w:rPr>
            <w:rFonts w:hint="eastAsia"/>
            <w:lang w:val="x-none"/>
          </w:rPr>
          <w:instrText>REF _Ref360145726 \h</w:instrText>
        </w:r>
        <w:r w:rsidR="0009468F">
          <w:rPr>
            <w:lang w:val="x-none"/>
          </w:rPr>
          <w:instrText xml:space="preserve"> </w:instrText>
        </w:r>
      </w:ins>
      <w:r w:rsidR="0009468F">
        <w:rPr>
          <w:lang w:val="x-none"/>
        </w:rPr>
      </w:r>
      <w:ins w:id="3261" w:author="Haraguroicha Hsu" w:date="2013-07-02T11:41:00Z">
        <w:r w:rsidR="0009468F">
          <w:rPr>
            <w:lang w:val="x-none"/>
          </w:rPr>
          <w:fldChar w:fldCharType="separate"/>
        </w:r>
      </w:ins>
      <w:ins w:id="3262" w:author="腹黒い茶" w:date="2013-07-08T20:37:00Z">
        <w:r w:rsidR="007D7F2F">
          <w:rPr>
            <w:rFonts w:hint="eastAsia"/>
          </w:rPr>
          <w:t>圖</w:t>
        </w:r>
        <w:r w:rsidR="007D7F2F">
          <w:rPr>
            <w:rFonts w:hint="eastAsia"/>
          </w:rPr>
          <w:t xml:space="preserve"> </w:t>
        </w:r>
        <w:r w:rsidR="007D7F2F">
          <w:rPr>
            <w:noProof/>
          </w:rPr>
          <w:t>35</w:t>
        </w:r>
      </w:ins>
      <w:ins w:id="3263" w:author="Haraguroicha Hsu" w:date="2013-07-07T20:12:00Z">
        <w:del w:id="3264" w:author="腹黒い茶" w:date="2013-07-08T20:34:00Z">
          <w:r w:rsidR="00A24B75" w:rsidDel="007D7F2F">
            <w:rPr>
              <w:rFonts w:hint="eastAsia"/>
            </w:rPr>
            <w:delText>圖</w:delText>
          </w:r>
          <w:r w:rsidR="00A24B75" w:rsidDel="007D7F2F">
            <w:rPr>
              <w:rFonts w:hint="eastAsia"/>
            </w:rPr>
            <w:delText xml:space="preserve"> </w:delText>
          </w:r>
          <w:r w:rsidR="00A24B75" w:rsidDel="007D7F2F">
            <w:rPr>
              <w:noProof/>
            </w:rPr>
            <w:delText>35</w:delText>
          </w:r>
        </w:del>
      </w:ins>
      <w:del w:id="3265" w:author="腹黒い茶" w:date="2013-07-08T20:34:00Z">
        <w:r w:rsidR="0009468F" w:rsidDel="007D7F2F">
          <w:rPr>
            <w:noProof/>
          </w:rPr>
          <w:delText>35</w:delText>
        </w:r>
      </w:del>
      <w:ins w:id="3266" w:author="Haraguroicha Hsu" w:date="2013-07-02T11:41:00Z">
        <w:r w:rsidR="0009468F">
          <w:rPr>
            <w:lang w:val="x-none"/>
          </w:rPr>
          <w:fldChar w:fldCharType="end"/>
        </w:r>
        <w:r w:rsidR="0009468F">
          <w:rPr>
            <w:rFonts w:hint="eastAsia"/>
            <w:lang w:val="x-none"/>
          </w:rPr>
          <w:t>與</w:t>
        </w:r>
        <w:r w:rsidR="0009468F">
          <w:rPr>
            <w:lang w:val="x-none"/>
          </w:rPr>
          <w:fldChar w:fldCharType="begin"/>
        </w:r>
        <w:r w:rsidR="0009468F">
          <w:rPr>
            <w:lang w:val="x-none"/>
          </w:rPr>
          <w:instrText xml:space="preserve"> </w:instrText>
        </w:r>
        <w:r w:rsidR="0009468F">
          <w:rPr>
            <w:rFonts w:hint="eastAsia"/>
            <w:lang w:val="x-none"/>
          </w:rPr>
          <w:instrText>REF _Ref360145731 \h</w:instrText>
        </w:r>
        <w:r w:rsidR="0009468F">
          <w:rPr>
            <w:lang w:val="x-none"/>
          </w:rPr>
          <w:instrText xml:space="preserve"> </w:instrText>
        </w:r>
      </w:ins>
      <w:r w:rsidR="0009468F">
        <w:rPr>
          <w:lang w:val="x-none"/>
        </w:rPr>
      </w:r>
      <w:ins w:id="3267" w:author="Haraguroicha Hsu" w:date="2013-07-02T11:41:00Z">
        <w:r w:rsidR="0009468F">
          <w:rPr>
            <w:lang w:val="x-none"/>
          </w:rPr>
          <w:fldChar w:fldCharType="separate"/>
        </w:r>
      </w:ins>
      <w:ins w:id="3268" w:author="腹黒い茶" w:date="2013-07-08T20:37:00Z">
        <w:r w:rsidR="007D7F2F">
          <w:rPr>
            <w:rFonts w:hint="eastAsia"/>
          </w:rPr>
          <w:t>圖</w:t>
        </w:r>
        <w:r w:rsidR="007D7F2F">
          <w:rPr>
            <w:rFonts w:hint="eastAsia"/>
          </w:rPr>
          <w:t xml:space="preserve"> </w:t>
        </w:r>
        <w:r w:rsidR="007D7F2F">
          <w:rPr>
            <w:noProof/>
          </w:rPr>
          <w:t>36</w:t>
        </w:r>
      </w:ins>
      <w:ins w:id="3269" w:author="Haraguroicha Hsu" w:date="2013-07-07T20:12:00Z">
        <w:del w:id="3270" w:author="腹黒い茶" w:date="2013-07-08T20:34:00Z">
          <w:r w:rsidR="00A24B75" w:rsidDel="007D7F2F">
            <w:rPr>
              <w:rFonts w:hint="eastAsia"/>
            </w:rPr>
            <w:delText>圖</w:delText>
          </w:r>
          <w:r w:rsidR="00A24B75" w:rsidDel="007D7F2F">
            <w:rPr>
              <w:rFonts w:hint="eastAsia"/>
            </w:rPr>
            <w:delText xml:space="preserve"> </w:delText>
          </w:r>
          <w:r w:rsidR="00A24B75" w:rsidDel="007D7F2F">
            <w:rPr>
              <w:noProof/>
            </w:rPr>
            <w:delText>36</w:delText>
          </w:r>
        </w:del>
      </w:ins>
      <w:del w:id="3271" w:author="腹黒い茶" w:date="2013-07-08T20:34:00Z">
        <w:r w:rsidR="0009468F" w:rsidDel="007D7F2F">
          <w:rPr>
            <w:noProof/>
          </w:rPr>
          <w:delText>36</w:delText>
        </w:r>
      </w:del>
      <w:ins w:id="3272" w:author="Haraguroicha Hsu" w:date="2013-07-02T11:41:00Z">
        <w:r w:rsidR="0009468F">
          <w:rPr>
            <w:lang w:val="x-none"/>
          </w:rPr>
          <w:fldChar w:fldCharType="end"/>
        </w:r>
        <w:r w:rsidR="0009468F">
          <w:rPr>
            <w:rFonts w:hint="eastAsia"/>
            <w:lang w:val="x-none"/>
          </w:rPr>
          <w:t>所示，</w:t>
        </w:r>
      </w:ins>
      <w:ins w:id="3273" w:author="Haraguroicha Hsu" w:date="2013-06-30T04:49:00Z">
        <w:r w:rsidRPr="00004628">
          <w:rPr>
            <w:rFonts w:hint="eastAsia"/>
            <w:lang w:val="x-none"/>
          </w:rPr>
          <w:t>使用了</w:t>
        </w:r>
        <w:r w:rsidRPr="00004628">
          <w:rPr>
            <w:rFonts w:hint="eastAsia"/>
            <w:lang w:val="x-none"/>
          </w:rPr>
          <w:t>big5</w:t>
        </w:r>
        <w:r w:rsidRPr="00004628">
          <w:rPr>
            <w:rFonts w:hint="eastAsia"/>
            <w:lang w:val="x-none"/>
          </w:rPr>
          <w:t>的錯誤編碼，其餘</w:t>
        </w:r>
        <w:r w:rsidRPr="00004628">
          <w:rPr>
            <w:rFonts w:hint="eastAsia"/>
            <w:lang w:val="x-none"/>
          </w:rPr>
          <w:t>106</w:t>
        </w:r>
        <w:r w:rsidRPr="00004628">
          <w:rPr>
            <w:rFonts w:hint="eastAsia"/>
            <w:lang w:val="x-none"/>
          </w:rPr>
          <w:t>個單張中，能夠順利解碼出</w:t>
        </w:r>
        <w:r w:rsidRPr="00004628">
          <w:rPr>
            <w:rFonts w:hint="eastAsia"/>
            <w:lang w:val="x-none"/>
          </w:rPr>
          <w:t>header</w:t>
        </w:r>
        <w:r w:rsidRPr="00004628">
          <w:rPr>
            <w:rFonts w:hint="eastAsia"/>
            <w:lang w:val="x-none"/>
          </w:rPr>
          <w:t>與</w:t>
        </w:r>
        <w:r w:rsidRPr="00004628">
          <w:rPr>
            <w:rFonts w:hint="eastAsia"/>
            <w:lang w:val="x-none"/>
          </w:rPr>
          <w:t>body</w:t>
        </w:r>
        <w:r w:rsidRPr="00004628">
          <w:rPr>
            <w:rFonts w:hint="eastAsia"/>
            <w:lang w:val="x-none"/>
          </w:rPr>
          <w:t>資料，在本系統解碼</w:t>
        </w:r>
        <w:r w:rsidRPr="00004628">
          <w:rPr>
            <w:rFonts w:hint="eastAsia"/>
            <w:lang w:val="x-none"/>
          </w:rPr>
          <w:t>108</w:t>
        </w:r>
        <w:r w:rsidRPr="00004628">
          <w:rPr>
            <w:rFonts w:hint="eastAsia"/>
            <w:lang w:val="x-none"/>
          </w:rPr>
          <w:t>張時，共費時約</w:t>
        </w:r>
        <w:r w:rsidRPr="00004628">
          <w:rPr>
            <w:rFonts w:hint="eastAsia"/>
            <w:lang w:val="x-none"/>
          </w:rPr>
          <w:t>400</w:t>
        </w:r>
        <w:r w:rsidRPr="00004628">
          <w:rPr>
            <w:rFonts w:hint="eastAsia"/>
            <w:lang w:val="x-none"/>
          </w:rPr>
          <w:t>秒，平均一個單張使用</w:t>
        </w:r>
        <w:r w:rsidRPr="00004628">
          <w:rPr>
            <w:rFonts w:hint="eastAsia"/>
            <w:lang w:val="x-none"/>
          </w:rPr>
          <w:t>3.7</w:t>
        </w:r>
        <w:r w:rsidRPr="00004628">
          <w:rPr>
            <w:rFonts w:hint="eastAsia"/>
            <w:lang w:val="x-none"/>
          </w:rPr>
          <w:t>秒。另外，本系統在遇上</w:t>
        </w:r>
        <w:r w:rsidRPr="00004628">
          <w:rPr>
            <w:rFonts w:hint="eastAsia"/>
            <w:lang w:val="x-none"/>
          </w:rPr>
          <w:t>Web Components</w:t>
        </w:r>
        <w:r w:rsidRPr="00004628">
          <w:rPr>
            <w:rFonts w:hint="eastAsia"/>
            <w:lang w:val="x-none"/>
          </w:rPr>
          <w:t>轉譯之後，</w:t>
        </w:r>
        <w:r w:rsidRPr="00004628">
          <w:rPr>
            <w:rFonts w:hint="eastAsia"/>
            <w:lang w:val="x-none"/>
          </w:rPr>
          <w:t>CDA</w:t>
        </w:r>
        <w:r w:rsidRPr="00004628">
          <w:rPr>
            <w:rFonts w:hint="eastAsia"/>
            <w:lang w:val="x-none"/>
          </w:rPr>
          <w:t>文件內的</w:t>
        </w:r>
        <w:r w:rsidRPr="00004628">
          <w:rPr>
            <w:rFonts w:hint="eastAsia"/>
            <w:lang w:val="x-none"/>
          </w:rPr>
          <w:t>HTML</w:t>
        </w:r>
        <w:r w:rsidRPr="00004628">
          <w:rPr>
            <w:rFonts w:hint="eastAsia"/>
            <w:lang w:val="x-none"/>
          </w:rPr>
          <w:t>標記功能會消失，但是在系統樣式表修改後，</w:t>
        </w:r>
        <w:r w:rsidRPr="00004628">
          <w:rPr>
            <w:rFonts w:hint="eastAsia"/>
            <w:lang w:val="x-none"/>
          </w:rPr>
          <w:t>HTML</w:t>
        </w:r>
        <w:r w:rsidRPr="00004628">
          <w:rPr>
            <w:rFonts w:hint="eastAsia"/>
            <w:lang w:val="x-none"/>
          </w:rPr>
          <w:t>標記的功能就此恢復。同時也能</w:t>
        </w:r>
      </w:ins>
      <w:ins w:id="3274" w:author="Haraguroicha Hsu" w:date="2013-07-02T11:43:00Z">
        <w:r w:rsidR="0009468F" w:rsidRPr="00004628">
          <w:rPr>
            <w:rFonts w:hint="eastAsia"/>
            <w:lang w:val="x-none"/>
          </w:rPr>
          <w:t>如</w:t>
        </w:r>
        <w:r w:rsidR="0009468F">
          <w:rPr>
            <w:lang w:val="x-none"/>
          </w:rPr>
          <w:fldChar w:fldCharType="begin"/>
        </w:r>
        <w:r w:rsidR="0009468F">
          <w:rPr>
            <w:lang w:val="x-none"/>
          </w:rPr>
          <w:instrText xml:space="preserve"> </w:instrText>
        </w:r>
        <w:r w:rsidR="0009468F">
          <w:rPr>
            <w:rFonts w:hint="eastAsia"/>
            <w:lang w:val="x-none"/>
          </w:rPr>
          <w:instrText>REF _Ref360145738 \h</w:instrText>
        </w:r>
        <w:r w:rsidR="0009468F">
          <w:rPr>
            <w:lang w:val="x-none"/>
          </w:rPr>
          <w:instrText xml:space="preserve"> </w:instrText>
        </w:r>
      </w:ins>
      <w:r w:rsidR="0009468F">
        <w:rPr>
          <w:lang w:val="x-none"/>
        </w:rPr>
      </w:r>
      <w:ins w:id="3275" w:author="Haraguroicha Hsu" w:date="2013-07-02T11:43:00Z">
        <w:r w:rsidR="0009468F">
          <w:rPr>
            <w:lang w:val="x-none"/>
          </w:rPr>
          <w:fldChar w:fldCharType="separate"/>
        </w:r>
      </w:ins>
      <w:ins w:id="3276" w:author="腹黒い茶" w:date="2013-07-08T20:37:00Z">
        <w:r w:rsidR="007D7F2F">
          <w:rPr>
            <w:rFonts w:hint="eastAsia"/>
          </w:rPr>
          <w:t>圖</w:t>
        </w:r>
        <w:r w:rsidR="007D7F2F">
          <w:rPr>
            <w:rFonts w:hint="eastAsia"/>
          </w:rPr>
          <w:t xml:space="preserve"> </w:t>
        </w:r>
        <w:r w:rsidR="007D7F2F">
          <w:rPr>
            <w:noProof/>
          </w:rPr>
          <w:t>37</w:t>
        </w:r>
      </w:ins>
      <w:ins w:id="3277" w:author="Haraguroicha Hsu" w:date="2013-07-07T20:12:00Z">
        <w:del w:id="3278" w:author="腹黒い茶" w:date="2013-07-08T20:34:00Z">
          <w:r w:rsidR="00A24B75" w:rsidDel="007D7F2F">
            <w:rPr>
              <w:rFonts w:hint="eastAsia"/>
            </w:rPr>
            <w:delText>圖</w:delText>
          </w:r>
          <w:r w:rsidR="00A24B75" w:rsidDel="007D7F2F">
            <w:rPr>
              <w:rFonts w:hint="eastAsia"/>
            </w:rPr>
            <w:delText xml:space="preserve"> </w:delText>
          </w:r>
          <w:r w:rsidR="00A24B75" w:rsidDel="007D7F2F">
            <w:rPr>
              <w:noProof/>
            </w:rPr>
            <w:delText>37</w:delText>
          </w:r>
        </w:del>
      </w:ins>
      <w:del w:id="3279" w:author="腹黒い茶" w:date="2013-07-08T20:34:00Z">
        <w:r w:rsidR="0009468F" w:rsidDel="007D7F2F">
          <w:rPr>
            <w:noProof/>
          </w:rPr>
          <w:delText>37</w:delText>
        </w:r>
      </w:del>
      <w:ins w:id="3280" w:author="Haraguroicha Hsu" w:date="2013-07-02T11:43:00Z">
        <w:r w:rsidR="0009468F">
          <w:rPr>
            <w:lang w:val="x-none"/>
          </w:rPr>
          <w:fldChar w:fldCharType="end"/>
        </w:r>
        <w:r w:rsidR="0009468F" w:rsidRPr="00004628">
          <w:rPr>
            <w:rFonts w:hint="eastAsia"/>
            <w:lang w:val="x-none"/>
          </w:rPr>
          <w:t>與</w:t>
        </w:r>
        <w:r w:rsidR="0009468F">
          <w:rPr>
            <w:lang w:val="x-none"/>
          </w:rPr>
          <w:fldChar w:fldCharType="begin"/>
        </w:r>
        <w:r w:rsidR="0009468F">
          <w:rPr>
            <w:lang w:val="x-none"/>
          </w:rPr>
          <w:instrText xml:space="preserve"> </w:instrText>
        </w:r>
        <w:r w:rsidR="0009468F">
          <w:rPr>
            <w:rFonts w:hint="eastAsia"/>
            <w:lang w:val="x-none"/>
          </w:rPr>
          <w:instrText>REF _Ref360145745 \h</w:instrText>
        </w:r>
        <w:r w:rsidR="0009468F">
          <w:rPr>
            <w:lang w:val="x-none"/>
          </w:rPr>
          <w:instrText xml:space="preserve"> </w:instrText>
        </w:r>
      </w:ins>
      <w:r w:rsidR="0009468F">
        <w:rPr>
          <w:lang w:val="x-none"/>
        </w:rPr>
      </w:r>
      <w:ins w:id="3281" w:author="Haraguroicha Hsu" w:date="2013-07-02T11:43:00Z">
        <w:r w:rsidR="0009468F">
          <w:rPr>
            <w:lang w:val="x-none"/>
          </w:rPr>
          <w:fldChar w:fldCharType="separate"/>
        </w:r>
      </w:ins>
      <w:ins w:id="3282" w:author="腹黒い茶" w:date="2013-07-08T20:37:00Z">
        <w:r w:rsidR="007D7F2F">
          <w:rPr>
            <w:rFonts w:hint="eastAsia"/>
          </w:rPr>
          <w:t>圖</w:t>
        </w:r>
        <w:r w:rsidR="007D7F2F">
          <w:rPr>
            <w:rFonts w:hint="eastAsia"/>
          </w:rPr>
          <w:t xml:space="preserve"> </w:t>
        </w:r>
        <w:r w:rsidR="007D7F2F">
          <w:rPr>
            <w:noProof/>
          </w:rPr>
          <w:t>38</w:t>
        </w:r>
      </w:ins>
      <w:ins w:id="3283" w:author="Haraguroicha Hsu" w:date="2013-07-07T20:12:00Z">
        <w:del w:id="3284" w:author="腹黒い茶" w:date="2013-07-08T20:34:00Z">
          <w:r w:rsidR="00A24B75" w:rsidDel="007D7F2F">
            <w:rPr>
              <w:rFonts w:hint="eastAsia"/>
            </w:rPr>
            <w:delText>圖</w:delText>
          </w:r>
          <w:r w:rsidR="00A24B75" w:rsidDel="007D7F2F">
            <w:rPr>
              <w:rFonts w:hint="eastAsia"/>
            </w:rPr>
            <w:delText xml:space="preserve"> </w:delText>
          </w:r>
          <w:r w:rsidR="00A24B75" w:rsidDel="007D7F2F">
            <w:rPr>
              <w:noProof/>
            </w:rPr>
            <w:delText>38</w:delText>
          </w:r>
        </w:del>
      </w:ins>
      <w:del w:id="3285" w:author="腹黒い茶" w:date="2013-07-08T20:34:00Z">
        <w:r w:rsidR="0009468F" w:rsidDel="007D7F2F">
          <w:rPr>
            <w:noProof/>
          </w:rPr>
          <w:delText>38</w:delText>
        </w:r>
      </w:del>
      <w:ins w:id="3286" w:author="Haraguroicha Hsu" w:date="2013-07-02T11:43:00Z">
        <w:r w:rsidR="0009468F">
          <w:rPr>
            <w:lang w:val="x-none"/>
          </w:rPr>
          <w:fldChar w:fldCharType="end"/>
        </w:r>
        <w:r w:rsidR="0009468F" w:rsidRPr="00004628">
          <w:rPr>
            <w:rFonts w:hint="eastAsia"/>
            <w:lang w:val="x-none"/>
          </w:rPr>
          <w:t>所示</w:t>
        </w:r>
        <w:r w:rsidR="0009468F" w:rsidRPr="0009468F">
          <w:rPr>
            <w:rFonts w:hint="eastAsia"/>
            <w:lang w:val="x-none"/>
          </w:rPr>
          <w:t>的</w:t>
        </w:r>
      </w:ins>
      <w:ins w:id="3287" w:author="Haraguroicha Hsu" w:date="2013-06-30T04:49:00Z">
        <w:r w:rsidRPr="00004628">
          <w:rPr>
            <w:rFonts w:hint="eastAsia"/>
            <w:lang w:val="x-none"/>
          </w:rPr>
          <w:t>支援讀取並且正確的依序顯示出連續照護文件</w:t>
        </w:r>
        <w:r w:rsidRPr="00004628">
          <w:rPr>
            <w:rFonts w:hint="eastAsia"/>
            <w:lang w:val="x-none"/>
          </w:rPr>
          <w:t>(CCD, Continuity of Care Document)</w:t>
        </w:r>
        <w:r w:rsidRPr="00004628">
          <w:rPr>
            <w:rFonts w:hint="eastAsia"/>
            <w:lang w:val="x-none"/>
          </w:rPr>
          <w:t>中的</w:t>
        </w:r>
        <w:r w:rsidRPr="00004628">
          <w:rPr>
            <w:rFonts w:hint="eastAsia"/>
            <w:lang w:val="x-none"/>
          </w:rPr>
          <w:t>CDA</w:t>
        </w:r>
        <w:r w:rsidRPr="00004628">
          <w:rPr>
            <w:rFonts w:hint="eastAsia"/>
            <w:lang w:val="x-none"/>
          </w:rPr>
          <w:t>文件內容與資料，以及</w:t>
        </w:r>
      </w:ins>
      <w:ins w:id="3288" w:author="Haraguroicha Hsu" w:date="2013-07-02T11:44:00Z">
        <w:r w:rsidR="00E521CA">
          <w:rPr>
            <w:rFonts w:hint="eastAsia"/>
            <w:lang w:val="x-none"/>
          </w:rPr>
          <w:t>如</w:t>
        </w:r>
        <w:r w:rsidR="00E521CA">
          <w:rPr>
            <w:lang w:val="x-none"/>
          </w:rPr>
          <w:fldChar w:fldCharType="begin"/>
        </w:r>
        <w:r w:rsidR="00E521CA">
          <w:rPr>
            <w:lang w:val="x-none"/>
          </w:rPr>
          <w:instrText xml:space="preserve"> REF </w:instrText>
        </w:r>
        <w:r w:rsidR="00E521CA">
          <w:rPr>
            <w:rFonts w:hint="eastAsia"/>
            <w:lang w:val="x-none"/>
          </w:rPr>
          <w:instrText>_Ref234176108 \h</w:instrText>
        </w:r>
        <w:r w:rsidR="00E521CA">
          <w:rPr>
            <w:lang w:val="x-none"/>
          </w:rPr>
          <w:instrText xml:space="preserve"> </w:instrText>
        </w:r>
      </w:ins>
      <w:r w:rsidR="00E521CA">
        <w:rPr>
          <w:lang w:val="x-none"/>
        </w:rPr>
      </w:r>
      <w:ins w:id="3289" w:author="Haraguroicha Hsu" w:date="2013-07-02T11:44:00Z">
        <w:r w:rsidR="00E521CA">
          <w:rPr>
            <w:lang w:val="x-none"/>
          </w:rPr>
          <w:fldChar w:fldCharType="separate"/>
        </w:r>
      </w:ins>
      <w:ins w:id="3290" w:author="腹黒い茶" w:date="2013-07-08T20:37:00Z">
        <w:r w:rsidR="007D7F2F">
          <w:rPr>
            <w:rFonts w:hint="eastAsia"/>
          </w:rPr>
          <w:t>圖</w:t>
        </w:r>
        <w:r w:rsidR="007D7F2F">
          <w:rPr>
            <w:rFonts w:hint="eastAsia"/>
          </w:rPr>
          <w:t xml:space="preserve"> </w:t>
        </w:r>
        <w:r w:rsidR="007D7F2F">
          <w:rPr>
            <w:noProof/>
          </w:rPr>
          <w:t>39</w:t>
        </w:r>
      </w:ins>
      <w:ins w:id="3291" w:author="Haraguroicha Hsu" w:date="2013-07-07T20:12:00Z">
        <w:del w:id="3292" w:author="腹黒い茶" w:date="2013-07-08T20:34:00Z">
          <w:r w:rsidR="00A24B75" w:rsidDel="007D7F2F">
            <w:rPr>
              <w:rFonts w:hint="eastAsia"/>
            </w:rPr>
            <w:delText>圖</w:delText>
          </w:r>
          <w:r w:rsidR="00A24B75" w:rsidDel="007D7F2F">
            <w:rPr>
              <w:rFonts w:hint="eastAsia"/>
            </w:rPr>
            <w:delText xml:space="preserve"> </w:delText>
          </w:r>
          <w:r w:rsidR="00A24B75" w:rsidDel="007D7F2F">
            <w:rPr>
              <w:noProof/>
            </w:rPr>
            <w:delText>39</w:delText>
          </w:r>
        </w:del>
      </w:ins>
      <w:del w:id="3293" w:author="腹黒い茶" w:date="2013-07-08T20:34:00Z">
        <w:r w:rsidR="00E521CA" w:rsidDel="007D7F2F">
          <w:rPr>
            <w:noProof/>
          </w:rPr>
          <w:delText>39</w:delText>
        </w:r>
      </w:del>
      <w:ins w:id="3294" w:author="Haraguroicha Hsu" w:date="2013-07-02T11:44:00Z">
        <w:r w:rsidR="00E521CA">
          <w:rPr>
            <w:lang w:val="x-none"/>
          </w:rPr>
          <w:fldChar w:fldCharType="end"/>
        </w:r>
        <w:r w:rsidR="00E521CA">
          <w:rPr>
            <w:rFonts w:hint="eastAsia"/>
            <w:lang w:val="x-none"/>
          </w:rPr>
          <w:t>所示</w:t>
        </w:r>
        <w:r w:rsidR="00E521CA" w:rsidRPr="00E521CA">
          <w:rPr>
            <w:rFonts w:hint="eastAsia"/>
            <w:lang w:val="x-none"/>
          </w:rPr>
          <w:t>之</w:t>
        </w:r>
      </w:ins>
      <w:ins w:id="3295" w:author="Haraguroicha Hsu" w:date="2013-06-30T04:49:00Z">
        <w:r w:rsidRPr="00004628">
          <w:rPr>
            <w:rFonts w:hint="eastAsia"/>
            <w:lang w:val="x-none"/>
          </w:rPr>
          <w:t>正在制定規格的傳染病通報單張也能夠直接正確地顯示出表單內容；因此，本系統在未來僅需要依照公告內容來設計各項單張的樣板檔即可直接對應使用各種單張樣板表單。</w:t>
        </w:r>
      </w:ins>
    </w:p>
    <w:p w14:paraId="4B634C49" w14:textId="77777777" w:rsidR="008F7535" w:rsidRDefault="008F7535" w:rsidP="008F7535">
      <w:pPr>
        <w:pStyle w:val="afc"/>
        <w:ind w:left="-1120" w:right="-1120"/>
        <w:rPr>
          <w:ins w:id="3296" w:author="Haraguroicha Hsu" w:date="2013-06-30T04:49:00Z"/>
          <w:lang w:val="x-none"/>
        </w:rPr>
      </w:pPr>
      <w:ins w:id="3297" w:author="Haraguroicha Hsu" w:date="2013-06-30T04:49:00Z">
        <w:r>
          <w:lastRenderedPageBreak/>
          <w:drawing>
            <wp:inline distT="0" distB="0" distL="0" distR="0" wp14:anchorId="07F4C86F" wp14:editId="54BA007F">
              <wp:extent cx="6843600" cy="6087600"/>
              <wp:effectExtent l="0" t="0" r="0" b="0"/>
              <wp:docPr id="39" name="圖片 39" descr="C:\Users\Haraguroicha\Dropbox\Institute\CDA2graph\documents\image\058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raguroicha\Dropbox\Institute\CDA2graph\documents\image\058Erro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43600" cy="6087600"/>
                      </a:xfrm>
                      <a:prstGeom prst="rect">
                        <a:avLst/>
                      </a:prstGeom>
                      <a:noFill/>
                      <a:ln>
                        <a:noFill/>
                      </a:ln>
                    </pic:spPr>
                  </pic:pic>
                </a:graphicData>
              </a:graphic>
            </wp:inline>
          </w:drawing>
        </w:r>
      </w:ins>
    </w:p>
    <w:p w14:paraId="3B727844" w14:textId="2AB1EF8F" w:rsidR="008F7535" w:rsidDel="00AF12D9" w:rsidRDefault="008F7535">
      <w:pPr>
        <w:pStyle w:val="af0"/>
        <w:rPr>
          <w:ins w:id="3298" w:author="Haraguroicha Hsu" w:date="2013-06-30T04:49:00Z"/>
          <w:del w:id="3299" w:author="腹黒い茶" w:date="2013-07-08T20:26:00Z"/>
        </w:rPr>
      </w:pPr>
      <w:bookmarkStart w:id="3300" w:name="_Ref360145726"/>
      <w:bookmarkStart w:id="3301" w:name="_Toc360323042"/>
      <w:bookmarkStart w:id="3302" w:name="_Toc360323484"/>
      <w:bookmarkStart w:id="3303" w:name="_Toc234187580"/>
      <w:bookmarkStart w:id="3304" w:name="_Toc361079729"/>
      <w:ins w:id="3305" w:author="Haraguroicha Hsu" w:date="2013-06-30T04:49: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7D7F2F">
        <w:rPr>
          <w:noProof/>
        </w:rPr>
        <w:t>35</w:t>
      </w:r>
      <w:ins w:id="3306" w:author="Haraguroicha Hsu" w:date="2013-06-30T04:49:00Z">
        <w:r>
          <w:fldChar w:fldCharType="end"/>
        </w:r>
        <w:bookmarkEnd w:id="3300"/>
        <w:r>
          <w:t xml:space="preserve"> </w:t>
        </w:r>
        <w:r w:rsidRPr="00340B55">
          <w:rPr>
            <w:rFonts w:hint="eastAsia"/>
          </w:rPr>
          <w:t>058_</w:t>
        </w:r>
        <w:r w:rsidRPr="00340B55">
          <w:rPr>
            <w:rFonts w:hint="eastAsia"/>
          </w:rPr>
          <w:t>心理衡鑑摘要單編碼錯誤</w:t>
        </w:r>
        <w:bookmarkEnd w:id="3301"/>
        <w:bookmarkEnd w:id="3302"/>
        <w:bookmarkEnd w:id="3303"/>
        <w:bookmarkEnd w:id="3304"/>
      </w:ins>
    </w:p>
    <w:p w14:paraId="317CAA30" w14:textId="07400DAE" w:rsidR="008F7535" w:rsidRDefault="00AF12D9">
      <w:pPr>
        <w:pStyle w:val="af0"/>
        <w:rPr>
          <w:ins w:id="3307" w:author="Haraguroicha Hsu" w:date="2013-06-30T04:49:00Z"/>
        </w:rPr>
        <w:pPrChange w:id="3308" w:author="腹黒い茶" w:date="2013-07-08T20:26:00Z">
          <w:pPr>
            <w:pStyle w:val="af1"/>
          </w:pPr>
        </w:pPrChange>
      </w:pPr>
      <w:ins w:id="3309" w:author="腹黒い茶" w:date="2013-07-08T20:26:00Z">
        <w:r>
          <w:rPr>
            <w:rFonts w:hint="eastAsia"/>
          </w:rPr>
          <w:t>，</w:t>
        </w:r>
      </w:ins>
      <w:ins w:id="3310" w:author="Haraguroicha Hsu" w:date="2013-06-30T04:49:00Z">
        <w:r w:rsidR="008F7535" w:rsidRPr="00340B55">
          <w:rPr>
            <w:rFonts w:hint="eastAsia"/>
          </w:rPr>
          <w:t>本單張內容使用</w:t>
        </w:r>
        <w:r w:rsidR="008F7535">
          <w:rPr>
            <w:rFonts w:hint="eastAsia"/>
          </w:rPr>
          <w:t>big5</w:t>
        </w:r>
        <w:r w:rsidR="008F7535" w:rsidRPr="00340B55">
          <w:rPr>
            <w:rFonts w:hint="eastAsia"/>
          </w:rPr>
          <w:t>編碼存檔，故瀏覽器使用了預設的</w:t>
        </w:r>
        <w:r w:rsidR="008F7535">
          <w:rPr>
            <w:rFonts w:hint="eastAsia"/>
          </w:rPr>
          <w:t>UTF-8</w:t>
        </w:r>
        <w:r w:rsidR="008F7535" w:rsidRPr="00340B55">
          <w:rPr>
            <w:rFonts w:hint="eastAsia"/>
          </w:rPr>
          <w:t>解碼造成顯示亂碼</w:t>
        </w:r>
      </w:ins>
    </w:p>
    <w:p w14:paraId="1699B2FB" w14:textId="77777777" w:rsidR="008F7535" w:rsidRDefault="008F7535" w:rsidP="008F7535">
      <w:pPr>
        <w:pStyle w:val="afc"/>
        <w:ind w:left="-1120" w:right="-1120"/>
        <w:rPr>
          <w:ins w:id="3311" w:author="Haraguroicha Hsu" w:date="2013-06-30T04:49:00Z"/>
          <w:lang w:val="x-none"/>
        </w:rPr>
      </w:pPr>
      <w:ins w:id="3312" w:author="Haraguroicha Hsu" w:date="2013-06-30T04:49:00Z">
        <w:r>
          <w:lastRenderedPageBreak/>
          <w:drawing>
            <wp:inline distT="0" distB="0" distL="0" distR="0" wp14:anchorId="7EB1EE7C" wp14:editId="0B170FE6">
              <wp:extent cx="6843600" cy="6087600"/>
              <wp:effectExtent l="0" t="0" r="0" b="0"/>
              <wp:docPr id="35" name="圖片 35" descr="C:\Users\Haraguroicha\Dropbox\Institute\CDA2graph\documents\image\059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aguroicha\Dropbox\Institute\CDA2graph\documents\image\059Erro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43600" cy="6087600"/>
                      </a:xfrm>
                      <a:prstGeom prst="rect">
                        <a:avLst/>
                      </a:prstGeom>
                      <a:noFill/>
                      <a:ln>
                        <a:noFill/>
                      </a:ln>
                    </pic:spPr>
                  </pic:pic>
                </a:graphicData>
              </a:graphic>
            </wp:inline>
          </w:drawing>
        </w:r>
      </w:ins>
    </w:p>
    <w:p w14:paraId="2173FBDC" w14:textId="3F597FB0" w:rsidR="008F7535" w:rsidDel="00AF12D9" w:rsidRDefault="008F7535">
      <w:pPr>
        <w:pStyle w:val="af0"/>
        <w:rPr>
          <w:ins w:id="3313" w:author="Haraguroicha Hsu" w:date="2013-06-30T04:49:00Z"/>
          <w:del w:id="3314" w:author="腹黒い茶" w:date="2013-07-08T20:26:00Z"/>
        </w:rPr>
      </w:pPr>
      <w:bookmarkStart w:id="3315" w:name="_Ref360145731"/>
      <w:bookmarkStart w:id="3316" w:name="_Toc360323043"/>
      <w:bookmarkStart w:id="3317" w:name="_Toc360323485"/>
      <w:bookmarkStart w:id="3318" w:name="_Toc234187581"/>
      <w:bookmarkStart w:id="3319" w:name="_Toc361079730"/>
      <w:ins w:id="3320" w:author="Haraguroicha Hsu" w:date="2013-06-30T04:49: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7D7F2F">
        <w:rPr>
          <w:noProof/>
        </w:rPr>
        <w:t>36</w:t>
      </w:r>
      <w:ins w:id="3321" w:author="Haraguroicha Hsu" w:date="2013-06-30T04:49:00Z">
        <w:r>
          <w:fldChar w:fldCharType="end"/>
        </w:r>
        <w:bookmarkEnd w:id="3315"/>
        <w:r>
          <w:t xml:space="preserve"> </w:t>
        </w:r>
        <w:r w:rsidRPr="00340B55">
          <w:rPr>
            <w:rFonts w:hint="eastAsia"/>
          </w:rPr>
          <w:t>059_</w:t>
        </w:r>
        <w:r w:rsidRPr="00340B55">
          <w:rPr>
            <w:rFonts w:hint="eastAsia"/>
          </w:rPr>
          <w:t>心理治療摘要單編碼錯誤</w:t>
        </w:r>
        <w:bookmarkEnd w:id="3316"/>
        <w:bookmarkEnd w:id="3317"/>
        <w:bookmarkEnd w:id="3318"/>
        <w:bookmarkEnd w:id="3319"/>
      </w:ins>
    </w:p>
    <w:p w14:paraId="7991F4FE" w14:textId="6784549B" w:rsidR="008F7535" w:rsidRDefault="00AF12D9">
      <w:pPr>
        <w:pStyle w:val="af0"/>
        <w:rPr>
          <w:ins w:id="3322" w:author="Haraguroicha Hsu" w:date="2013-06-30T04:49:00Z"/>
        </w:rPr>
        <w:pPrChange w:id="3323" w:author="腹黒い茶" w:date="2013-07-08T20:26:00Z">
          <w:pPr>
            <w:pStyle w:val="af1"/>
          </w:pPr>
        </w:pPrChange>
      </w:pPr>
      <w:ins w:id="3324" w:author="腹黒い茶" w:date="2013-07-08T20:26:00Z">
        <w:r>
          <w:rPr>
            <w:rFonts w:hint="eastAsia"/>
          </w:rPr>
          <w:t>，</w:t>
        </w:r>
      </w:ins>
      <w:ins w:id="3325" w:author="Haraguroicha Hsu" w:date="2013-06-30T04:49:00Z">
        <w:r w:rsidR="008F7535" w:rsidRPr="00340B55">
          <w:rPr>
            <w:rFonts w:hint="eastAsia"/>
          </w:rPr>
          <w:t>本單張內容使用</w:t>
        </w:r>
        <w:r w:rsidR="008F7535">
          <w:rPr>
            <w:rFonts w:hint="eastAsia"/>
          </w:rPr>
          <w:t>big5</w:t>
        </w:r>
        <w:r w:rsidR="008F7535" w:rsidRPr="00340B55">
          <w:rPr>
            <w:rFonts w:hint="eastAsia"/>
          </w:rPr>
          <w:t>編碼存檔，故瀏覽器使用了預設的</w:t>
        </w:r>
        <w:r w:rsidR="008F7535">
          <w:rPr>
            <w:rFonts w:hint="eastAsia"/>
          </w:rPr>
          <w:t>UTF-8</w:t>
        </w:r>
        <w:r w:rsidR="008F7535" w:rsidRPr="00340B55">
          <w:rPr>
            <w:rFonts w:hint="eastAsia"/>
          </w:rPr>
          <w:t>解碼造成顯示亂碼</w:t>
        </w:r>
      </w:ins>
    </w:p>
    <w:p w14:paraId="6F70BED0" w14:textId="77777777" w:rsidR="008F7535" w:rsidRDefault="008F7535" w:rsidP="008F7535">
      <w:pPr>
        <w:pStyle w:val="afc"/>
        <w:ind w:left="-1120" w:right="-1120"/>
        <w:rPr>
          <w:ins w:id="3326" w:author="Haraguroicha Hsu" w:date="2013-06-30T04:49:00Z"/>
          <w:lang w:val="x-none"/>
        </w:rPr>
      </w:pPr>
      <w:ins w:id="3327" w:author="Haraguroicha Hsu" w:date="2013-06-30T04:49:00Z">
        <w:r>
          <w:lastRenderedPageBreak/>
          <w:drawing>
            <wp:inline distT="0" distB="0" distL="0" distR="0" wp14:anchorId="0EC99FFB" wp14:editId="680B2737">
              <wp:extent cx="7304400" cy="7502400"/>
              <wp:effectExtent l="0" t="0" r="0" b="0"/>
              <wp:docPr id="30" name="圖片 30" descr="C:\Users\Haraguroicha\Dropbox\Institute\CDA2graph\documents\image\tableStyle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tableStyleBefor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304400" cy="7502400"/>
                      </a:xfrm>
                      <a:prstGeom prst="rect">
                        <a:avLst/>
                      </a:prstGeom>
                      <a:noFill/>
                      <a:ln>
                        <a:noFill/>
                      </a:ln>
                    </pic:spPr>
                  </pic:pic>
                </a:graphicData>
              </a:graphic>
            </wp:inline>
          </w:drawing>
        </w:r>
      </w:ins>
    </w:p>
    <w:p w14:paraId="53552C38" w14:textId="5AAEBE0F" w:rsidR="008F7535" w:rsidDel="00AF12D9" w:rsidRDefault="008F7535">
      <w:pPr>
        <w:pStyle w:val="af0"/>
        <w:rPr>
          <w:ins w:id="3328" w:author="Haraguroicha Hsu" w:date="2013-06-30T04:49:00Z"/>
          <w:del w:id="3329" w:author="腹黒い茶" w:date="2013-07-08T20:26:00Z"/>
        </w:rPr>
      </w:pPr>
      <w:bookmarkStart w:id="3330" w:name="_Ref360145738"/>
      <w:bookmarkStart w:id="3331" w:name="_Toc360323044"/>
      <w:bookmarkStart w:id="3332" w:name="_Toc360323486"/>
      <w:bookmarkStart w:id="3333" w:name="_Toc234187582"/>
      <w:bookmarkStart w:id="3334" w:name="_Toc361079731"/>
      <w:ins w:id="3335" w:author="Haraguroicha Hsu" w:date="2013-06-30T04:49: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7D7F2F">
        <w:rPr>
          <w:noProof/>
        </w:rPr>
        <w:t>37</w:t>
      </w:r>
      <w:ins w:id="3336" w:author="Haraguroicha Hsu" w:date="2013-06-30T04:49:00Z">
        <w:r>
          <w:fldChar w:fldCharType="end"/>
        </w:r>
        <w:bookmarkEnd w:id="3330"/>
        <w:r>
          <w:rPr>
            <w:rFonts w:hint="eastAsia"/>
          </w:rPr>
          <w:t xml:space="preserve"> </w:t>
        </w:r>
        <w:r w:rsidRPr="00004628">
          <w:rPr>
            <w:rFonts w:hint="eastAsia"/>
          </w:rPr>
          <w:t>連續照護資料文件在系統修改前的</w:t>
        </w:r>
        <w:r w:rsidRPr="00004628">
          <w:rPr>
            <w:rFonts w:hint="eastAsia"/>
          </w:rPr>
          <w:t>HTML</w:t>
        </w:r>
        <w:r w:rsidRPr="00004628">
          <w:rPr>
            <w:rFonts w:hint="eastAsia"/>
          </w:rPr>
          <w:t>標記功能失效</w:t>
        </w:r>
        <w:bookmarkEnd w:id="3331"/>
        <w:bookmarkEnd w:id="3332"/>
        <w:bookmarkEnd w:id="3333"/>
        <w:bookmarkEnd w:id="3334"/>
      </w:ins>
    </w:p>
    <w:p w14:paraId="058E4786" w14:textId="7CBE3A09" w:rsidR="008F7535" w:rsidRPr="00004628" w:rsidRDefault="00AF12D9">
      <w:pPr>
        <w:pStyle w:val="af0"/>
        <w:rPr>
          <w:ins w:id="3337" w:author="Haraguroicha Hsu" w:date="2013-06-30T04:49:00Z"/>
        </w:rPr>
        <w:pPrChange w:id="3338" w:author="腹黒い茶" w:date="2013-07-08T20:26:00Z">
          <w:pPr>
            <w:pStyle w:val="af1"/>
          </w:pPr>
        </w:pPrChange>
      </w:pPr>
      <w:ins w:id="3339" w:author="腹黒い茶" w:date="2013-07-08T20:26:00Z">
        <w:r>
          <w:rPr>
            <w:rFonts w:hint="eastAsia"/>
          </w:rPr>
          <w:t>，</w:t>
        </w:r>
      </w:ins>
      <w:ins w:id="3340" w:author="Haraguroicha Hsu" w:date="2013-06-30T04:49:00Z">
        <w:r w:rsidR="008F7535" w:rsidRPr="00004628">
          <w:rPr>
            <w:rFonts w:hint="eastAsia"/>
          </w:rPr>
          <w:t>系統顯示出</w:t>
        </w:r>
        <w:r w:rsidR="008F7535">
          <w:rPr>
            <w:rFonts w:hint="eastAsia"/>
          </w:rPr>
          <w:t>CCD</w:t>
        </w:r>
        <w:r w:rsidR="008F7535" w:rsidRPr="00004628">
          <w:rPr>
            <w:rFonts w:hint="eastAsia"/>
          </w:rPr>
          <w:t>的記錄內容，但因為</w:t>
        </w:r>
        <w:r w:rsidR="008F7535" w:rsidRPr="00004628">
          <w:rPr>
            <w:rFonts w:hint="eastAsia"/>
          </w:rPr>
          <w:t>HTML</w:t>
        </w:r>
        <w:r w:rsidR="008F7535" w:rsidRPr="00004628">
          <w:rPr>
            <w:rFonts w:hint="eastAsia"/>
          </w:rPr>
          <w:t>標記功能失效，所有的表格皆無法正常顯示</w:t>
        </w:r>
      </w:ins>
    </w:p>
    <w:p w14:paraId="3E5A97BA" w14:textId="77777777" w:rsidR="008F7535" w:rsidRDefault="008F7535" w:rsidP="008F7535">
      <w:pPr>
        <w:pStyle w:val="afc"/>
        <w:ind w:left="-1120" w:right="-1120"/>
        <w:rPr>
          <w:ins w:id="3341" w:author="Haraguroicha Hsu" w:date="2013-06-30T04:49:00Z"/>
          <w:lang w:val="x-none"/>
        </w:rPr>
      </w:pPr>
      <w:ins w:id="3342" w:author="Haraguroicha Hsu" w:date="2013-06-30T04:49:00Z">
        <w:r>
          <w:lastRenderedPageBreak/>
          <w:drawing>
            <wp:inline distT="0" distB="0" distL="0" distR="0" wp14:anchorId="0EEC4A51" wp14:editId="19EBB708">
              <wp:extent cx="7300800" cy="7495200"/>
              <wp:effectExtent l="0" t="0" r="0" b="0"/>
              <wp:docPr id="34" name="圖片 34" descr="C:\Users\Haraguroicha\Dropbox\Institute\CDA2graph\documents\image\tableStyle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aguroicha\Dropbox\Institute\CDA2graph\documents\image\tableStyleAfte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300800" cy="7495200"/>
                      </a:xfrm>
                      <a:prstGeom prst="rect">
                        <a:avLst/>
                      </a:prstGeom>
                      <a:noFill/>
                      <a:ln>
                        <a:noFill/>
                      </a:ln>
                    </pic:spPr>
                  </pic:pic>
                </a:graphicData>
              </a:graphic>
            </wp:inline>
          </w:drawing>
        </w:r>
      </w:ins>
    </w:p>
    <w:p w14:paraId="347B8F51" w14:textId="28C55D63" w:rsidR="008F7535" w:rsidDel="00AF12D9" w:rsidRDefault="008F7535">
      <w:pPr>
        <w:pStyle w:val="af0"/>
        <w:rPr>
          <w:ins w:id="3343" w:author="Haraguroicha Hsu" w:date="2013-06-30T04:49:00Z"/>
          <w:del w:id="3344" w:author="腹黒い茶" w:date="2013-07-08T20:26:00Z"/>
        </w:rPr>
      </w:pPr>
      <w:bookmarkStart w:id="3345" w:name="_Ref360145745"/>
      <w:bookmarkStart w:id="3346" w:name="_Toc360323045"/>
      <w:bookmarkStart w:id="3347" w:name="_Toc360323487"/>
      <w:bookmarkStart w:id="3348" w:name="_Toc234187583"/>
      <w:bookmarkStart w:id="3349" w:name="_Toc361079732"/>
      <w:ins w:id="3350" w:author="Haraguroicha Hsu" w:date="2013-06-30T04:49: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7D7F2F">
        <w:rPr>
          <w:noProof/>
        </w:rPr>
        <w:t>38</w:t>
      </w:r>
      <w:ins w:id="3351" w:author="Haraguroicha Hsu" w:date="2013-06-30T04:49:00Z">
        <w:r>
          <w:fldChar w:fldCharType="end"/>
        </w:r>
        <w:bookmarkEnd w:id="3345"/>
        <w:r>
          <w:t xml:space="preserve"> </w:t>
        </w:r>
        <w:r w:rsidRPr="00004628">
          <w:rPr>
            <w:rFonts w:hint="eastAsia"/>
          </w:rPr>
          <w:t>連續照護資料文件在系統修改後的</w:t>
        </w:r>
        <w:r w:rsidRPr="00004628">
          <w:rPr>
            <w:rFonts w:hint="eastAsia"/>
          </w:rPr>
          <w:t>HTML</w:t>
        </w:r>
        <w:r w:rsidRPr="00004628">
          <w:rPr>
            <w:rFonts w:hint="eastAsia"/>
          </w:rPr>
          <w:t>標記功能恢復</w:t>
        </w:r>
        <w:bookmarkEnd w:id="3346"/>
        <w:bookmarkEnd w:id="3347"/>
        <w:bookmarkEnd w:id="3348"/>
        <w:bookmarkEnd w:id="3349"/>
      </w:ins>
    </w:p>
    <w:p w14:paraId="0335DA9D" w14:textId="369C6B05" w:rsidR="008F7535" w:rsidRPr="00E120B6" w:rsidRDefault="00AF12D9">
      <w:pPr>
        <w:pStyle w:val="af0"/>
        <w:rPr>
          <w:ins w:id="3352" w:author="Haraguroicha Hsu" w:date="2013-06-30T04:49:00Z"/>
        </w:rPr>
        <w:pPrChange w:id="3353" w:author="腹黒い茶" w:date="2013-07-08T20:26:00Z">
          <w:pPr>
            <w:pStyle w:val="af1"/>
          </w:pPr>
        </w:pPrChange>
      </w:pPr>
      <w:ins w:id="3354" w:author="腹黒い茶" w:date="2013-07-08T20:26:00Z">
        <w:r>
          <w:rPr>
            <w:rFonts w:hint="eastAsia"/>
          </w:rPr>
          <w:t>，</w:t>
        </w:r>
      </w:ins>
      <w:ins w:id="3355" w:author="Haraguroicha Hsu" w:date="2013-06-30T04:49:00Z">
        <w:r w:rsidR="008F7535" w:rsidRPr="00004628">
          <w:rPr>
            <w:rFonts w:hint="eastAsia"/>
          </w:rPr>
          <w:t>系統顯示出</w:t>
        </w:r>
        <w:r w:rsidR="008F7535">
          <w:rPr>
            <w:rFonts w:hint="eastAsia"/>
          </w:rPr>
          <w:t>CCD</w:t>
        </w:r>
        <w:r w:rsidR="008F7535" w:rsidRPr="00004628">
          <w:rPr>
            <w:rFonts w:hint="eastAsia"/>
          </w:rPr>
          <w:t>的記錄內容，並且可以使用本系統修改後的內建預設樣板檔就可以依序顯示出正確的連續照護內容</w:t>
        </w:r>
      </w:ins>
    </w:p>
    <w:p w14:paraId="441077C0" w14:textId="77777777" w:rsidR="008F7535" w:rsidRDefault="008F7535" w:rsidP="008F7535">
      <w:pPr>
        <w:pStyle w:val="afc"/>
        <w:ind w:left="-1120" w:right="-1120"/>
        <w:rPr>
          <w:ins w:id="3356" w:author="Haraguroicha Hsu" w:date="2013-06-30T04:49:00Z"/>
        </w:rPr>
      </w:pPr>
      <w:ins w:id="3357" w:author="Haraguroicha Hsu" w:date="2013-06-30T04:49:00Z">
        <w:r>
          <w:lastRenderedPageBreak/>
          <w:drawing>
            <wp:inline distT="0" distB="0" distL="0" distR="0" wp14:anchorId="02D96AD4" wp14:editId="69E3EDFA">
              <wp:extent cx="7256540" cy="7491600"/>
              <wp:effectExtent l="0" t="0" r="0" b="0"/>
              <wp:docPr id="40" name="圖片 40" descr="Macintosh HD:Users:chaochan:Dropbox:Institute:CDA2graph:documents:image:View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ViewResult.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256540" cy="7491600"/>
                      </a:xfrm>
                      <a:prstGeom prst="rect">
                        <a:avLst/>
                      </a:prstGeom>
                      <a:noFill/>
                      <a:ln>
                        <a:noFill/>
                      </a:ln>
                    </pic:spPr>
                  </pic:pic>
                </a:graphicData>
              </a:graphic>
            </wp:inline>
          </w:drawing>
        </w:r>
      </w:ins>
    </w:p>
    <w:p w14:paraId="46CEDBDD" w14:textId="29C2604E" w:rsidR="008F7535" w:rsidRPr="00D02680" w:rsidDel="00AF12D9" w:rsidRDefault="008F7535">
      <w:pPr>
        <w:pStyle w:val="af0"/>
        <w:rPr>
          <w:ins w:id="3358" w:author="Haraguroicha Hsu" w:date="2013-06-30T04:49:00Z"/>
          <w:del w:id="3359" w:author="腹黒い茶" w:date="2013-07-08T20:26:00Z"/>
        </w:rPr>
      </w:pPr>
      <w:bookmarkStart w:id="3360" w:name="_Ref234176108"/>
      <w:bookmarkStart w:id="3361" w:name="_Toc360323046"/>
      <w:bookmarkStart w:id="3362" w:name="_Toc360323488"/>
      <w:bookmarkStart w:id="3363" w:name="_Toc234187584"/>
      <w:bookmarkStart w:id="3364" w:name="_Toc361079733"/>
      <w:ins w:id="3365" w:author="Haraguroicha Hsu" w:date="2013-06-30T04:49:00Z">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ins>
      <w:r w:rsidR="007D7F2F">
        <w:rPr>
          <w:noProof/>
        </w:rPr>
        <w:t>39</w:t>
      </w:r>
      <w:ins w:id="3366" w:author="Haraguroicha Hsu" w:date="2013-06-30T04:49:00Z">
        <w:r>
          <w:fldChar w:fldCharType="end"/>
        </w:r>
        <w:bookmarkEnd w:id="3360"/>
        <w:r>
          <w:rPr>
            <w:rFonts w:hint="eastAsia"/>
          </w:rPr>
          <w:t xml:space="preserve"> </w:t>
        </w:r>
        <w:r>
          <w:rPr>
            <w:rFonts w:hint="eastAsia"/>
          </w:rPr>
          <w:t>傳染病通報單張畫面</w:t>
        </w:r>
        <w:bookmarkEnd w:id="3361"/>
        <w:bookmarkEnd w:id="3362"/>
        <w:bookmarkEnd w:id="3363"/>
        <w:bookmarkEnd w:id="3364"/>
      </w:ins>
    </w:p>
    <w:p w14:paraId="08D59956" w14:textId="20F560BC" w:rsidR="008F7535" w:rsidRPr="00D02680" w:rsidRDefault="00AF12D9">
      <w:pPr>
        <w:pStyle w:val="af0"/>
        <w:rPr>
          <w:ins w:id="3367" w:author="Haraguroicha Hsu" w:date="2013-06-30T04:49:00Z"/>
        </w:rPr>
        <w:pPrChange w:id="3368" w:author="腹黒い茶" w:date="2013-07-08T20:26:00Z">
          <w:pPr>
            <w:pStyle w:val="af1"/>
          </w:pPr>
        </w:pPrChange>
      </w:pPr>
      <w:ins w:id="3369" w:author="腹黒い茶" w:date="2013-07-08T20:26:00Z">
        <w:r>
          <w:rPr>
            <w:rFonts w:hint="eastAsia"/>
          </w:rPr>
          <w:t>，</w:t>
        </w:r>
      </w:ins>
      <w:ins w:id="3370" w:author="Haraguroicha Hsu" w:date="2013-06-30T04:49:00Z">
        <w:r w:rsidR="008F7535">
          <w:rPr>
            <w:rFonts w:hint="eastAsia"/>
          </w:rPr>
          <w:t>系統依照制定中的傳染病通報單張以及傳染病個案報告單設計專用表單給新制定的單張使用</w:t>
        </w:r>
      </w:ins>
    </w:p>
    <w:p w14:paraId="056828E0" w14:textId="77777777" w:rsidR="008F7535" w:rsidRDefault="008F7535" w:rsidP="008F7535">
      <w:pPr>
        <w:widowControl/>
        <w:ind w:firstLineChars="0" w:firstLine="0"/>
        <w:jc w:val="left"/>
        <w:rPr>
          <w:ins w:id="3371" w:author="Haraguroicha Hsu" w:date="2013-06-30T04:49:00Z"/>
          <w:rFonts w:asciiTheme="majorHAnsi" w:eastAsiaTheme="majorEastAsia" w:hAnsiTheme="majorHAnsi"/>
          <w:b/>
          <w:bCs/>
          <w:kern w:val="52"/>
          <w:sz w:val="32"/>
          <w:szCs w:val="48"/>
          <w:lang w:val="x-none"/>
        </w:rPr>
      </w:pPr>
      <w:ins w:id="3372" w:author="Haraguroicha Hsu" w:date="2013-06-30T04:49:00Z">
        <w:r>
          <w:br w:type="page"/>
        </w:r>
      </w:ins>
    </w:p>
    <w:p w14:paraId="5642AABA" w14:textId="4BEBD7AC" w:rsidR="007E26D5" w:rsidDel="008F7535" w:rsidRDefault="007E26D5">
      <w:pPr>
        <w:widowControl/>
        <w:ind w:firstLineChars="0" w:firstLine="0"/>
        <w:jc w:val="left"/>
        <w:rPr>
          <w:del w:id="3373" w:author="Haraguroicha Hsu" w:date="2013-06-30T04:49:00Z"/>
          <w:rFonts w:asciiTheme="majorHAnsi" w:eastAsiaTheme="majorEastAsia" w:hAnsiTheme="majorHAnsi"/>
          <w:sz w:val="24"/>
        </w:rPr>
      </w:pPr>
      <w:del w:id="3374" w:author="Haraguroicha Hsu" w:date="2013-06-30T04:49:00Z">
        <w:r w:rsidDel="008F7535">
          <w:lastRenderedPageBreak/>
          <w:br w:type="page"/>
        </w:r>
      </w:del>
    </w:p>
    <w:p w14:paraId="1E114847" w14:textId="77777777" w:rsidR="00EC1E55" w:rsidRPr="00DF21BB" w:rsidRDefault="00EC1E55" w:rsidP="003A0BF2">
      <w:pPr>
        <w:pStyle w:val="2"/>
      </w:pPr>
      <w:bookmarkStart w:id="3375" w:name="_Toc357866758"/>
      <w:bookmarkStart w:id="3376" w:name="_Toc361079428"/>
      <w:r w:rsidRPr="00DF21BB">
        <w:rPr>
          <w:rFonts w:hint="eastAsia"/>
        </w:rPr>
        <w:t>研究限制</w:t>
      </w:r>
      <w:bookmarkEnd w:id="3375"/>
      <w:bookmarkEnd w:id="3376"/>
    </w:p>
    <w:p w14:paraId="0B2433A8" w14:textId="082BFDBF" w:rsidR="00EC1E55" w:rsidRPr="00DF21BB" w:rsidRDefault="00EC1E55" w:rsidP="004E4C6B">
      <w:pPr>
        <w:ind w:firstLine="560"/>
      </w:pPr>
      <w:r w:rsidRPr="00DF21BB">
        <w:rPr>
          <w:rFonts w:hint="eastAsia"/>
        </w:rPr>
        <w:t>本研究的範圍，將會限制在系統的可行性研究上，會以主流的網頁應用程式設計的方式導入到電子病歷交換</w:t>
      </w:r>
      <w:ins w:id="3377" w:author="Haraguroicha Hsu" w:date="2013-06-30T04:50:00Z">
        <w:r w:rsidR="008F7535">
          <w:rPr>
            <w:rFonts w:hint="eastAsia"/>
          </w:rPr>
          <w:t>應用</w:t>
        </w:r>
      </w:ins>
      <w:r w:rsidRPr="00DF21BB">
        <w:rPr>
          <w:rFonts w:hint="eastAsia"/>
        </w:rPr>
        <w:t>的層面，</w:t>
      </w:r>
      <w:ins w:id="3378" w:author="Haraguroicha Hsu" w:date="2013-06-30T04:51:00Z">
        <w:r w:rsidR="008F7535">
          <w:rPr>
            <w:rFonts w:hint="eastAsia"/>
          </w:rPr>
          <w:t>並且</w:t>
        </w:r>
      </w:ins>
      <w:r w:rsidRPr="00DF21BB">
        <w:rPr>
          <w:rFonts w:hint="eastAsia"/>
        </w:rPr>
        <w:t>觀察能否應用於醫療領域；但下列各項將不列入本研究範圍：</w:t>
      </w:r>
    </w:p>
    <w:p w14:paraId="43A8E9C2" w14:textId="458F3DD9" w:rsidR="00884BFF" w:rsidRPr="00DF21BB" w:rsidDel="008F7535" w:rsidRDefault="00884BFF" w:rsidP="00DB7C26">
      <w:pPr>
        <w:pStyle w:val="ae"/>
        <w:numPr>
          <w:ilvl w:val="0"/>
          <w:numId w:val="16"/>
        </w:numPr>
        <w:ind w:leftChars="0" w:firstLineChars="0"/>
        <w:rPr>
          <w:del w:id="3379" w:author="Haraguroicha Hsu" w:date="2013-06-30T04:51:00Z"/>
        </w:rPr>
      </w:pPr>
      <w:del w:id="3380" w:author="Haraguroicha Hsu" w:date="2013-06-30T04:51:00Z">
        <w:r w:rsidRPr="00DF21BB" w:rsidDel="008F7535">
          <w:rPr>
            <w:rFonts w:hint="eastAsia"/>
          </w:rPr>
          <w:delText>電子病歷呈現用的樣板檔編輯器</w:delText>
        </w:r>
      </w:del>
    </w:p>
    <w:p w14:paraId="421C82A1" w14:textId="77777777" w:rsidR="00884BFF" w:rsidRPr="00DF21BB" w:rsidRDefault="00884BFF" w:rsidP="00DB7C26">
      <w:pPr>
        <w:pStyle w:val="ae"/>
        <w:numPr>
          <w:ilvl w:val="0"/>
          <w:numId w:val="16"/>
        </w:numPr>
        <w:ind w:leftChars="0" w:firstLineChars="0"/>
      </w:pPr>
      <w:r w:rsidRPr="00DF21BB">
        <w:rPr>
          <w:rFonts w:hint="eastAsia"/>
        </w:rPr>
        <w:t>樣板擋存回電子病歷中增加可攜性之研究</w:t>
      </w:r>
    </w:p>
    <w:p w14:paraId="5ACC3B72" w14:textId="45D238E9" w:rsidR="00884BFF" w:rsidRPr="00DF21BB" w:rsidRDefault="00884BFF" w:rsidP="00DB7C26">
      <w:pPr>
        <w:pStyle w:val="ae"/>
        <w:numPr>
          <w:ilvl w:val="0"/>
          <w:numId w:val="16"/>
        </w:numPr>
        <w:ind w:leftChars="0" w:firstLineChars="0"/>
      </w:pPr>
      <w:r w:rsidRPr="00DF21BB">
        <w:rPr>
          <w:rFonts w:hint="eastAsia"/>
        </w:rPr>
        <w:t>電子病歷的</w:t>
      </w:r>
      <w:r w:rsidR="009E69AC">
        <w:rPr>
          <w:rFonts w:hint="eastAsia"/>
        </w:rPr>
        <w:t>製作</w:t>
      </w:r>
      <w:r w:rsidRPr="00DF21BB">
        <w:rPr>
          <w:rFonts w:hint="eastAsia"/>
        </w:rPr>
        <w:t>與交換</w:t>
      </w:r>
    </w:p>
    <w:p w14:paraId="68115FE6" w14:textId="77777777" w:rsidR="00884BFF" w:rsidRPr="00DF21BB" w:rsidRDefault="00884BFF" w:rsidP="00DB7C26">
      <w:pPr>
        <w:pStyle w:val="ae"/>
        <w:numPr>
          <w:ilvl w:val="0"/>
          <w:numId w:val="16"/>
        </w:numPr>
        <w:ind w:leftChars="0" w:firstLineChars="0"/>
      </w:pPr>
      <w:r w:rsidRPr="00DF21BB">
        <w:rPr>
          <w:rFonts w:hint="eastAsia"/>
        </w:rPr>
        <w:t>電子病歷的格式與數位簽章之驗證及檢查</w:t>
      </w:r>
    </w:p>
    <w:p w14:paraId="7D98F270" w14:textId="77777777" w:rsidR="00884BFF" w:rsidRPr="00DF21BB" w:rsidRDefault="00884BFF" w:rsidP="00DB7C26">
      <w:pPr>
        <w:pStyle w:val="ae"/>
        <w:numPr>
          <w:ilvl w:val="0"/>
          <w:numId w:val="16"/>
        </w:numPr>
        <w:ind w:leftChars="0" w:firstLineChars="0"/>
      </w:pPr>
      <w:r w:rsidRPr="00DF21BB">
        <w:rPr>
          <w:rFonts w:hint="eastAsia"/>
        </w:rPr>
        <w:t>資料安全與防止漏洞隱碼之研究</w:t>
      </w:r>
    </w:p>
    <w:p w14:paraId="6F99A480" w14:textId="6A012DE9" w:rsidR="00884BFF" w:rsidRPr="00DF21BB" w:rsidRDefault="009E69AC" w:rsidP="00DB7C26">
      <w:pPr>
        <w:pStyle w:val="ae"/>
        <w:numPr>
          <w:ilvl w:val="0"/>
          <w:numId w:val="16"/>
        </w:numPr>
        <w:ind w:leftChars="0" w:firstLineChars="0"/>
      </w:pPr>
      <w:r>
        <w:rPr>
          <w:rFonts w:hint="eastAsia"/>
        </w:rPr>
        <w:t>雲端平台相關建置</w:t>
      </w:r>
      <w:r w:rsidR="00884BFF" w:rsidRPr="00DF21BB">
        <w:rPr>
          <w:rFonts w:hint="eastAsia"/>
        </w:rPr>
        <w:t>之研究</w:t>
      </w:r>
    </w:p>
    <w:p w14:paraId="10DA678D" w14:textId="191D1E4B" w:rsidR="00884BFF" w:rsidRPr="00DF21BB" w:rsidRDefault="00884BFF" w:rsidP="00A8487E">
      <w:pPr>
        <w:pStyle w:val="ae"/>
        <w:numPr>
          <w:ilvl w:val="0"/>
          <w:numId w:val="16"/>
        </w:numPr>
        <w:ind w:leftChars="0" w:firstLineChars="0"/>
      </w:pPr>
      <w:r w:rsidRPr="00DF21BB">
        <w:rPr>
          <w:rFonts w:hint="eastAsia"/>
        </w:rPr>
        <w:t>國內其他非正式交換用的電子病歷規範之研究</w:t>
      </w:r>
    </w:p>
    <w:p w14:paraId="23212752" w14:textId="77777777" w:rsidR="00B17605" w:rsidRPr="00DF21BB" w:rsidRDefault="00B17605" w:rsidP="00A8487E">
      <w:pPr>
        <w:pStyle w:val="ae"/>
        <w:numPr>
          <w:ilvl w:val="0"/>
          <w:numId w:val="16"/>
        </w:numPr>
        <w:ind w:leftChars="0" w:firstLineChars="0"/>
        <w:sectPr w:rsidR="00B17605" w:rsidRPr="00DF21BB" w:rsidSect="00DC4F25">
          <w:pgSz w:w="11906" w:h="16838"/>
          <w:pgMar w:top="1134" w:right="1134" w:bottom="1134" w:left="1134" w:header="851" w:footer="992" w:gutter="0"/>
          <w:cols w:space="425"/>
          <w:docGrid w:type="lines" w:linePitch="360"/>
        </w:sectPr>
      </w:pPr>
    </w:p>
    <w:p w14:paraId="31ACDCA6" w14:textId="1532119B" w:rsidR="0093688A" w:rsidRPr="00DF21BB" w:rsidRDefault="0093688A" w:rsidP="003A0BF2">
      <w:pPr>
        <w:pStyle w:val="1"/>
      </w:pPr>
      <w:bookmarkStart w:id="3381" w:name="_Toc352873113"/>
      <w:bookmarkStart w:id="3382" w:name="_Toc357866759"/>
      <w:bookmarkStart w:id="3383" w:name="_Toc361079429"/>
      <w:r w:rsidRPr="00DF21BB">
        <w:lastRenderedPageBreak/>
        <w:t>結論與建議</w:t>
      </w:r>
      <w:bookmarkEnd w:id="3381"/>
      <w:bookmarkEnd w:id="3382"/>
      <w:bookmarkEnd w:id="3383"/>
    </w:p>
    <w:p w14:paraId="630380A4" w14:textId="5786D475" w:rsidR="0093688A" w:rsidRPr="00DF21BB" w:rsidRDefault="002E47DA" w:rsidP="003A0BF2">
      <w:pPr>
        <w:pStyle w:val="2"/>
      </w:pPr>
      <w:bookmarkStart w:id="3384" w:name="_Toc357866760"/>
      <w:bookmarkStart w:id="3385" w:name="_Toc361079430"/>
      <w:r w:rsidRPr="00DF21BB">
        <w:rPr>
          <w:rFonts w:hint="eastAsia"/>
        </w:rPr>
        <w:t>結論</w:t>
      </w:r>
      <w:bookmarkEnd w:id="3384"/>
      <w:bookmarkEnd w:id="3385"/>
    </w:p>
    <w:p w14:paraId="55E55D06" w14:textId="6D527A68" w:rsidR="001F75F1" w:rsidRDefault="001F75F1" w:rsidP="001F75F1">
      <w:pPr>
        <w:ind w:firstLine="560"/>
      </w:pPr>
      <w:r>
        <w:rPr>
          <w:rFonts w:hint="eastAsia"/>
        </w:rPr>
        <w:t>本系統目前已經可以呈現行政院衛生署所公告的四類交換標準單張</w:t>
      </w:r>
      <w:ins w:id="3386" w:author="Haraguroicha Hsu" w:date="2013-06-30T04:51:00Z">
        <w:r w:rsidR="00E32BCC" w:rsidRPr="00DD2C85">
          <w:rPr>
            <w:rFonts w:hint="eastAsia"/>
          </w:rPr>
          <w:t>與其餘的數百餘張電子病歷範本</w:t>
        </w:r>
      </w:ins>
      <w:r>
        <w:rPr>
          <w:rFonts w:hint="eastAsia"/>
        </w:rPr>
        <w:t>，以及</w:t>
      </w:r>
      <w:ins w:id="3387" w:author="Haraguroicha Hsu" w:date="2013-06-30T04:51:00Z">
        <w:r w:rsidR="00E32BCC" w:rsidRPr="00DD2C85">
          <w:rPr>
            <w:rFonts w:hint="eastAsia"/>
          </w:rPr>
          <w:t>正在制定規範的</w:t>
        </w:r>
      </w:ins>
      <w:r>
        <w:rPr>
          <w:rFonts w:hint="eastAsia"/>
        </w:rPr>
        <w:t>疾病通報單張。同時，本系統的操作方式，讓使用者僅需要將</w:t>
      </w:r>
      <w:r w:rsidR="00E37CC8">
        <w:rPr>
          <w:rFonts w:hint="eastAsia"/>
        </w:rPr>
        <w:t>電子病歷的</w:t>
      </w:r>
      <w:r>
        <w:rPr>
          <w:rFonts w:hint="eastAsia"/>
        </w:rPr>
        <w:t>檔案</w:t>
      </w:r>
      <w:r w:rsidR="00E37CC8">
        <w:rPr>
          <w:rFonts w:hint="eastAsia"/>
        </w:rPr>
        <w:t>經由滑鼠拖曳</w:t>
      </w:r>
      <w:r>
        <w:rPr>
          <w:rFonts w:hint="eastAsia"/>
        </w:rPr>
        <w:t>拉入瀏覽器的畫面中，即可開始解析</w:t>
      </w:r>
      <w:r w:rsidR="00E37CC8">
        <w:rPr>
          <w:rFonts w:hint="eastAsia"/>
        </w:rPr>
        <w:t>文件資訊，以及呈現畫面與表單結果</w:t>
      </w:r>
      <w:r>
        <w:rPr>
          <w:rFonts w:hint="eastAsia"/>
        </w:rPr>
        <w:t>，並且可以匯出成</w:t>
      </w:r>
      <w:r w:rsidR="00E37CC8">
        <w:rPr>
          <w:rFonts w:hint="eastAsia"/>
        </w:rPr>
        <w:t>樣板檔所設計的其他格式化之</w:t>
      </w:r>
      <w:r>
        <w:rPr>
          <w:rFonts w:hint="eastAsia"/>
        </w:rPr>
        <w:t>XML</w:t>
      </w:r>
      <w:r>
        <w:rPr>
          <w:rFonts w:hint="eastAsia"/>
        </w:rPr>
        <w:t>文件。本研究為了要能夠</w:t>
      </w:r>
      <w:r w:rsidR="00E37CC8">
        <w:rPr>
          <w:rFonts w:hint="eastAsia"/>
        </w:rPr>
        <w:t>讓系統</w:t>
      </w:r>
      <w:r>
        <w:rPr>
          <w:rFonts w:hint="eastAsia"/>
        </w:rPr>
        <w:t>達到</w:t>
      </w:r>
      <w:r w:rsidR="00E37CC8">
        <w:rPr>
          <w:rFonts w:hint="eastAsia"/>
        </w:rPr>
        <w:t>ITSM</w:t>
      </w:r>
      <w:r w:rsidR="00E37CC8">
        <w:rPr>
          <w:rFonts w:hint="eastAsia"/>
        </w:rPr>
        <w:t>中的</w:t>
      </w:r>
      <w:r>
        <w:rPr>
          <w:rFonts w:hint="eastAsia"/>
        </w:rPr>
        <w:t>永續經營之目的，</w:t>
      </w:r>
      <w:r w:rsidR="00E37CC8">
        <w:rPr>
          <w:rFonts w:hint="eastAsia"/>
        </w:rPr>
        <w:t>系統中提供使用者</w:t>
      </w:r>
      <w:r>
        <w:rPr>
          <w:rFonts w:hint="eastAsia"/>
        </w:rPr>
        <w:t>隨時可以</w:t>
      </w:r>
      <w:r w:rsidR="00E37CC8">
        <w:rPr>
          <w:rFonts w:hint="eastAsia"/>
        </w:rPr>
        <w:t>執行</w:t>
      </w:r>
      <w:r>
        <w:rPr>
          <w:rFonts w:hint="eastAsia"/>
        </w:rPr>
        <w:t>資料維護的作業</w:t>
      </w:r>
      <w:r w:rsidR="00E37CC8">
        <w:rPr>
          <w:rFonts w:hint="eastAsia"/>
        </w:rPr>
        <w:t>(</w:t>
      </w:r>
      <w:r w:rsidR="00E37CC8">
        <w:rPr>
          <w:rFonts w:hint="eastAsia"/>
        </w:rPr>
        <w:t>包含新增、修改</w:t>
      </w:r>
      <w:r w:rsidR="00E37CC8">
        <w:rPr>
          <w:rFonts w:hint="eastAsia"/>
        </w:rPr>
        <w:t>)</w:t>
      </w:r>
      <w:r>
        <w:rPr>
          <w:rFonts w:hint="eastAsia"/>
        </w:rPr>
        <w:t>，並且利用雲端</w:t>
      </w:r>
      <w:r w:rsidR="00E37CC8">
        <w:rPr>
          <w:rFonts w:hint="eastAsia"/>
        </w:rPr>
        <w:t>運算</w:t>
      </w:r>
      <w:r>
        <w:rPr>
          <w:rFonts w:hint="eastAsia"/>
        </w:rPr>
        <w:t>平台的服務能力，提供</w:t>
      </w:r>
      <w:r w:rsidR="00E37CC8">
        <w:rPr>
          <w:rFonts w:hint="eastAsia"/>
        </w:rPr>
        <w:t>使用者</w:t>
      </w:r>
      <w:r>
        <w:rPr>
          <w:rFonts w:hint="eastAsia"/>
        </w:rPr>
        <w:t>不間斷的服務。</w:t>
      </w:r>
    </w:p>
    <w:p w14:paraId="5AF6E7B7" w14:textId="3368DCFE" w:rsidR="001456C7" w:rsidDel="004B7FC6" w:rsidRDefault="00E13616" w:rsidP="001456C7">
      <w:pPr>
        <w:ind w:firstLine="560"/>
        <w:rPr>
          <w:del w:id="3388" w:author="Haraguroicha Hsu" w:date="2013-06-30T04:52:00Z"/>
        </w:rPr>
      </w:pPr>
      <w:r>
        <w:rPr>
          <w:rFonts w:hint="eastAsia"/>
        </w:rPr>
        <w:t>目前系統能夠直接</w:t>
      </w:r>
      <w:r w:rsidR="001F75F1">
        <w:rPr>
          <w:rFonts w:hint="eastAsia"/>
        </w:rPr>
        <w:t>將</w:t>
      </w:r>
      <w:r w:rsidR="00E37CC8">
        <w:rPr>
          <w:rFonts w:hint="eastAsia"/>
        </w:rPr>
        <w:t>電子</w:t>
      </w:r>
      <w:r w:rsidR="001F75F1">
        <w:rPr>
          <w:rFonts w:hint="eastAsia"/>
        </w:rPr>
        <w:t>病歷</w:t>
      </w:r>
      <w:r w:rsidR="00E37CC8">
        <w:rPr>
          <w:rFonts w:hint="eastAsia"/>
        </w:rPr>
        <w:t>中的</w:t>
      </w:r>
      <w:r w:rsidR="001F75F1">
        <w:rPr>
          <w:rFonts w:hint="eastAsia"/>
        </w:rPr>
        <w:t>資料取出，並</w:t>
      </w:r>
      <w:r w:rsidR="00E37CC8">
        <w:rPr>
          <w:rFonts w:hint="eastAsia"/>
        </w:rPr>
        <w:t>能夠做到即時的資料</w:t>
      </w:r>
      <w:r w:rsidR="002D4A62">
        <w:rPr>
          <w:rFonts w:hint="eastAsia"/>
        </w:rPr>
        <w:t>對應</w:t>
      </w:r>
      <w:r w:rsidR="00E37CC8">
        <w:rPr>
          <w:rFonts w:hint="eastAsia"/>
        </w:rPr>
        <w:t>，自動找出</w:t>
      </w:r>
      <w:r w:rsidR="001F75F1">
        <w:rPr>
          <w:rFonts w:hint="eastAsia"/>
        </w:rPr>
        <w:t>適當的單張</w:t>
      </w:r>
      <w:r w:rsidR="00E37CC8">
        <w:rPr>
          <w:rFonts w:hint="eastAsia"/>
        </w:rPr>
        <w:t>樣板檔範本，開始</w:t>
      </w:r>
      <w:r w:rsidR="002D4A62">
        <w:rPr>
          <w:rFonts w:hint="eastAsia"/>
        </w:rPr>
        <w:t>進行</w:t>
      </w:r>
      <w:r w:rsidR="00E37CC8">
        <w:rPr>
          <w:rFonts w:hint="eastAsia"/>
        </w:rPr>
        <w:t>的資料解析與</w:t>
      </w:r>
      <w:r w:rsidR="002D4A62">
        <w:rPr>
          <w:rFonts w:hint="eastAsia"/>
        </w:rPr>
        <w:t>處理</w:t>
      </w:r>
      <w:r w:rsidR="001F75F1">
        <w:rPr>
          <w:rFonts w:hint="eastAsia"/>
        </w:rPr>
        <w:t>，隨之</w:t>
      </w:r>
      <w:r w:rsidR="00E37CC8">
        <w:rPr>
          <w:rFonts w:hint="eastAsia"/>
        </w:rPr>
        <w:t>將結果</w:t>
      </w:r>
      <w:r w:rsidR="001F75F1">
        <w:rPr>
          <w:rFonts w:hint="eastAsia"/>
        </w:rPr>
        <w:t>呈現於瀏覽器畫面中</w:t>
      </w:r>
      <w:r w:rsidR="00E37CC8">
        <w:rPr>
          <w:rFonts w:hint="eastAsia"/>
        </w:rPr>
        <w:t>，提供使用者直覺化的使用者操作經驗</w:t>
      </w:r>
      <w:r w:rsidR="001F75F1">
        <w:rPr>
          <w:rFonts w:hint="eastAsia"/>
        </w:rPr>
        <w:t>。</w:t>
      </w:r>
      <w:r w:rsidR="00E37CC8">
        <w:rPr>
          <w:rFonts w:hint="eastAsia"/>
        </w:rPr>
        <w:t>而</w:t>
      </w:r>
      <w:r w:rsidR="001F75F1">
        <w:rPr>
          <w:rFonts w:hint="eastAsia"/>
        </w:rPr>
        <w:t>使用者在</w:t>
      </w:r>
      <w:r w:rsidR="00E37CC8">
        <w:rPr>
          <w:rFonts w:hint="eastAsia"/>
        </w:rPr>
        <w:t>設計電子病歷樣板檔</w:t>
      </w:r>
      <w:r w:rsidR="001F75F1">
        <w:rPr>
          <w:rFonts w:hint="eastAsia"/>
        </w:rPr>
        <w:t>的時候</w:t>
      </w:r>
      <w:r w:rsidR="002D4A62">
        <w:rPr>
          <w:rFonts w:hint="eastAsia"/>
        </w:rPr>
        <w:t>，</w:t>
      </w:r>
      <w:r w:rsidR="001F75F1">
        <w:rPr>
          <w:rFonts w:hint="eastAsia"/>
        </w:rPr>
        <w:t>不需要</w:t>
      </w:r>
      <w:r w:rsidR="00E37CC8">
        <w:rPr>
          <w:rFonts w:hint="eastAsia"/>
        </w:rPr>
        <w:t>經過學習與訓練去</w:t>
      </w:r>
      <w:r w:rsidR="001F75F1">
        <w:rPr>
          <w:rFonts w:hint="eastAsia"/>
        </w:rPr>
        <w:t>瞭解電子病歷的規範與格式，僅需要做最簡單的檔案拖拉</w:t>
      </w:r>
      <w:r w:rsidR="00E37CC8">
        <w:rPr>
          <w:rFonts w:hint="eastAsia"/>
        </w:rPr>
        <w:t>與所見即得的編輯</w:t>
      </w:r>
      <w:r w:rsidR="002D4A62">
        <w:rPr>
          <w:rFonts w:hint="eastAsia"/>
        </w:rPr>
        <w:t>，</w:t>
      </w:r>
      <w:r w:rsidR="001F75F1">
        <w:rPr>
          <w:rFonts w:hint="eastAsia"/>
        </w:rPr>
        <w:t>即可</w:t>
      </w:r>
      <w:r w:rsidR="00E37CC8">
        <w:rPr>
          <w:rFonts w:hint="eastAsia"/>
        </w:rPr>
        <w:t>設計出能夠</w:t>
      </w:r>
      <w:r w:rsidR="001F75F1">
        <w:rPr>
          <w:rFonts w:hint="eastAsia"/>
        </w:rPr>
        <w:t>呈現電子病歷</w:t>
      </w:r>
      <w:r w:rsidR="00E37CC8">
        <w:rPr>
          <w:rFonts w:hint="eastAsia"/>
        </w:rPr>
        <w:t>資料</w:t>
      </w:r>
      <w:r w:rsidR="001F75F1">
        <w:rPr>
          <w:rFonts w:hint="eastAsia"/>
        </w:rPr>
        <w:t>的</w:t>
      </w:r>
      <w:r w:rsidR="00E37CC8">
        <w:rPr>
          <w:rFonts w:hint="eastAsia"/>
        </w:rPr>
        <w:t>樣板檔表單</w:t>
      </w:r>
      <w:r w:rsidR="001F75F1">
        <w:rPr>
          <w:rFonts w:hint="eastAsia"/>
        </w:rPr>
        <w:t>，如此可以讓各醫療院所節省</w:t>
      </w:r>
      <w:r w:rsidR="00E37CC8">
        <w:rPr>
          <w:rFonts w:hint="eastAsia"/>
        </w:rPr>
        <w:t>掉</w:t>
      </w:r>
      <w:r w:rsidR="001F75F1">
        <w:rPr>
          <w:rFonts w:hint="eastAsia"/>
        </w:rPr>
        <w:t>電子病歷</w:t>
      </w:r>
      <w:r w:rsidR="00E37CC8">
        <w:rPr>
          <w:rFonts w:hint="eastAsia"/>
        </w:rPr>
        <w:t>耗用在</w:t>
      </w:r>
      <w:r w:rsidR="001F75F1">
        <w:rPr>
          <w:rFonts w:hint="eastAsia"/>
        </w:rPr>
        <w:t>轉換解碼的程序</w:t>
      </w:r>
      <w:r w:rsidR="002D4A62">
        <w:rPr>
          <w:rFonts w:hint="eastAsia"/>
        </w:rPr>
        <w:t>，並</w:t>
      </w:r>
      <w:r w:rsidR="001F75F1">
        <w:rPr>
          <w:rFonts w:hint="eastAsia"/>
        </w:rPr>
        <w:t>減少</w:t>
      </w:r>
      <w:r w:rsidR="00E37CC8">
        <w:rPr>
          <w:rFonts w:hint="eastAsia"/>
        </w:rPr>
        <w:t>電子病歷表單在</w:t>
      </w:r>
      <w:r w:rsidR="001F75F1">
        <w:rPr>
          <w:rFonts w:hint="eastAsia"/>
        </w:rPr>
        <w:t>開發時所遇到的</w:t>
      </w:r>
      <w:r w:rsidR="00E37CC8">
        <w:rPr>
          <w:rFonts w:hint="eastAsia"/>
        </w:rPr>
        <w:t>成本</w:t>
      </w:r>
      <w:r w:rsidR="001F75F1">
        <w:rPr>
          <w:rFonts w:hint="eastAsia"/>
        </w:rPr>
        <w:t>問題</w:t>
      </w:r>
      <w:r w:rsidR="00E37CC8">
        <w:rPr>
          <w:rFonts w:hint="eastAsia"/>
        </w:rPr>
        <w:t>與教育訓練問題</w:t>
      </w:r>
      <w:r w:rsidR="001F75F1">
        <w:rPr>
          <w:rFonts w:hint="eastAsia"/>
        </w:rPr>
        <w:t>。</w:t>
      </w:r>
      <w:bookmarkStart w:id="3389" w:name="_Toc357866761"/>
    </w:p>
    <w:p w14:paraId="0076891D" w14:textId="77777777" w:rsidR="001456C7" w:rsidDel="004B7FC6" w:rsidRDefault="001456C7">
      <w:pPr>
        <w:ind w:firstLineChars="0" w:firstLine="0"/>
        <w:rPr>
          <w:del w:id="3390" w:author="Haraguroicha Hsu" w:date="2013-06-30T04:53:00Z"/>
        </w:rPr>
        <w:pPrChange w:id="3391" w:author="Haraguroicha Hsu" w:date="2013-06-30T04:53:00Z">
          <w:pPr>
            <w:ind w:firstLine="560"/>
          </w:pPr>
        </w:pPrChange>
      </w:pPr>
    </w:p>
    <w:p w14:paraId="58F2C268" w14:textId="77777777" w:rsidR="004B7FC6" w:rsidRDefault="004B7FC6" w:rsidP="001456C7">
      <w:pPr>
        <w:ind w:firstLine="560"/>
        <w:rPr>
          <w:ins w:id="3392" w:author="Haraguroicha Hsu" w:date="2013-06-30T04:53:00Z"/>
        </w:rPr>
      </w:pPr>
    </w:p>
    <w:p w14:paraId="0F9E0113" w14:textId="4D2430F2" w:rsidR="00E37CC8" w:rsidRPr="001456C7" w:rsidRDefault="00E37CC8">
      <w:pPr>
        <w:ind w:firstLineChars="0" w:firstLine="0"/>
        <w:pPrChange w:id="3393" w:author="Haraguroicha Hsu" w:date="2013-06-30T04:53:00Z">
          <w:pPr>
            <w:ind w:firstLine="560"/>
          </w:pPr>
        </w:pPrChange>
      </w:pPr>
      <w:r>
        <w:br w:type="page"/>
      </w:r>
    </w:p>
    <w:p w14:paraId="0ABBEE41" w14:textId="6309F237" w:rsidR="002E47DA" w:rsidRPr="00DF21BB" w:rsidRDefault="002E47DA" w:rsidP="003A0BF2">
      <w:pPr>
        <w:pStyle w:val="2"/>
      </w:pPr>
      <w:bookmarkStart w:id="3394" w:name="_Toc361079431"/>
      <w:r w:rsidRPr="00DF21BB">
        <w:rPr>
          <w:rFonts w:hint="eastAsia"/>
        </w:rPr>
        <w:lastRenderedPageBreak/>
        <w:t>未來努力方向</w:t>
      </w:r>
      <w:bookmarkEnd w:id="3389"/>
      <w:bookmarkEnd w:id="3394"/>
    </w:p>
    <w:p w14:paraId="1B3AB05A" w14:textId="018A85E3" w:rsidR="002E47DA" w:rsidRPr="00DF21BB" w:rsidRDefault="00E37CC8" w:rsidP="00E37CC8">
      <w:pPr>
        <w:ind w:firstLine="560"/>
      </w:pPr>
      <w:r>
        <w:rPr>
          <w:rFonts w:hint="eastAsia"/>
        </w:rPr>
        <w:t>由於目前本系統中僅只有實作</w:t>
      </w:r>
      <w:r w:rsidRPr="00DF21BB">
        <w:t>單張樣板之對應，</w:t>
      </w:r>
      <w:r>
        <w:rPr>
          <w:rFonts w:hint="eastAsia"/>
        </w:rPr>
        <w:t>目前</w:t>
      </w:r>
      <w:r w:rsidRPr="00DF21BB">
        <w:t>並無結合代碼轉換之功能</w:t>
      </w:r>
      <w:r>
        <w:rPr>
          <w:rFonts w:hint="eastAsia"/>
        </w:rPr>
        <w:t>，但此研究</w:t>
      </w:r>
      <w:r w:rsidR="00B12EFE">
        <w:rPr>
          <w:rFonts w:hint="eastAsia"/>
        </w:rPr>
        <w:t>在短期內尚可與其它研究</w:t>
      </w:r>
      <w:r w:rsidR="00631307">
        <w:rPr>
          <w:rFonts w:hint="eastAsia"/>
        </w:rPr>
        <w:t>醫療詞彙代碼相關的研究</w:t>
      </w:r>
      <w:r w:rsidR="00B12EFE">
        <w:rPr>
          <w:rFonts w:hint="eastAsia"/>
        </w:rPr>
        <w:t>整合</w:t>
      </w:r>
      <w:r w:rsidR="00631307">
        <w:rPr>
          <w:rFonts w:hint="eastAsia"/>
        </w:rPr>
        <w:t>，成為</w:t>
      </w:r>
      <w:r w:rsidR="00B12EFE">
        <w:rPr>
          <w:rFonts w:hint="eastAsia"/>
        </w:rPr>
        <w:t>一套完整的雲端</w:t>
      </w:r>
      <w:r w:rsidR="00631307">
        <w:rPr>
          <w:rFonts w:hint="eastAsia"/>
        </w:rPr>
        <w:t>服務平台，讓使用者可以</w:t>
      </w:r>
      <w:r>
        <w:rPr>
          <w:rFonts w:hint="eastAsia"/>
        </w:rPr>
        <w:t>直接利用詞彙代碼資料庫來</w:t>
      </w:r>
      <w:r w:rsidR="00631307">
        <w:rPr>
          <w:rFonts w:hint="eastAsia"/>
        </w:rPr>
        <w:t>延伸</w:t>
      </w:r>
      <w:r>
        <w:rPr>
          <w:rFonts w:hint="eastAsia"/>
        </w:rPr>
        <w:t>設計本系統中代碼列舉對應的區塊。</w:t>
      </w:r>
      <w:r w:rsidR="00631307">
        <w:rPr>
          <w:rFonts w:hint="eastAsia"/>
        </w:rPr>
        <w:t>而本系統目前的功能</w:t>
      </w:r>
      <w:r w:rsidR="00B12EFE">
        <w:rPr>
          <w:rFonts w:hint="eastAsia"/>
        </w:rPr>
        <w:t>在長期來看，在</w:t>
      </w:r>
      <w:r w:rsidR="00631307">
        <w:rPr>
          <w:rFonts w:hint="eastAsia"/>
        </w:rPr>
        <w:t>結合</w:t>
      </w:r>
      <w:r w:rsidR="00B12EFE">
        <w:rPr>
          <w:rFonts w:hint="eastAsia"/>
        </w:rPr>
        <w:t>醫學</w:t>
      </w:r>
      <w:r w:rsidR="00631307">
        <w:rPr>
          <w:rFonts w:hint="eastAsia"/>
        </w:rPr>
        <w:t>詞彙代碼資料庫</w:t>
      </w:r>
      <w:r w:rsidR="00B12EFE">
        <w:rPr>
          <w:rFonts w:hint="eastAsia"/>
        </w:rPr>
        <w:t>之後</w:t>
      </w:r>
      <w:r w:rsidR="00631307">
        <w:rPr>
          <w:rFonts w:hint="eastAsia"/>
        </w:rPr>
        <w:t>，</w:t>
      </w:r>
      <w:r w:rsidR="00B12EFE">
        <w:rPr>
          <w:rFonts w:hint="eastAsia"/>
        </w:rPr>
        <w:t>就能夠</w:t>
      </w:r>
      <w:r w:rsidR="00631307">
        <w:rPr>
          <w:rFonts w:hint="eastAsia"/>
        </w:rPr>
        <w:t>提供醫療院所更完整的電子病歷開發環境。</w:t>
      </w:r>
    </w:p>
    <w:p w14:paraId="78ABC067" w14:textId="4709BE74" w:rsidR="005559E0" w:rsidRPr="00DF21BB" w:rsidRDefault="005559E0">
      <w:pPr>
        <w:widowControl/>
        <w:ind w:firstLineChars="0" w:firstLine="0"/>
        <w:jc w:val="left"/>
      </w:pPr>
    </w:p>
    <w:p w14:paraId="524F4DE5" w14:textId="77777777" w:rsidR="000C3694" w:rsidRPr="00DF21BB" w:rsidRDefault="000C3694">
      <w:pPr>
        <w:pStyle w:val="af0"/>
        <w:sectPr w:rsidR="000C3694" w:rsidRPr="00DF21BB" w:rsidSect="00DC4F25">
          <w:pgSz w:w="11906" w:h="16838"/>
          <w:pgMar w:top="1134" w:right="1134" w:bottom="1134" w:left="1134" w:header="851" w:footer="992" w:gutter="0"/>
          <w:cols w:space="425"/>
          <w:docGrid w:type="lines" w:linePitch="360"/>
        </w:sectPr>
      </w:pPr>
    </w:p>
    <w:p w14:paraId="35B31CC8" w14:textId="08184C3B" w:rsidR="008E50E2" w:rsidRPr="00DF21BB" w:rsidRDefault="008E50E2" w:rsidP="003A0BF2">
      <w:pPr>
        <w:pStyle w:val="1"/>
      </w:pPr>
      <w:bookmarkStart w:id="3395" w:name="_Toc352873116"/>
      <w:bookmarkStart w:id="3396" w:name="_Toc357866762"/>
      <w:bookmarkStart w:id="3397" w:name="_Toc361079432"/>
      <w:r w:rsidRPr="00DF21BB">
        <w:rPr>
          <w:rFonts w:hint="eastAsia"/>
        </w:rPr>
        <w:lastRenderedPageBreak/>
        <w:t>參考文獻</w:t>
      </w:r>
      <w:bookmarkEnd w:id="3395"/>
      <w:bookmarkEnd w:id="3396"/>
      <w:bookmarkEnd w:id="3397"/>
    </w:p>
    <w:p w14:paraId="1D8E35FC" w14:textId="5CB8E815" w:rsidR="007D7F2F" w:rsidRPr="007D7F2F" w:rsidRDefault="00EC5171" w:rsidP="007D7F2F">
      <w:pPr>
        <w:pStyle w:val="afa"/>
        <w:spacing w:after="90"/>
        <w:ind w:left="583" w:hanging="583"/>
        <w:rPr>
          <w:rFonts w:ascii="STKaiti" w:hAnsi="STKaiti" w:hint="eastAsia"/>
          <w:noProof/>
          <w:sz w:val="28"/>
        </w:rPr>
      </w:pPr>
      <w:r w:rsidRPr="00DF21BB">
        <w:fldChar w:fldCharType="begin"/>
      </w:r>
      <w:r w:rsidRPr="00DF21BB">
        <w:instrText xml:space="preserve"> ADDIN EN.REFLIST </w:instrText>
      </w:r>
      <w:r w:rsidRPr="00DF21BB">
        <w:fldChar w:fldCharType="separate"/>
      </w:r>
      <w:bookmarkStart w:id="3398" w:name="_ENREF_1"/>
      <w:r w:rsidR="007D7F2F" w:rsidRPr="007D7F2F">
        <w:rPr>
          <w:rFonts w:ascii="STKaiti" w:hAnsi="STKaiti" w:hint="eastAsia"/>
          <w:noProof/>
          <w:sz w:val="28"/>
        </w:rPr>
        <w:t>[1]</w:t>
      </w:r>
      <w:r w:rsidR="007D7F2F" w:rsidRPr="007D7F2F">
        <w:rPr>
          <w:rFonts w:ascii="STKaiti" w:hAnsi="STKaiti" w:hint="eastAsia"/>
          <w:noProof/>
          <w:sz w:val="28"/>
        </w:rPr>
        <w:tab/>
      </w:r>
      <w:r w:rsidR="007D7F2F" w:rsidRPr="007D7F2F">
        <w:rPr>
          <w:rFonts w:ascii="STKaiti" w:hAnsi="STKaiti" w:hint="eastAsia"/>
          <w:noProof/>
          <w:sz w:val="28"/>
        </w:rPr>
        <w:t>行政院衛生署電子病歷推動專區</w:t>
      </w:r>
      <w:r w:rsidR="007D7F2F" w:rsidRPr="007D7F2F">
        <w:rPr>
          <w:rFonts w:ascii="STKaiti" w:hAnsi="STKaiti" w:hint="eastAsia"/>
          <w:noProof/>
          <w:sz w:val="28"/>
        </w:rPr>
        <w:t xml:space="preserve">. (2010, 6/3). </w:t>
      </w:r>
      <w:r w:rsidR="007D7F2F" w:rsidRPr="007D7F2F">
        <w:rPr>
          <w:rFonts w:ascii="STKaiti" w:hAnsi="STKaiti" w:hint="eastAsia"/>
          <w:i/>
          <w:noProof/>
          <w:sz w:val="28"/>
        </w:rPr>
        <w:t>簡介</w:t>
      </w:r>
      <w:r w:rsidR="007D7F2F" w:rsidRPr="007D7F2F">
        <w:rPr>
          <w:rFonts w:ascii="STKaiti" w:hAnsi="STKaiti" w:hint="eastAsia"/>
          <w:noProof/>
          <w:sz w:val="28"/>
        </w:rPr>
        <w:t xml:space="preserve">. Available: </w:t>
      </w:r>
      <w:hyperlink r:id="rId62" w:history="1">
        <w:r w:rsidR="007D7F2F" w:rsidRPr="007D7F2F">
          <w:rPr>
            <w:rStyle w:val="af"/>
            <w:rFonts w:ascii="STKaiti" w:eastAsiaTheme="majorEastAsia" w:hAnsi="STKaiti" w:cs="Times New Roman" w:hint="eastAsia"/>
            <w:noProof/>
            <w:sz w:val="28"/>
          </w:rPr>
          <w:t>http://emr.doh.gov.tw/introduction.aspx</w:t>
        </w:r>
        <w:bookmarkEnd w:id="3398"/>
      </w:hyperlink>
    </w:p>
    <w:p w14:paraId="38429F6E" w14:textId="2C2B888C" w:rsidR="007D7F2F" w:rsidRPr="007D7F2F" w:rsidRDefault="007D7F2F" w:rsidP="007D7F2F">
      <w:pPr>
        <w:pStyle w:val="afa"/>
        <w:spacing w:after="90"/>
        <w:ind w:left="680" w:hanging="680"/>
        <w:rPr>
          <w:rFonts w:ascii="STKaiti" w:hAnsi="STKaiti" w:hint="eastAsia"/>
          <w:noProof/>
          <w:sz w:val="28"/>
        </w:rPr>
      </w:pPr>
      <w:bookmarkStart w:id="3399" w:name="_ENREF_2"/>
      <w:r w:rsidRPr="007D7F2F">
        <w:rPr>
          <w:rFonts w:ascii="STKaiti" w:hAnsi="STKaiti" w:hint="eastAsia"/>
          <w:noProof/>
          <w:sz w:val="28"/>
        </w:rPr>
        <w:t>[2]</w:t>
      </w:r>
      <w:r w:rsidRPr="007D7F2F">
        <w:rPr>
          <w:rFonts w:ascii="STKaiti" w:hAnsi="STKaiti" w:hint="eastAsia"/>
          <w:noProof/>
          <w:sz w:val="28"/>
        </w:rPr>
        <w:tab/>
      </w:r>
      <w:r w:rsidRPr="007D7F2F">
        <w:rPr>
          <w:rFonts w:ascii="STKaiti" w:hAnsi="STKaiti" w:hint="eastAsia"/>
          <w:noProof/>
          <w:sz w:val="28"/>
        </w:rPr>
        <w:t>行政院衛生署電子病歷推動專區</w:t>
      </w:r>
      <w:r w:rsidRPr="007D7F2F">
        <w:rPr>
          <w:rFonts w:ascii="STKaiti" w:hAnsi="STKaiti" w:hint="eastAsia"/>
          <w:noProof/>
          <w:sz w:val="28"/>
        </w:rPr>
        <w:t xml:space="preserve">. (2010, 6/3). </w:t>
      </w:r>
      <w:r w:rsidRPr="007D7F2F">
        <w:rPr>
          <w:rFonts w:ascii="STKaiti" w:hAnsi="STKaiti" w:hint="eastAsia"/>
          <w:i/>
          <w:noProof/>
          <w:sz w:val="28"/>
        </w:rPr>
        <w:t>歷年補助案</w:t>
      </w:r>
      <w:r w:rsidRPr="007D7F2F">
        <w:rPr>
          <w:rFonts w:ascii="STKaiti" w:hAnsi="STKaiti" w:hint="eastAsia"/>
          <w:noProof/>
          <w:sz w:val="28"/>
        </w:rPr>
        <w:t xml:space="preserve">. Available: </w:t>
      </w:r>
      <w:hyperlink r:id="rId63" w:history="1">
        <w:r w:rsidRPr="007D7F2F">
          <w:rPr>
            <w:rStyle w:val="af"/>
            <w:rFonts w:ascii="STKaiti" w:eastAsiaTheme="majorEastAsia" w:hAnsi="STKaiti" w:cs="Times New Roman" w:hint="eastAsia"/>
            <w:noProof/>
            <w:sz w:val="28"/>
          </w:rPr>
          <w:t>http://emr.doh.gov.tw/allowance.aspx</w:t>
        </w:r>
        <w:bookmarkEnd w:id="3399"/>
      </w:hyperlink>
    </w:p>
    <w:p w14:paraId="1FCF375A" w14:textId="77777777" w:rsidR="007D7F2F" w:rsidRPr="007D7F2F" w:rsidRDefault="007D7F2F" w:rsidP="007D7F2F">
      <w:pPr>
        <w:pStyle w:val="afa"/>
        <w:spacing w:after="90"/>
        <w:ind w:left="680" w:hanging="680"/>
        <w:rPr>
          <w:rFonts w:ascii="STKaiti" w:hAnsi="STKaiti"/>
          <w:noProof/>
          <w:sz w:val="28"/>
        </w:rPr>
      </w:pPr>
      <w:bookmarkStart w:id="3400" w:name="_ENREF_3"/>
      <w:r w:rsidRPr="007D7F2F">
        <w:rPr>
          <w:rFonts w:ascii="STKaiti" w:hAnsi="STKaiti"/>
          <w:noProof/>
          <w:sz w:val="28"/>
        </w:rPr>
        <w:t>[3]</w:t>
      </w:r>
      <w:r w:rsidRPr="007D7F2F">
        <w:rPr>
          <w:rFonts w:ascii="STKaiti" w:hAnsi="STKaiti"/>
          <w:noProof/>
          <w:sz w:val="28"/>
        </w:rPr>
        <w:tab/>
        <w:t xml:space="preserve">J. Vilaplana, F. Solsona, F. Abella, R. Filgueira, and J. Rius, "The cloud paradigm applied to e-Health," </w:t>
      </w:r>
      <w:r w:rsidRPr="007D7F2F">
        <w:rPr>
          <w:rFonts w:ascii="STKaiti" w:hAnsi="STKaiti"/>
          <w:i/>
          <w:noProof/>
          <w:sz w:val="28"/>
        </w:rPr>
        <w:t xml:space="preserve">Bmc Medical Informatics and Decision Making, </w:t>
      </w:r>
      <w:r w:rsidRPr="007D7F2F">
        <w:rPr>
          <w:rFonts w:ascii="STKaiti" w:hAnsi="STKaiti"/>
          <w:noProof/>
          <w:sz w:val="28"/>
        </w:rPr>
        <w:t>vol. 13, Mar 14 2013.</w:t>
      </w:r>
      <w:bookmarkEnd w:id="3400"/>
    </w:p>
    <w:p w14:paraId="26232C1E" w14:textId="77777777" w:rsidR="007D7F2F" w:rsidRPr="007D7F2F" w:rsidRDefault="007D7F2F" w:rsidP="007D7F2F">
      <w:pPr>
        <w:pStyle w:val="afa"/>
        <w:spacing w:after="90"/>
        <w:ind w:left="680" w:hanging="680"/>
        <w:rPr>
          <w:rFonts w:ascii="STKaiti" w:hAnsi="STKaiti"/>
          <w:noProof/>
          <w:sz w:val="28"/>
        </w:rPr>
      </w:pPr>
      <w:bookmarkStart w:id="3401" w:name="_ENREF_4"/>
      <w:r w:rsidRPr="007D7F2F">
        <w:rPr>
          <w:rFonts w:ascii="STKaiti" w:hAnsi="STKaiti"/>
          <w:noProof/>
          <w:sz w:val="28"/>
        </w:rPr>
        <w:t>[4]</w:t>
      </w:r>
      <w:r w:rsidRPr="007D7F2F">
        <w:rPr>
          <w:rFonts w:ascii="STKaiti" w:hAnsi="STKaiti"/>
          <w:noProof/>
          <w:sz w:val="28"/>
        </w:rPr>
        <w:tab/>
        <w:t xml:space="preserve">L. Liu and D. Zhu, "An integrated e-service model for electronic medical records," </w:t>
      </w:r>
      <w:r w:rsidRPr="007D7F2F">
        <w:rPr>
          <w:rFonts w:ascii="STKaiti" w:hAnsi="STKaiti"/>
          <w:i/>
          <w:noProof/>
          <w:sz w:val="28"/>
        </w:rPr>
        <w:t xml:space="preserve">Information Systems and e-Business Management, </w:t>
      </w:r>
      <w:r w:rsidRPr="007D7F2F">
        <w:rPr>
          <w:rFonts w:ascii="STKaiti" w:hAnsi="STKaiti"/>
          <w:noProof/>
          <w:sz w:val="28"/>
        </w:rPr>
        <w:t>vol. 11, pp. 161-183, 2013/03/01 2013.</w:t>
      </w:r>
      <w:bookmarkEnd w:id="3401"/>
    </w:p>
    <w:p w14:paraId="392FD514" w14:textId="77777777" w:rsidR="007D7F2F" w:rsidRPr="007D7F2F" w:rsidRDefault="007D7F2F" w:rsidP="007D7F2F">
      <w:pPr>
        <w:pStyle w:val="afa"/>
        <w:spacing w:after="90"/>
        <w:ind w:left="680" w:hanging="680"/>
        <w:rPr>
          <w:rFonts w:ascii="STKaiti" w:hAnsi="STKaiti"/>
          <w:noProof/>
          <w:sz w:val="28"/>
        </w:rPr>
      </w:pPr>
      <w:bookmarkStart w:id="3402" w:name="_ENREF_5"/>
      <w:r w:rsidRPr="007D7F2F">
        <w:rPr>
          <w:rFonts w:ascii="STKaiti" w:hAnsi="STKaiti"/>
          <w:noProof/>
          <w:sz w:val="28"/>
        </w:rPr>
        <w:t>[5]</w:t>
      </w:r>
      <w:r w:rsidRPr="007D7F2F">
        <w:rPr>
          <w:rFonts w:ascii="STKaiti" w:hAnsi="STKaiti"/>
          <w:noProof/>
          <w:sz w:val="28"/>
        </w:rPr>
        <w:tab/>
        <w:t xml:space="preserve">C. Wen-Chung, L. Hsiu-Hsia, W. Tung-Shen, and C. Chin-Fa, "Bulding a cloud service for medical image processing based on service-orient archtecture," in </w:t>
      </w:r>
      <w:r w:rsidRPr="007D7F2F">
        <w:rPr>
          <w:rFonts w:ascii="STKaiti" w:hAnsi="STKaiti"/>
          <w:i/>
          <w:noProof/>
          <w:sz w:val="28"/>
        </w:rPr>
        <w:t>Biomedical Engineering and Informatics (BMEI), 2011 4th International Conference on</w:t>
      </w:r>
      <w:r w:rsidRPr="007D7F2F">
        <w:rPr>
          <w:rFonts w:ascii="STKaiti" w:hAnsi="STKaiti"/>
          <w:noProof/>
          <w:sz w:val="28"/>
        </w:rPr>
        <w:t>, 2011, pp. 1459-1465.</w:t>
      </w:r>
      <w:bookmarkEnd w:id="3402"/>
    </w:p>
    <w:p w14:paraId="074AF82C" w14:textId="77777777" w:rsidR="007D7F2F" w:rsidRPr="007D7F2F" w:rsidRDefault="007D7F2F" w:rsidP="007D7F2F">
      <w:pPr>
        <w:pStyle w:val="afa"/>
        <w:spacing w:after="90"/>
        <w:ind w:left="680" w:hanging="680"/>
        <w:rPr>
          <w:rFonts w:ascii="STKaiti" w:hAnsi="STKaiti"/>
          <w:noProof/>
          <w:sz w:val="28"/>
        </w:rPr>
      </w:pPr>
      <w:bookmarkStart w:id="3403" w:name="_ENREF_6"/>
      <w:r w:rsidRPr="007D7F2F">
        <w:rPr>
          <w:rFonts w:ascii="STKaiti" w:hAnsi="STKaiti"/>
          <w:noProof/>
          <w:sz w:val="28"/>
        </w:rPr>
        <w:t>[6]</w:t>
      </w:r>
      <w:r w:rsidRPr="007D7F2F">
        <w:rPr>
          <w:rFonts w:ascii="STKaiti" w:hAnsi="STKaiti"/>
          <w:noProof/>
          <w:sz w:val="28"/>
        </w:rPr>
        <w:tab/>
        <w:t xml:space="preserve">G. Kanagaraj and A. C. Sumathi, "Proposal of an open-source Cloud computing system for exchanging medical images of a Hospital Information System," in </w:t>
      </w:r>
      <w:r w:rsidRPr="007D7F2F">
        <w:rPr>
          <w:rFonts w:ascii="STKaiti" w:hAnsi="STKaiti"/>
          <w:i/>
          <w:noProof/>
          <w:sz w:val="28"/>
        </w:rPr>
        <w:t>Trendz in Information Sciences and Computing (TISC), 2011 3rd International Conference on</w:t>
      </w:r>
      <w:r w:rsidRPr="007D7F2F">
        <w:rPr>
          <w:rFonts w:ascii="STKaiti" w:hAnsi="STKaiti"/>
          <w:noProof/>
          <w:sz w:val="28"/>
        </w:rPr>
        <w:t>, 2011, pp. 144-149.</w:t>
      </w:r>
      <w:bookmarkEnd w:id="3403"/>
    </w:p>
    <w:p w14:paraId="66ED11EB" w14:textId="77777777" w:rsidR="007D7F2F" w:rsidRPr="007D7F2F" w:rsidRDefault="007D7F2F" w:rsidP="007D7F2F">
      <w:pPr>
        <w:pStyle w:val="afa"/>
        <w:spacing w:after="90"/>
        <w:ind w:left="680" w:hanging="680"/>
        <w:rPr>
          <w:rFonts w:ascii="STKaiti" w:hAnsi="STKaiti"/>
          <w:noProof/>
          <w:sz w:val="28"/>
        </w:rPr>
      </w:pPr>
      <w:bookmarkStart w:id="3404" w:name="_ENREF_7"/>
      <w:r w:rsidRPr="007D7F2F">
        <w:rPr>
          <w:rFonts w:ascii="STKaiti" w:hAnsi="STKaiti"/>
          <w:noProof/>
          <w:sz w:val="28"/>
        </w:rPr>
        <w:t>[7]</w:t>
      </w:r>
      <w:r w:rsidRPr="007D7F2F">
        <w:rPr>
          <w:rFonts w:ascii="STKaiti" w:hAnsi="STKaiti"/>
          <w:noProof/>
          <w:sz w:val="28"/>
        </w:rPr>
        <w:tab/>
        <w:t xml:space="preserve">W. Xinlei and T. Yubo, "Application of cloud computing in the health information system," in </w:t>
      </w:r>
      <w:r w:rsidRPr="007D7F2F">
        <w:rPr>
          <w:rFonts w:ascii="STKaiti" w:hAnsi="STKaiti"/>
          <w:i/>
          <w:noProof/>
          <w:sz w:val="28"/>
        </w:rPr>
        <w:t>Computer Application and System Modeling (ICCASM), 2010 International Conference on</w:t>
      </w:r>
      <w:r w:rsidRPr="007D7F2F">
        <w:rPr>
          <w:rFonts w:ascii="STKaiti" w:hAnsi="STKaiti"/>
          <w:noProof/>
          <w:sz w:val="28"/>
        </w:rPr>
        <w:t>, 2010, pp. V1-179-V1-182.</w:t>
      </w:r>
      <w:bookmarkEnd w:id="3404"/>
    </w:p>
    <w:p w14:paraId="4E8D5CC2" w14:textId="77777777" w:rsidR="007D7F2F" w:rsidRPr="007D7F2F" w:rsidRDefault="007D7F2F" w:rsidP="007D7F2F">
      <w:pPr>
        <w:pStyle w:val="afa"/>
        <w:spacing w:after="90"/>
        <w:ind w:left="680" w:hanging="680"/>
        <w:rPr>
          <w:rFonts w:ascii="STKaiti" w:hAnsi="STKaiti"/>
          <w:noProof/>
          <w:sz w:val="28"/>
        </w:rPr>
      </w:pPr>
      <w:bookmarkStart w:id="3405" w:name="_ENREF_8"/>
      <w:r w:rsidRPr="007D7F2F">
        <w:rPr>
          <w:rFonts w:ascii="STKaiti" w:hAnsi="STKaiti"/>
          <w:noProof/>
          <w:sz w:val="28"/>
        </w:rPr>
        <w:t>[8]</w:t>
      </w:r>
      <w:r w:rsidRPr="007D7F2F">
        <w:rPr>
          <w:rFonts w:ascii="STKaiti" w:hAnsi="STKaiti"/>
          <w:noProof/>
          <w:sz w:val="28"/>
        </w:rPr>
        <w:tab/>
        <w:t xml:space="preserve">G. Lejiang, C. Fangxin, C. Li, and T. Xiao, "The building of cloud computing environment for e-health," in </w:t>
      </w:r>
      <w:r w:rsidRPr="007D7F2F">
        <w:rPr>
          <w:rFonts w:ascii="STKaiti" w:hAnsi="STKaiti"/>
          <w:i/>
          <w:noProof/>
          <w:sz w:val="28"/>
        </w:rPr>
        <w:t>E-Health Networking, Digital Ecosystems and Technologies (EDT), 2010 International Conference on</w:t>
      </w:r>
      <w:r w:rsidRPr="007D7F2F">
        <w:rPr>
          <w:rFonts w:ascii="STKaiti" w:hAnsi="STKaiti"/>
          <w:noProof/>
          <w:sz w:val="28"/>
        </w:rPr>
        <w:t>, 2010, pp. 89-92.</w:t>
      </w:r>
      <w:bookmarkEnd w:id="3405"/>
    </w:p>
    <w:p w14:paraId="66B6F3C5" w14:textId="77777777" w:rsidR="007D7F2F" w:rsidRPr="007D7F2F" w:rsidRDefault="007D7F2F" w:rsidP="007D7F2F">
      <w:pPr>
        <w:pStyle w:val="afa"/>
        <w:spacing w:after="90"/>
        <w:ind w:left="680" w:hanging="680"/>
        <w:rPr>
          <w:rFonts w:ascii="STKaiti" w:hAnsi="STKaiti"/>
          <w:noProof/>
          <w:sz w:val="28"/>
        </w:rPr>
      </w:pPr>
      <w:bookmarkStart w:id="3406" w:name="_ENREF_9"/>
      <w:r w:rsidRPr="007D7F2F">
        <w:rPr>
          <w:rFonts w:ascii="STKaiti" w:hAnsi="STKaiti"/>
          <w:noProof/>
          <w:sz w:val="28"/>
        </w:rPr>
        <w:t>[9]</w:t>
      </w:r>
      <w:r w:rsidRPr="007D7F2F">
        <w:rPr>
          <w:rFonts w:ascii="STKaiti" w:hAnsi="STKaiti"/>
          <w:noProof/>
          <w:sz w:val="28"/>
        </w:rPr>
        <w:tab/>
        <w:t xml:space="preserve">M. N. Kamel Boulos and S. Wheeler, "The emerging Web 2.0 social software: an enabling suite of sociable technologies in health and health care education1," </w:t>
      </w:r>
      <w:r w:rsidRPr="007D7F2F">
        <w:rPr>
          <w:rFonts w:ascii="STKaiti" w:hAnsi="STKaiti"/>
          <w:i/>
          <w:noProof/>
          <w:sz w:val="28"/>
        </w:rPr>
        <w:t xml:space="preserve">Health Information &amp; Libraries Journal, </w:t>
      </w:r>
      <w:r w:rsidRPr="007D7F2F">
        <w:rPr>
          <w:rFonts w:ascii="STKaiti" w:hAnsi="STKaiti"/>
          <w:noProof/>
          <w:sz w:val="28"/>
        </w:rPr>
        <w:t>vol. 24, pp. 2-23, 2007.</w:t>
      </w:r>
      <w:bookmarkEnd w:id="3406"/>
    </w:p>
    <w:p w14:paraId="12112AFC" w14:textId="77777777" w:rsidR="007D7F2F" w:rsidRPr="007D7F2F" w:rsidRDefault="007D7F2F" w:rsidP="007D7F2F">
      <w:pPr>
        <w:pStyle w:val="afa"/>
        <w:spacing w:after="90"/>
        <w:ind w:left="680" w:hanging="680"/>
        <w:rPr>
          <w:rFonts w:ascii="STKaiti" w:hAnsi="STKaiti"/>
          <w:noProof/>
          <w:sz w:val="28"/>
        </w:rPr>
      </w:pPr>
      <w:bookmarkStart w:id="3407" w:name="_ENREF_10"/>
      <w:r w:rsidRPr="007D7F2F">
        <w:rPr>
          <w:rFonts w:ascii="STKaiti" w:hAnsi="STKaiti"/>
          <w:noProof/>
          <w:sz w:val="28"/>
        </w:rPr>
        <w:t>[10]</w:t>
      </w:r>
      <w:r w:rsidRPr="007D7F2F">
        <w:rPr>
          <w:rFonts w:ascii="STKaiti" w:hAnsi="STKaiti"/>
          <w:noProof/>
          <w:sz w:val="28"/>
        </w:rPr>
        <w:tab/>
        <w:t xml:space="preserve">S. M. Syed-Mohamad, S. H. Ali, and M. N. Mat-Husin, "The development and design of an electronic patient record using open source web-based technology," </w:t>
      </w:r>
      <w:r w:rsidRPr="007D7F2F">
        <w:rPr>
          <w:rFonts w:ascii="STKaiti" w:hAnsi="STKaiti"/>
          <w:i/>
          <w:noProof/>
          <w:sz w:val="28"/>
        </w:rPr>
        <w:t xml:space="preserve">HIM J, </w:t>
      </w:r>
      <w:r w:rsidRPr="007D7F2F">
        <w:rPr>
          <w:rFonts w:ascii="STKaiti" w:hAnsi="STKaiti"/>
          <w:noProof/>
          <w:sz w:val="28"/>
        </w:rPr>
        <w:t>vol. 39, pp. 30-5, 2010.</w:t>
      </w:r>
      <w:bookmarkEnd w:id="3407"/>
    </w:p>
    <w:p w14:paraId="466FB3BC" w14:textId="77777777" w:rsidR="007D7F2F" w:rsidRPr="007D7F2F" w:rsidRDefault="007D7F2F" w:rsidP="007D7F2F">
      <w:pPr>
        <w:pStyle w:val="afa"/>
        <w:spacing w:after="90"/>
        <w:ind w:left="680" w:hanging="680"/>
        <w:rPr>
          <w:rFonts w:ascii="STKaiti" w:hAnsi="STKaiti"/>
          <w:noProof/>
          <w:sz w:val="28"/>
        </w:rPr>
      </w:pPr>
      <w:bookmarkStart w:id="3408" w:name="_ENREF_11"/>
      <w:r w:rsidRPr="007D7F2F">
        <w:rPr>
          <w:rFonts w:ascii="STKaiti" w:hAnsi="STKaiti"/>
          <w:noProof/>
          <w:sz w:val="28"/>
        </w:rPr>
        <w:t>[11]</w:t>
      </w:r>
      <w:r w:rsidRPr="007D7F2F">
        <w:rPr>
          <w:rFonts w:ascii="STKaiti" w:hAnsi="STKaiti"/>
          <w:noProof/>
          <w:sz w:val="28"/>
        </w:rPr>
        <w:tab/>
        <w:t xml:space="preserve">A. Cho and D. Giustini, "Web 3.0 and health librarians: an introduction," </w:t>
      </w:r>
      <w:r w:rsidRPr="007D7F2F">
        <w:rPr>
          <w:rFonts w:ascii="STKaiti" w:hAnsi="STKaiti"/>
          <w:i/>
          <w:noProof/>
          <w:sz w:val="28"/>
        </w:rPr>
        <w:t xml:space="preserve">Journal of the Canadian Health Libraries Association, </w:t>
      </w:r>
      <w:r w:rsidRPr="007D7F2F">
        <w:rPr>
          <w:rFonts w:ascii="STKaiti" w:hAnsi="STKaiti"/>
          <w:noProof/>
          <w:sz w:val="28"/>
        </w:rPr>
        <w:t>vol. 29, pp. 13-18, 2008/03/01 2008.</w:t>
      </w:r>
      <w:bookmarkEnd w:id="3408"/>
    </w:p>
    <w:p w14:paraId="60369AB7" w14:textId="77777777" w:rsidR="007D7F2F" w:rsidRPr="007D7F2F" w:rsidRDefault="007D7F2F" w:rsidP="007D7F2F">
      <w:pPr>
        <w:pStyle w:val="afa"/>
        <w:spacing w:after="90"/>
        <w:ind w:left="680" w:hanging="680"/>
        <w:rPr>
          <w:rFonts w:ascii="STKaiti" w:hAnsi="STKaiti"/>
          <w:noProof/>
          <w:sz w:val="28"/>
        </w:rPr>
      </w:pPr>
      <w:bookmarkStart w:id="3409" w:name="_ENREF_12"/>
      <w:r w:rsidRPr="007D7F2F">
        <w:rPr>
          <w:rFonts w:ascii="STKaiti" w:hAnsi="STKaiti"/>
          <w:noProof/>
          <w:sz w:val="28"/>
        </w:rPr>
        <w:lastRenderedPageBreak/>
        <w:t>[12]</w:t>
      </w:r>
      <w:r w:rsidRPr="007D7F2F">
        <w:rPr>
          <w:rFonts w:ascii="STKaiti" w:hAnsi="STKaiti"/>
          <w:noProof/>
          <w:sz w:val="28"/>
        </w:rPr>
        <w:tab/>
        <w:t xml:space="preserve">K.-H. Cheung, K. Y. Yip, J. P. Townsend, and M. Scotch, "HCLS 2.0/3.0: Health care and life sciences data mashup using Web 2.0/3.0," </w:t>
      </w:r>
      <w:r w:rsidRPr="007D7F2F">
        <w:rPr>
          <w:rFonts w:ascii="STKaiti" w:hAnsi="STKaiti"/>
          <w:i/>
          <w:noProof/>
          <w:sz w:val="28"/>
        </w:rPr>
        <w:t xml:space="preserve">Journal of Biomedical Informatics, </w:t>
      </w:r>
      <w:r w:rsidRPr="007D7F2F">
        <w:rPr>
          <w:rFonts w:ascii="STKaiti" w:hAnsi="STKaiti"/>
          <w:noProof/>
          <w:sz w:val="28"/>
        </w:rPr>
        <w:t>vol. 41, pp. 694-705, 10// 2008.</w:t>
      </w:r>
      <w:bookmarkEnd w:id="3409"/>
    </w:p>
    <w:p w14:paraId="5AD661D3" w14:textId="77777777" w:rsidR="007D7F2F" w:rsidRPr="007D7F2F" w:rsidRDefault="007D7F2F" w:rsidP="007D7F2F">
      <w:pPr>
        <w:pStyle w:val="afa"/>
        <w:spacing w:after="90"/>
        <w:ind w:left="680" w:hanging="680"/>
        <w:rPr>
          <w:rFonts w:ascii="STKaiti" w:hAnsi="STKaiti"/>
          <w:noProof/>
          <w:sz w:val="28"/>
        </w:rPr>
      </w:pPr>
      <w:bookmarkStart w:id="3410" w:name="_ENREF_13"/>
      <w:r w:rsidRPr="007D7F2F">
        <w:rPr>
          <w:rFonts w:ascii="STKaiti" w:hAnsi="STKaiti"/>
          <w:noProof/>
          <w:sz w:val="28"/>
        </w:rPr>
        <w:t>[13]</w:t>
      </w:r>
      <w:r w:rsidRPr="007D7F2F">
        <w:rPr>
          <w:rFonts w:ascii="STKaiti" w:hAnsi="STKaiti"/>
          <w:noProof/>
          <w:sz w:val="28"/>
        </w:rPr>
        <w:tab/>
        <w:t xml:space="preserve">D. Giustini, "Web 3.0 and medicine," </w:t>
      </w:r>
      <w:r w:rsidRPr="007D7F2F">
        <w:rPr>
          <w:rFonts w:ascii="STKaiti" w:hAnsi="STKaiti"/>
          <w:i/>
          <w:noProof/>
          <w:sz w:val="28"/>
        </w:rPr>
        <w:t xml:space="preserve">BMJ, </w:t>
      </w:r>
      <w:r w:rsidRPr="007D7F2F">
        <w:rPr>
          <w:rFonts w:ascii="STKaiti" w:hAnsi="STKaiti"/>
          <w:noProof/>
          <w:sz w:val="28"/>
        </w:rPr>
        <w:t>vol. 335, pp. 1273-1274, 2007-12-20 00:00:00 2007.</w:t>
      </w:r>
      <w:bookmarkEnd w:id="3410"/>
    </w:p>
    <w:p w14:paraId="65C58AA7" w14:textId="77777777" w:rsidR="007D7F2F" w:rsidRPr="007D7F2F" w:rsidRDefault="007D7F2F" w:rsidP="007D7F2F">
      <w:pPr>
        <w:pStyle w:val="afa"/>
        <w:spacing w:after="90"/>
        <w:ind w:left="680" w:hanging="680"/>
        <w:rPr>
          <w:rFonts w:ascii="STKaiti" w:hAnsi="STKaiti"/>
          <w:noProof/>
          <w:sz w:val="28"/>
        </w:rPr>
      </w:pPr>
      <w:bookmarkStart w:id="3411" w:name="_ENREF_14"/>
      <w:r w:rsidRPr="007D7F2F">
        <w:rPr>
          <w:rFonts w:ascii="STKaiti" w:hAnsi="STKaiti"/>
          <w:noProof/>
          <w:sz w:val="28"/>
        </w:rPr>
        <w:t>[14]</w:t>
      </w:r>
      <w:r w:rsidRPr="007D7F2F">
        <w:rPr>
          <w:rFonts w:ascii="STKaiti" w:hAnsi="STKaiti"/>
          <w:noProof/>
          <w:sz w:val="28"/>
        </w:rPr>
        <w:tab/>
        <w:t xml:space="preserve">H. Liwei, J. Dongyan, D. Guo, F. Qianjing, and C. Siping, "Enhancing low-dose CT images in the EHR based on HTML5," in </w:t>
      </w:r>
      <w:r w:rsidRPr="007D7F2F">
        <w:rPr>
          <w:rFonts w:ascii="STKaiti" w:hAnsi="STKaiti"/>
          <w:i/>
          <w:noProof/>
          <w:sz w:val="28"/>
        </w:rPr>
        <w:t>Biomedical and Health Informatics (BHI), 2012 IEEE-EMBS International Conference on</w:t>
      </w:r>
      <w:r w:rsidRPr="007D7F2F">
        <w:rPr>
          <w:rFonts w:ascii="STKaiti" w:hAnsi="STKaiti"/>
          <w:noProof/>
          <w:sz w:val="28"/>
        </w:rPr>
        <w:t>, 2012, pp. 97-100.</w:t>
      </w:r>
      <w:bookmarkEnd w:id="3411"/>
    </w:p>
    <w:p w14:paraId="517EE8F3" w14:textId="551D86A4" w:rsidR="007D7F2F" w:rsidRPr="007D7F2F" w:rsidRDefault="007D7F2F" w:rsidP="007D7F2F">
      <w:pPr>
        <w:pStyle w:val="afa"/>
        <w:spacing w:after="90"/>
        <w:ind w:left="680" w:hanging="680"/>
        <w:rPr>
          <w:rFonts w:ascii="STKaiti" w:hAnsi="STKaiti" w:hint="eastAsia"/>
          <w:noProof/>
          <w:sz w:val="28"/>
        </w:rPr>
      </w:pPr>
      <w:bookmarkStart w:id="3412" w:name="_ENREF_15"/>
      <w:r w:rsidRPr="007D7F2F">
        <w:rPr>
          <w:rFonts w:ascii="STKaiti" w:hAnsi="STKaiti" w:hint="eastAsia"/>
          <w:noProof/>
          <w:sz w:val="28"/>
        </w:rPr>
        <w:t>[15]</w:t>
      </w:r>
      <w:r w:rsidRPr="007D7F2F">
        <w:rPr>
          <w:rFonts w:ascii="STKaiti" w:hAnsi="STKaiti" w:hint="eastAsia"/>
          <w:noProof/>
          <w:sz w:val="28"/>
        </w:rPr>
        <w:tab/>
      </w:r>
      <w:r w:rsidRPr="007D7F2F">
        <w:rPr>
          <w:rFonts w:ascii="STKaiti" w:hAnsi="STKaiti" w:hint="eastAsia"/>
          <w:noProof/>
          <w:sz w:val="28"/>
        </w:rPr>
        <w:t>高彬原</w:t>
      </w:r>
      <w:r w:rsidRPr="007D7F2F">
        <w:rPr>
          <w:rFonts w:ascii="STKaiti" w:hAnsi="STKaiti" w:hint="eastAsia"/>
          <w:noProof/>
          <w:sz w:val="28"/>
        </w:rPr>
        <w:t xml:space="preserve">. (2012, 6/3). </w:t>
      </w:r>
      <w:r w:rsidRPr="007D7F2F">
        <w:rPr>
          <w:rFonts w:ascii="STKaiti" w:hAnsi="STKaiti" w:hint="eastAsia"/>
          <w:i/>
          <w:noProof/>
          <w:sz w:val="28"/>
        </w:rPr>
        <w:t>全民健康雲啟動</w:t>
      </w:r>
      <w:r w:rsidRPr="007D7F2F">
        <w:rPr>
          <w:rFonts w:ascii="STKaiti" w:hAnsi="STKaiti" w:hint="eastAsia"/>
          <w:i/>
          <w:noProof/>
          <w:sz w:val="28"/>
        </w:rPr>
        <w:t xml:space="preserve"> </w:t>
      </w:r>
      <w:r w:rsidRPr="007D7F2F">
        <w:rPr>
          <w:rFonts w:ascii="STKaiti" w:hAnsi="STKaiti" w:hint="eastAsia"/>
          <w:i/>
          <w:noProof/>
          <w:sz w:val="28"/>
        </w:rPr>
        <w:t>整合個人健康履歷</w:t>
      </w:r>
      <w:r w:rsidRPr="007D7F2F">
        <w:rPr>
          <w:rFonts w:ascii="STKaiti" w:hAnsi="STKaiti" w:hint="eastAsia"/>
          <w:noProof/>
          <w:sz w:val="28"/>
        </w:rPr>
        <w:t xml:space="preserve">. Available: </w:t>
      </w:r>
      <w:hyperlink r:id="rId64" w:history="1">
        <w:r w:rsidRPr="007D7F2F">
          <w:rPr>
            <w:rStyle w:val="af"/>
            <w:rFonts w:ascii="STKaiti" w:eastAsiaTheme="majorEastAsia" w:hAnsi="STKaiti" w:cs="Times New Roman" w:hint="eastAsia"/>
            <w:noProof/>
            <w:sz w:val="28"/>
          </w:rPr>
          <w:t>http://video.udn.com/video/Item/ItemPage.do?sno=324-233-2B3-2F3-2B3d4-233-2B3d3d3b34324-2334</w:t>
        </w:r>
        <w:bookmarkEnd w:id="3412"/>
      </w:hyperlink>
    </w:p>
    <w:p w14:paraId="0500A295" w14:textId="458B4478" w:rsidR="007D7F2F" w:rsidRPr="007D7F2F" w:rsidRDefault="007D7F2F" w:rsidP="007D7F2F">
      <w:pPr>
        <w:pStyle w:val="afa"/>
        <w:spacing w:after="90"/>
        <w:ind w:left="680" w:hanging="680"/>
        <w:rPr>
          <w:rFonts w:ascii="STKaiti" w:hAnsi="STKaiti"/>
          <w:noProof/>
          <w:sz w:val="28"/>
        </w:rPr>
      </w:pPr>
      <w:bookmarkStart w:id="3413" w:name="_ENREF_16"/>
      <w:r w:rsidRPr="007D7F2F">
        <w:rPr>
          <w:rFonts w:ascii="STKaiti" w:hAnsi="STKaiti" w:hint="eastAsia"/>
          <w:noProof/>
          <w:sz w:val="28"/>
        </w:rPr>
        <w:t>[16]</w:t>
      </w:r>
      <w:r w:rsidRPr="007D7F2F">
        <w:rPr>
          <w:rFonts w:ascii="STKaiti" w:hAnsi="STKaiti" w:hint="eastAsia"/>
          <w:noProof/>
          <w:sz w:val="28"/>
        </w:rPr>
        <w:tab/>
      </w:r>
      <w:r w:rsidRPr="007D7F2F">
        <w:rPr>
          <w:rFonts w:ascii="STKaiti" w:hAnsi="STKaiti" w:hint="eastAsia"/>
          <w:noProof/>
          <w:sz w:val="28"/>
        </w:rPr>
        <w:t>莊沛穎</w:t>
      </w:r>
      <w:r w:rsidRPr="007D7F2F">
        <w:rPr>
          <w:rFonts w:ascii="STKaiti" w:hAnsi="STKaiti" w:hint="eastAsia"/>
          <w:noProof/>
          <w:sz w:val="28"/>
        </w:rPr>
        <w:t xml:space="preserve">. (2012, 6/3). </w:t>
      </w:r>
      <w:r w:rsidRPr="007D7F2F">
        <w:rPr>
          <w:rFonts w:ascii="STKaiti" w:hAnsi="STKaiti" w:hint="eastAsia"/>
          <w:i/>
          <w:noProof/>
          <w:sz w:val="28"/>
        </w:rPr>
        <w:t>全民健康雲</w:t>
      </w:r>
      <w:r w:rsidRPr="007D7F2F">
        <w:rPr>
          <w:rFonts w:ascii="STKaiti" w:hAnsi="STKaiti" w:hint="eastAsia"/>
          <w:noProof/>
          <w:sz w:val="28"/>
        </w:rPr>
        <w:t xml:space="preserve">. Available: </w:t>
      </w:r>
      <w:hyperlink r:id="rId65" w:history="1">
        <w:r w:rsidRPr="007D7F2F">
          <w:rPr>
            <w:rStyle w:val="af"/>
            <w:rFonts w:ascii="STKaiti" w:eastAsiaTheme="majorEastAsia" w:hAnsi="STKaiti" w:cs="Times New Roman" w:hint="eastAsia"/>
            <w:noProof/>
            <w:sz w:val="28"/>
          </w:rPr>
          <w:t>http://www.digit</w:t>
        </w:r>
        <w:r w:rsidRPr="007D7F2F">
          <w:rPr>
            <w:rStyle w:val="af"/>
            <w:rFonts w:ascii="STKaiti" w:eastAsiaTheme="majorEastAsia" w:hAnsi="STKaiti" w:cs="Times New Roman"/>
            <w:noProof/>
            <w:sz w:val="28"/>
          </w:rPr>
          <w:t>imes.com.tw/tw/dt/n/shwnws.asp?CnlID=10&amp;Cat=35&amp;id=303217</w:t>
        </w:r>
        <w:bookmarkEnd w:id="3413"/>
      </w:hyperlink>
    </w:p>
    <w:p w14:paraId="6F1770EC" w14:textId="13E671D9" w:rsidR="007D7F2F" w:rsidRPr="007D7F2F" w:rsidRDefault="007D7F2F" w:rsidP="007D7F2F">
      <w:pPr>
        <w:pStyle w:val="afa"/>
        <w:spacing w:after="90"/>
        <w:ind w:left="680" w:hanging="680"/>
        <w:rPr>
          <w:rFonts w:ascii="STKaiti" w:hAnsi="STKaiti" w:hint="eastAsia"/>
          <w:noProof/>
          <w:sz w:val="28"/>
        </w:rPr>
      </w:pPr>
      <w:bookmarkStart w:id="3414" w:name="_ENREF_17"/>
      <w:r w:rsidRPr="007D7F2F">
        <w:rPr>
          <w:rFonts w:ascii="STKaiti" w:hAnsi="STKaiti" w:hint="eastAsia"/>
          <w:noProof/>
          <w:sz w:val="28"/>
        </w:rPr>
        <w:t>[17]</w:t>
      </w:r>
      <w:r w:rsidRPr="007D7F2F">
        <w:rPr>
          <w:rFonts w:ascii="STKaiti" w:hAnsi="STKaiti" w:hint="eastAsia"/>
          <w:noProof/>
          <w:sz w:val="28"/>
        </w:rPr>
        <w:tab/>
        <w:t xml:space="preserve">Wikipedia. (6/3). </w:t>
      </w:r>
      <w:r w:rsidRPr="007D7F2F">
        <w:rPr>
          <w:rFonts w:ascii="STKaiti" w:hAnsi="STKaiti" w:hint="eastAsia"/>
          <w:i/>
          <w:noProof/>
          <w:sz w:val="28"/>
        </w:rPr>
        <w:t>電子病歷</w:t>
      </w:r>
      <w:r w:rsidRPr="007D7F2F">
        <w:rPr>
          <w:rFonts w:ascii="STKaiti" w:hAnsi="STKaiti" w:hint="eastAsia"/>
          <w:noProof/>
          <w:sz w:val="28"/>
        </w:rPr>
        <w:t xml:space="preserve">. Available: </w:t>
      </w:r>
      <w:hyperlink r:id="rId66" w:history="1">
        <w:r w:rsidRPr="007D7F2F">
          <w:rPr>
            <w:rStyle w:val="af"/>
            <w:rFonts w:ascii="STKaiti" w:eastAsiaTheme="majorEastAsia" w:hAnsi="STKaiti" w:cs="Times New Roman" w:hint="eastAsia"/>
            <w:noProof/>
            <w:sz w:val="28"/>
          </w:rPr>
          <w:t>http://zh.wikipedia.org/zh-tw/%E7%94%B5%E5%AD%90%E7%97%85%E5%8E%86</w:t>
        </w:r>
        <w:bookmarkEnd w:id="3414"/>
      </w:hyperlink>
    </w:p>
    <w:p w14:paraId="2E4A35D2" w14:textId="32383891" w:rsidR="007D7F2F" w:rsidRPr="007D7F2F" w:rsidRDefault="007D7F2F" w:rsidP="007D7F2F">
      <w:pPr>
        <w:pStyle w:val="afa"/>
        <w:spacing w:after="90"/>
        <w:ind w:left="680" w:hanging="680"/>
        <w:rPr>
          <w:rFonts w:ascii="STKaiti" w:hAnsi="STKaiti"/>
          <w:noProof/>
          <w:sz w:val="28"/>
        </w:rPr>
      </w:pPr>
      <w:bookmarkStart w:id="3415" w:name="_ENREF_18"/>
      <w:r w:rsidRPr="007D7F2F">
        <w:rPr>
          <w:rFonts w:ascii="STKaiti" w:hAnsi="STKaiti"/>
          <w:noProof/>
          <w:sz w:val="28"/>
        </w:rPr>
        <w:t>[18]</w:t>
      </w:r>
      <w:r w:rsidRPr="007D7F2F">
        <w:rPr>
          <w:rFonts w:ascii="STKaiti" w:hAnsi="STKaiti"/>
          <w:noProof/>
          <w:sz w:val="28"/>
        </w:rPr>
        <w:tab/>
        <w:t xml:space="preserve">K. W. Boone. (2011). </w:t>
      </w:r>
      <w:r w:rsidRPr="007D7F2F">
        <w:rPr>
          <w:rFonts w:ascii="STKaiti" w:hAnsi="STKaiti"/>
          <w:i/>
          <w:noProof/>
          <w:sz w:val="28"/>
        </w:rPr>
        <w:t>The CDA Book</w:t>
      </w:r>
      <w:r w:rsidRPr="007D7F2F">
        <w:rPr>
          <w:rFonts w:ascii="STKaiti" w:hAnsi="STKaiti"/>
          <w:noProof/>
          <w:sz w:val="28"/>
        </w:rPr>
        <w:t xml:space="preserve">. Available: </w:t>
      </w:r>
      <w:hyperlink r:id="rId67" w:history="1">
        <w:r w:rsidRPr="007D7F2F">
          <w:rPr>
            <w:rStyle w:val="af"/>
            <w:rFonts w:ascii="STKaiti" w:eastAsiaTheme="majorEastAsia" w:hAnsi="STKaiti" w:cs="Times New Roman"/>
            <w:noProof/>
            <w:sz w:val="28"/>
          </w:rPr>
          <w:t>http://www.medlib.am/Fulltexts/The%20CDA%20TM%20BOOK%202011.pdf</w:t>
        </w:r>
        <w:bookmarkEnd w:id="3415"/>
      </w:hyperlink>
    </w:p>
    <w:p w14:paraId="39A55735" w14:textId="77777777" w:rsidR="007D7F2F" w:rsidRPr="007D7F2F" w:rsidRDefault="007D7F2F" w:rsidP="007D7F2F">
      <w:pPr>
        <w:pStyle w:val="afa"/>
        <w:spacing w:after="90"/>
        <w:ind w:left="680" w:hanging="680"/>
        <w:rPr>
          <w:rFonts w:ascii="STKaiti" w:hAnsi="STKaiti"/>
          <w:noProof/>
          <w:sz w:val="28"/>
        </w:rPr>
      </w:pPr>
      <w:bookmarkStart w:id="3416" w:name="_ENREF_19"/>
      <w:r w:rsidRPr="007D7F2F">
        <w:rPr>
          <w:rFonts w:ascii="STKaiti" w:hAnsi="STKaiti"/>
          <w:noProof/>
          <w:sz w:val="28"/>
        </w:rPr>
        <w:t>[19]</w:t>
      </w:r>
      <w:r w:rsidRPr="007D7F2F">
        <w:rPr>
          <w:rFonts w:ascii="STKaiti" w:hAnsi="STKaiti"/>
          <w:noProof/>
          <w:sz w:val="28"/>
        </w:rPr>
        <w:tab/>
        <w:t>H. Robert, A. Liora, B. Sandy, B. Calvin, M. Fred, V. Paul</w:t>
      </w:r>
      <w:r w:rsidRPr="007D7F2F">
        <w:rPr>
          <w:rFonts w:ascii="STKaiti" w:hAnsi="STKaiti"/>
          <w:i/>
          <w:noProof/>
          <w:sz w:val="28"/>
        </w:rPr>
        <w:t>, et al.</w:t>
      </w:r>
      <w:r w:rsidRPr="007D7F2F">
        <w:rPr>
          <w:rFonts w:ascii="STKaiti" w:hAnsi="STKaiti"/>
          <w:noProof/>
          <w:sz w:val="28"/>
        </w:rPr>
        <w:t xml:space="preserve">, "HL7 Clinical Document Architecture, Release 2.0," in </w:t>
      </w:r>
      <w:r w:rsidRPr="007D7F2F">
        <w:rPr>
          <w:rFonts w:ascii="STKaiti" w:hAnsi="STKaiti"/>
          <w:i/>
          <w:noProof/>
          <w:sz w:val="28"/>
        </w:rPr>
        <w:t>ANSI</w:t>
      </w:r>
      <w:r w:rsidRPr="007D7F2F">
        <w:rPr>
          <w:rFonts w:ascii="STKaiti" w:hAnsi="STKaiti"/>
          <w:noProof/>
          <w:sz w:val="28"/>
        </w:rPr>
        <w:t>, ed, 2005.</w:t>
      </w:r>
      <w:bookmarkEnd w:id="3416"/>
    </w:p>
    <w:p w14:paraId="5C2282BC" w14:textId="77777777" w:rsidR="007D7F2F" w:rsidRPr="007D7F2F" w:rsidRDefault="007D7F2F" w:rsidP="007D7F2F">
      <w:pPr>
        <w:pStyle w:val="afa"/>
        <w:spacing w:after="90"/>
        <w:ind w:left="680" w:hanging="680"/>
        <w:rPr>
          <w:rFonts w:ascii="STKaiti" w:hAnsi="STKaiti"/>
          <w:noProof/>
          <w:sz w:val="28"/>
        </w:rPr>
      </w:pPr>
      <w:bookmarkStart w:id="3417" w:name="_ENREF_20"/>
      <w:r w:rsidRPr="007D7F2F">
        <w:rPr>
          <w:rFonts w:ascii="STKaiti" w:hAnsi="STKaiti"/>
          <w:noProof/>
          <w:sz w:val="28"/>
        </w:rPr>
        <w:t>[20]</w:t>
      </w:r>
      <w:r w:rsidRPr="007D7F2F">
        <w:rPr>
          <w:rFonts w:ascii="STKaiti" w:hAnsi="STKaiti"/>
          <w:noProof/>
          <w:sz w:val="28"/>
        </w:rPr>
        <w:tab/>
        <w:t xml:space="preserve">T. Benson, "Clinical Document Architecture," </w:t>
      </w:r>
      <w:r w:rsidRPr="007D7F2F">
        <w:rPr>
          <w:rFonts w:ascii="STKaiti" w:hAnsi="STKaiti"/>
          <w:i/>
          <w:noProof/>
          <w:sz w:val="28"/>
        </w:rPr>
        <w:t xml:space="preserve">Principles of Health Interoperability HL7 and SNOMED, </w:t>
      </w:r>
      <w:r w:rsidRPr="007D7F2F">
        <w:rPr>
          <w:rFonts w:ascii="STKaiti" w:hAnsi="STKaiti"/>
          <w:noProof/>
          <w:sz w:val="28"/>
        </w:rPr>
        <w:t>pp. 145-160, 2010.</w:t>
      </w:r>
      <w:bookmarkEnd w:id="3417"/>
    </w:p>
    <w:p w14:paraId="633C3EDA" w14:textId="3438AFB8" w:rsidR="007D7F2F" w:rsidRPr="007D7F2F" w:rsidRDefault="007D7F2F" w:rsidP="007D7F2F">
      <w:pPr>
        <w:pStyle w:val="afa"/>
        <w:spacing w:after="90"/>
        <w:ind w:left="680" w:hanging="680"/>
        <w:rPr>
          <w:rFonts w:ascii="STKaiti" w:hAnsi="STKaiti" w:hint="eastAsia"/>
          <w:noProof/>
          <w:sz w:val="28"/>
        </w:rPr>
      </w:pPr>
      <w:bookmarkStart w:id="3418" w:name="_ENREF_21"/>
      <w:r w:rsidRPr="007D7F2F">
        <w:rPr>
          <w:rFonts w:ascii="STKaiti" w:hAnsi="STKaiti" w:hint="eastAsia"/>
          <w:noProof/>
          <w:sz w:val="28"/>
        </w:rPr>
        <w:t>[21]</w:t>
      </w:r>
      <w:r w:rsidRPr="007D7F2F">
        <w:rPr>
          <w:rFonts w:ascii="STKaiti" w:hAnsi="STKaiti" w:hint="eastAsia"/>
          <w:noProof/>
          <w:sz w:val="28"/>
        </w:rPr>
        <w:tab/>
      </w:r>
      <w:r w:rsidRPr="007D7F2F">
        <w:rPr>
          <w:rFonts w:ascii="STKaiti" w:hAnsi="STKaiti" w:hint="eastAsia"/>
          <w:noProof/>
          <w:sz w:val="28"/>
        </w:rPr>
        <w:t>行政院衛生署</w:t>
      </w:r>
      <w:r w:rsidRPr="007D7F2F">
        <w:rPr>
          <w:rFonts w:ascii="STKaiti" w:hAnsi="STKaiti" w:hint="eastAsia"/>
          <w:noProof/>
          <w:sz w:val="28"/>
        </w:rPr>
        <w:t xml:space="preserve">. (2011, 6/3). </w:t>
      </w:r>
      <w:r w:rsidRPr="007D7F2F">
        <w:rPr>
          <w:rFonts w:ascii="STKaiti" w:hAnsi="STKaiti" w:hint="eastAsia"/>
          <w:i/>
          <w:noProof/>
          <w:sz w:val="28"/>
        </w:rPr>
        <w:t>電子病歷交換中心</w:t>
      </w:r>
      <w:r w:rsidRPr="007D7F2F">
        <w:rPr>
          <w:rFonts w:ascii="STKaiti" w:hAnsi="STKaiti" w:hint="eastAsia"/>
          <w:i/>
          <w:noProof/>
          <w:sz w:val="28"/>
        </w:rPr>
        <w:t xml:space="preserve">(EEC) </w:t>
      </w:r>
      <w:r w:rsidRPr="007D7F2F">
        <w:rPr>
          <w:rFonts w:ascii="STKaiti" w:hAnsi="STKaiti" w:hint="eastAsia"/>
          <w:i/>
          <w:noProof/>
          <w:sz w:val="28"/>
        </w:rPr>
        <w:t>推廣說明會講義</w:t>
      </w:r>
      <w:r w:rsidRPr="007D7F2F">
        <w:rPr>
          <w:rFonts w:ascii="STKaiti" w:hAnsi="STKaiti" w:hint="eastAsia"/>
          <w:noProof/>
          <w:sz w:val="28"/>
        </w:rPr>
        <w:t xml:space="preserve">. Available: </w:t>
      </w:r>
      <w:hyperlink r:id="rId68" w:history="1">
        <w:r w:rsidRPr="007D7F2F">
          <w:rPr>
            <w:rStyle w:val="af"/>
            <w:rFonts w:ascii="STKaiti" w:eastAsiaTheme="majorEastAsia" w:hAnsi="STKaiti" w:cs="Times New Roman" w:hint="eastAsia"/>
            <w:noProof/>
            <w:sz w:val="28"/>
          </w:rPr>
          <w:t>http://eec.doh.gov.tw/EEC_handouts.pdf</w:t>
        </w:r>
        <w:bookmarkEnd w:id="3418"/>
      </w:hyperlink>
    </w:p>
    <w:p w14:paraId="5636F699" w14:textId="77777777" w:rsidR="007D7F2F" w:rsidRPr="007D7F2F" w:rsidRDefault="007D7F2F" w:rsidP="007D7F2F">
      <w:pPr>
        <w:pStyle w:val="afa"/>
        <w:spacing w:after="90"/>
        <w:ind w:left="680" w:hanging="680"/>
        <w:rPr>
          <w:rFonts w:ascii="STKaiti" w:hAnsi="STKaiti"/>
          <w:noProof/>
          <w:sz w:val="28"/>
        </w:rPr>
      </w:pPr>
      <w:bookmarkStart w:id="3419" w:name="_ENREF_22"/>
      <w:r w:rsidRPr="007D7F2F">
        <w:rPr>
          <w:rFonts w:ascii="STKaiti" w:hAnsi="STKaiti"/>
          <w:noProof/>
          <w:sz w:val="28"/>
        </w:rPr>
        <w:t>[22]</w:t>
      </w:r>
      <w:r w:rsidRPr="007D7F2F">
        <w:rPr>
          <w:rFonts w:ascii="STKaiti" w:hAnsi="STKaiti"/>
          <w:noProof/>
          <w:sz w:val="28"/>
        </w:rPr>
        <w:tab/>
        <w:t xml:space="preserve">M. C. Valiente, E. Garcia-Barriocanal, and M. A. Sicilia, "Applying an ontology approach to IT service management for business-IT integration," </w:t>
      </w:r>
      <w:r w:rsidRPr="007D7F2F">
        <w:rPr>
          <w:rFonts w:ascii="STKaiti" w:hAnsi="STKaiti"/>
          <w:i/>
          <w:noProof/>
          <w:sz w:val="28"/>
        </w:rPr>
        <w:t xml:space="preserve">Knowledge-Based Systems, </w:t>
      </w:r>
      <w:r w:rsidRPr="007D7F2F">
        <w:rPr>
          <w:rFonts w:ascii="STKaiti" w:hAnsi="STKaiti"/>
          <w:noProof/>
          <w:sz w:val="28"/>
        </w:rPr>
        <w:t>vol. 28, pp. 76-87, Apr 2012.</w:t>
      </w:r>
      <w:bookmarkEnd w:id="3419"/>
    </w:p>
    <w:p w14:paraId="7789F2D3" w14:textId="77777777" w:rsidR="007D7F2F" w:rsidRPr="007D7F2F" w:rsidRDefault="007D7F2F" w:rsidP="007D7F2F">
      <w:pPr>
        <w:pStyle w:val="afa"/>
        <w:spacing w:after="90"/>
        <w:ind w:left="680" w:hanging="680"/>
        <w:rPr>
          <w:rFonts w:ascii="STKaiti" w:hAnsi="STKaiti"/>
          <w:noProof/>
          <w:sz w:val="28"/>
        </w:rPr>
      </w:pPr>
      <w:bookmarkStart w:id="3420" w:name="_ENREF_23"/>
      <w:r w:rsidRPr="007D7F2F">
        <w:rPr>
          <w:rFonts w:ascii="STKaiti" w:hAnsi="STKaiti"/>
          <w:noProof/>
          <w:sz w:val="28"/>
        </w:rPr>
        <w:t>[23]</w:t>
      </w:r>
      <w:r w:rsidRPr="007D7F2F">
        <w:rPr>
          <w:rFonts w:ascii="STKaiti" w:hAnsi="STKaiti"/>
          <w:noProof/>
          <w:sz w:val="28"/>
        </w:rPr>
        <w:tab/>
        <w:t xml:space="preserve">M. C. Valiente, E. Garcia-Barriocanal, and M. A. Sicilia, "Applying Ontology-Based Models for Supporting Integrated Software Development and IT Service Management Processes," </w:t>
      </w:r>
      <w:r w:rsidRPr="007D7F2F">
        <w:rPr>
          <w:rFonts w:ascii="STKaiti" w:hAnsi="STKaiti"/>
          <w:i/>
          <w:noProof/>
          <w:sz w:val="28"/>
        </w:rPr>
        <w:t xml:space="preserve">Ieee Transactions on Systems Man and Cybernetics Part C-Applications and Reviews, </w:t>
      </w:r>
      <w:r w:rsidRPr="007D7F2F">
        <w:rPr>
          <w:rFonts w:ascii="STKaiti" w:hAnsi="STKaiti"/>
          <w:noProof/>
          <w:sz w:val="28"/>
        </w:rPr>
        <w:t>vol. 42, pp. 61-74, Jan 2012.</w:t>
      </w:r>
      <w:bookmarkEnd w:id="3420"/>
    </w:p>
    <w:p w14:paraId="56F057FF" w14:textId="77777777" w:rsidR="007D7F2F" w:rsidRPr="007D7F2F" w:rsidRDefault="007D7F2F" w:rsidP="007D7F2F">
      <w:pPr>
        <w:pStyle w:val="afa"/>
        <w:spacing w:after="90"/>
        <w:ind w:left="680" w:hanging="680"/>
        <w:rPr>
          <w:rFonts w:ascii="STKaiti" w:hAnsi="STKaiti"/>
          <w:noProof/>
          <w:sz w:val="28"/>
        </w:rPr>
      </w:pPr>
      <w:bookmarkStart w:id="3421" w:name="_ENREF_24"/>
      <w:r w:rsidRPr="007D7F2F">
        <w:rPr>
          <w:rFonts w:ascii="STKaiti" w:hAnsi="STKaiti"/>
          <w:noProof/>
          <w:sz w:val="28"/>
        </w:rPr>
        <w:t>[24]</w:t>
      </w:r>
      <w:r w:rsidRPr="007D7F2F">
        <w:rPr>
          <w:rFonts w:ascii="STKaiti" w:hAnsi="STKaiti"/>
          <w:noProof/>
          <w:sz w:val="28"/>
        </w:rPr>
        <w:tab/>
        <w:t xml:space="preserve">T. Bray, J. Paoli, and C. M. Sperberg-McQueen, "Extensible Markup Language (XML) 1.0," in </w:t>
      </w:r>
      <w:r w:rsidRPr="007D7F2F">
        <w:rPr>
          <w:rFonts w:ascii="STKaiti" w:hAnsi="STKaiti"/>
          <w:i/>
          <w:noProof/>
          <w:sz w:val="28"/>
        </w:rPr>
        <w:t>W3C Recommendation</w:t>
      </w:r>
      <w:r w:rsidRPr="007D7F2F">
        <w:rPr>
          <w:rFonts w:ascii="STKaiti" w:hAnsi="STKaiti"/>
          <w:noProof/>
          <w:sz w:val="28"/>
        </w:rPr>
        <w:t>, ed, 1998.</w:t>
      </w:r>
      <w:bookmarkEnd w:id="3421"/>
    </w:p>
    <w:p w14:paraId="244200E4" w14:textId="77777777" w:rsidR="007D7F2F" w:rsidRPr="007D7F2F" w:rsidRDefault="007D7F2F" w:rsidP="007D7F2F">
      <w:pPr>
        <w:pStyle w:val="afa"/>
        <w:spacing w:after="90"/>
        <w:ind w:left="680" w:hanging="680"/>
        <w:rPr>
          <w:rFonts w:ascii="STKaiti" w:hAnsi="STKaiti"/>
          <w:noProof/>
          <w:sz w:val="28"/>
        </w:rPr>
      </w:pPr>
      <w:bookmarkStart w:id="3422" w:name="_ENREF_25"/>
      <w:r w:rsidRPr="007D7F2F">
        <w:rPr>
          <w:rFonts w:ascii="STKaiti" w:hAnsi="STKaiti"/>
          <w:noProof/>
          <w:sz w:val="28"/>
        </w:rPr>
        <w:t>[25]</w:t>
      </w:r>
      <w:r w:rsidRPr="007D7F2F">
        <w:rPr>
          <w:rFonts w:ascii="STKaiti" w:hAnsi="STKaiti"/>
          <w:noProof/>
          <w:sz w:val="28"/>
        </w:rPr>
        <w:tab/>
        <w:t xml:space="preserve">T. Bray, J. Paoli, C. M. Sperberg-McQueen, E. Maler, and F. Yergeau, "Extensible Markup Language (XML) 1.0 (Fifth Edition)," in </w:t>
      </w:r>
      <w:r w:rsidRPr="007D7F2F">
        <w:rPr>
          <w:rFonts w:ascii="STKaiti" w:hAnsi="STKaiti"/>
          <w:i/>
          <w:noProof/>
          <w:sz w:val="28"/>
        </w:rPr>
        <w:t>W3C Recommendation</w:t>
      </w:r>
      <w:r w:rsidRPr="007D7F2F">
        <w:rPr>
          <w:rFonts w:ascii="STKaiti" w:hAnsi="STKaiti"/>
          <w:noProof/>
          <w:sz w:val="28"/>
        </w:rPr>
        <w:t>, ed, 2008.</w:t>
      </w:r>
      <w:bookmarkEnd w:id="3422"/>
    </w:p>
    <w:p w14:paraId="26601469" w14:textId="6B386E91" w:rsidR="007D7F2F" w:rsidRPr="007D7F2F" w:rsidRDefault="007D7F2F" w:rsidP="007D7F2F">
      <w:pPr>
        <w:pStyle w:val="afa"/>
        <w:spacing w:after="90"/>
        <w:ind w:left="680" w:hanging="680"/>
        <w:rPr>
          <w:rFonts w:ascii="STKaiti" w:hAnsi="STKaiti"/>
          <w:noProof/>
          <w:sz w:val="28"/>
        </w:rPr>
      </w:pPr>
      <w:bookmarkStart w:id="3423" w:name="_ENREF_26"/>
      <w:r w:rsidRPr="007D7F2F">
        <w:rPr>
          <w:rFonts w:ascii="STKaiti" w:hAnsi="STKaiti"/>
          <w:noProof/>
          <w:sz w:val="28"/>
        </w:rPr>
        <w:t>[26]</w:t>
      </w:r>
      <w:r w:rsidRPr="007D7F2F">
        <w:rPr>
          <w:rFonts w:ascii="STKaiti" w:hAnsi="STKaiti"/>
          <w:noProof/>
          <w:sz w:val="28"/>
        </w:rPr>
        <w:tab/>
        <w:t xml:space="preserve">Wikipedia. (6/3). </w:t>
      </w:r>
      <w:r w:rsidRPr="007D7F2F">
        <w:rPr>
          <w:rFonts w:ascii="STKaiti" w:hAnsi="STKaiti"/>
          <w:i/>
          <w:noProof/>
          <w:sz w:val="28"/>
        </w:rPr>
        <w:t>XML</w:t>
      </w:r>
      <w:r w:rsidRPr="007D7F2F">
        <w:rPr>
          <w:rFonts w:ascii="STKaiti" w:hAnsi="STKaiti"/>
          <w:noProof/>
          <w:sz w:val="28"/>
        </w:rPr>
        <w:t xml:space="preserve">. Available: </w:t>
      </w:r>
      <w:hyperlink r:id="rId69" w:history="1">
        <w:r w:rsidRPr="007D7F2F">
          <w:rPr>
            <w:rStyle w:val="af"/>
            <w:rFonts w:ascii="STKaiti" w:eastAsiaTheme="majorEastAsia" w:hAnsi="STKaiti" w:cs="Times New Roman"/>
            <w:noProof/>
            <w:sz w:val="28"/>
          </w:rPr>
          <w:t>http://zh.wikipedia.org/wiki/XML</w:t>
        </w:r>
        <w:bookmarkEnd w:id="3423"/>
      </w:hyperlink>
    </w:p>
    <w:p w14:paraId="5BD952E2" w14:textId="77777777" w:rsidR="007D7F2F" w:rsidRPr="007D7F2F" w:rsidRDefault="007D7F2F" w:rsidP="007D7F2F">
      <w:pPr>
        <w:pStyle w:val="afa"/>
        <w:spacing w:after="90"/>
        <w:ind w:left="680" w:hanging="680"/>
        <w:rPr>
          <w:rFonts w:ascii="STKaiti" w:hAnsi="STKaiti"/>
          <w:noProof/>
          <w:sz w:val="28"/>
        </w:rPr>
      </w:pPr>
      <w:bookmarkStart w:id="3424" w:name="_ENREF_27"/>
      <w:r w:rsidRPr="007D7F2F">
        <w:rPr>
          <w:rFonts w:ascii="STKaiti" w:hAnsi="STKaiti"/>
          <w:noProof/>
          <w:sz w:val="28"/>
        </w:rPr>
        <w:lastRenderedPageBreak/>
        <w:t>[27]</w:t>
      </w:r>
      <w:r w:rsidRPr="007D7F2F">
        <w:rPr>
          <w:rFonts w:ascii="STKaiti" w:hAnsi="STKaiti"/>
          <w:noProof/>
          <w:sz w:val="28"/>
        </w:rPr>
        <w:tab/>
        <w:t>J. M. Silva, A. S. M. M. Rahman, and A. E. Saddik, "Web 3.0: a vision for bridging the gap between real and virtual," presented at the Proceedings of the 1st ACM international workshop on Communicability design and evaluation in cultural and ecological multimedia system, Vancouver, British Columbia, Canada, 2008.</w:t>
      </w:r>
      <w:bookmarkEnd w:id="3424"/>
    </w:p>
    <w:p w14:paraId="2B530020" w14:textId="310118FE" w:rsidR="007D7F2F" w:rsidRPr="007D7F2F" w:rsidRDefault="007D7F2F" w:rsidP="007D7F2F">
      <w:pPr>
        <w:pStyle w:val="afa"/>
        <w:spacing w:after="90"/>
        <w:ind w:left="680" w:hanging="680"/>
        <w:rPr>
          <w:rFonts w:ascii="STKaiti" w:hAnsi="STKaiti"/>
          <w:noProof/>
          <w:sz w:val="28"/>
        </w:rPr>
      </w:pPr>
      <w:bookmarkStart w:id="3425" w:name="_ENREF_28"/>
      <w:r w:rsidRPr="007D7F2F">
        <w:rPr>
          <w:rFonts w:ascii="STKaiti" w:hAnsi="STKaiti"/>
          <w:noProof/>
          <w:sz w:val="28"/>
        </w:rPr>
        <w:t>[28]</w:t>
      </w:r>
      <w:r w:rsidRPr="007D7F2F">
        <w:rPr>
          <w:rFonts w:ascii="STKaiti" w:hAnsi="STKaiti"/>
          <w:noProof/>
          <w:sz w:val="28"/>
        </w:rPr>
        <w:tab/>
        <w:t xml:space="preserve">D. Farber. (2006, 2013/6/3). The new era of innovation. Available: </w:t>
      </w:r>
      <w:hyperlink r:id="rId70" w:history="1">
        <w:r w:rsidRPr="007D7F2F">
          <w:rPr>
            <w:rStyle w:val="af"/>
            <w:rFonts w:ascii="STKaiti" w:eastAsiaTheme="majorEastAsia" w:hAnsi="STKaiti" w:cs="Times New Roman"/>
            <w:noProof/>
            <w:sz w:val="28"/>
          </w:rPr>
          <w:t>http://www.zdnet.com/blog/btl/technet-summit-the-new-era-of-innovation/3959</w:t>
        </w:r>
        <w:bookmarkEnd w:id="3425"/>
      </w:hyperlink>
    </w:p>
    <w:p w14:paraId="5CC23C47" w14:textId="6307C3B7" w:rsidR="007D7F2F" w:rsidRPr="007D7F2F" w:rsidRDefault="007D7F2F" w:rsidP="007D7F2F">
      <w:pPr>
        <w:pStyle w:val="afa"/>
        <w:spacing w:after="90"/>
        <w:ind w:left="680" w:hanging="680"/>
        <w:rPr>
          <w:rFonts w:ascii="STKaiti" w:hAnsi="STKaiti"/>
          <w:noProof/>
          <w:sz w:val="28"/>
        </w:rPr>
      </w:pPr>
      <w:bookmarkStart w:id="3426" w:name="_ENREF_29"/>
      <w:r w:rsidRPr="007D7F2F">
        <w:rPr>
          <w:rFonts w:ascii="STKaiti" w:hAnsi="STKaiti"/>
          <w:noProof/>
          <w:sz w:val="28"/>
        </w:rPr>
        <w:t>[29]</w:t>
      </w:r>
      <w:r w:rsidRPr="007D7F2F">
        <w:rPr>
          <w:rFonts w:ascii="STKaiti" w:hAnsi="STKaiti"/>
          <w:noProof/>
          <w:sz w:val="28"/>
        </w:rPr>
        <w:tab/>
        <w:t xml:space="preserve">R. MacManus. (2007, 2013/6/3). Eric Schmidt Defines Web 3.0. Available: </w:t>
      </w:r>
      <w:hyperlink r:id="rId71" w:history="1">
        <w:r w:rsidRPr="007D7F2F">
          <w:rPr>
            <w:rStyle w:val="af"/>
            <w:rFonts w:ascii="STKaiti" w:eastAsiaTheme="majorEastAsia" w:hAnsi="STKaiti" w:cs="Times New Roman"/>
            <w:noProof/>
            <w:sz w:val="28"/>
          </w:rPr>
          <w:t>http://readwrite.com/2007/08/07/eric_schmidt_defines_web_30</w:t>
        </w:r>
        <w:bookmarkEnd w:id="3426"/>
      </w:hyperlink>
    </w:p>
    <w:p w14:paraId="70D17D73" w14:textId="77777777" w:rsidR="007D7F2F" w:rsidRPr="007D7F2F" w:rsidRDefault="007D7F2F" w:rsidP="007D7F2F">
      <w:pPr>
        <w:pStyle w:val="afa"/>
        <w:spacing w:after="90"/>
        <w:ind w:left="680" w:hanging="680"/>
        <w:rPr>
          <w:rFonts w:ascii="STKaiti" w:hAnsi="STKaiti"/>
          <w:noProof/>
          <w:sz w:val="28"/>
        </w:rPr>
      </w:pPr>
      <w:bookmarkStart w:id="3427" w:name="_ENREF_30"/>
      <w:r w:rsidRPr="007D7F2F">
        <w:rPr>
          <w:rFonts w:ascii="STKaiti" w:hAnsi="STKaiti"/>
          <w:noProof/>
          <w:sz w:val="28"/>
        </w:rPr>
        <w:t>[30]</w:t>
      </w:r>
      <w:r w:rsidRPr="007D7F2F">
        <w:rPr>
          <w:rFonts w:ascii="STKaiti" w:hAnsi="STKaiti"/>
          <w:noProof/>
          <w:sz w:val="28"/>
        </w:rPr>
        <w:tab/>
        <w:t xml:space="preserve">J. Hendler, "Web 3.0 Emerging," </w:t>
      </w:r>
      <w:r w:rsidRPr="007D7F2F">
        <w:rPr>
          <w:rFonts w:ascii="STKaiti" w:hAnsi="STKaiti"/>
          <w:i/>
          <w:noProof/>
          <w:sz w:val="28"/>
        </w:rPr>
        <w:t xml:space="preserve">Computer, </w:t>
      </w:r>
      <w:r w:rsidRPr="007D7F2F">
        <w:rPr>
          <w:rFonts w:ascii="STKaiti" w:hAnsi="STKaiti"/>
          <w:noProof/>
          <w:sz w:val="28"/>
        </w:rPr>
        <w:t>vol. 42, pp. 111-113, 2009.</w:t>
      </w:r>
      <w:bookmarkEnd w:id="3427"/>
    </w:p>
    <w:p w14:paraId="6EF3EE1F" w14:textId="77777777" w:rsidR="007D7F2F" w:rsidRPr="007D7F2F" w:rsidRDefault="007D7F2F" w:rsidP="007D7F2F">
      <w:pPr>
        <w:pStyle w:val="afa"/>
        <w:spacing w:after="90"/>
        <w:ind w:left="680" w:hanging="680"/>
        <w:rPr>
          <w:rFonts w:ascii="STKaiti" w:hAnsi="STKaiti"/>
          <w:noProof/>
          <w:sz w:val="28"/>
        </w:rPr>
      </w:pPr>
      <w:bookmarkStart w:id="3428" w:name="_ENREF_31"/>
      <w:r w:rsidRPr="007D7F2F">
        <w:rPr>
          <w:rFonts w:ascii="STKaiti" w:hAnsi="STKaiti"/>
          <w:noProof/>
          <w:sz w:val="28"/>
        </w:rPr>
        <w:t>[31]</w:t>
      </w:r>
      <w:r w:rsidRPr="007D7F2F">
        <w:rPr>
          <w:rFonts w:ascii="STKaiti" w:hAnsi="STKaiti"/>
          <w:noProof/>
          <w:sz w:val="28"/>
        </w:rPr>
        <w:tab/>
        <w:t xml:space="preserve">T. O'Reilly and J. Battelle, </w:t>
      </w:r>
      <w:r w:rsidRPr="007D7F2F">
        <w:rPr>
          <w:rFonts w:ascii="STKaiti" w:hAnsi="STKaiti"/>
          <w:i/>
          <w:noProof/>
          <w:sz w:val="28"/>
        </w:rPr>
        <w:t>Web Squared: Web 2.0 Five Years On</w:t>
      </w:r>
      <w:r w:rsidRPr="007D7F2F">
        <w:rPr>
          <w:rFonts w:ascii="STKaiti" w:hAnsi="STKaiti"/>
          <w:noProof/>
          <w:sz w:val="28"/>
        </w:rPr>
        <w:t>: O'Reilly Media, 2013.</w:t>
      </w:r>
      <w:bookmarkEnd w:id="3428"/>
    </w:p>
    <w:p w14:paraId="10354F94" w14:textId="77777777" w:rsidR="007D7F2F" w:rsidRPr="007D7F2F" w:rsidRDefault="007D7F2F" w:rsidP="007D7F2F">
      <w:pPr>
        <w:pStyle w:val="afa"/>
        <w:spacing w:after="90"/>
        <w:ind w:left="680" w:hanging="680"/>
        <w:rPr>
          <w:rFonts w:ascii="STKaiti" w:hAnsi="STKaiti"/>
          <w:noProof/>
          <w:sz w:val="28"/>
        </w:rPr>
      </w:pPr>
      <w:bookmarkStart w:id="3429" w:name="_ENREF_32"/>
      <w:r w:rsidRPr="007D7F2F">
        <w:rPr>
          <w:rFonts w:ascii="STKaiti" w:hAnsi="STKaiti"/>
          <w:noProof/>
          <w:sz w:val="28"/>
        </w:rPr>
        <w:t>[32]</w:t>
      </w:r>
      <w:r w:rsidRPr="007D7F2F">
        <w:rPr>
          <w:rFonts w:ascii="STKaiti" w:hAnsi="STKaiti"/>
          <w:noProof/>
          <w:sz w:val="28"/>
        </w:rPr>
        <w:tab/>
        <w:t xml:space="preserve">T. Heath and C. Bizer, "Linked Data: Evolving the Web into a Global Data Space," </w:t>
      </w:r>
      <w:r w:rsidRPr="007D7F2F">
        <w:rPr>
          <w:rFonts w:ascii="STKaiti" w:hAnsi="STKaiti"/>
          <w:i/>
          <w:noProof/>
          <w:sz w:val="28"/>
        </w:rPr>
        <w:t xml:space="preserve">Synthesis Lectures on the Semantic Web: Theory and Technology, </w:t>
      </w:r>
      <w:r w:rsidRPr="007D7F2F">
        <w:rPr>
          <w:rFonts w:ascii="STKaiti" w:hAnsi="STKaiti"/>
          <w:noProof/>
          <w:sz w:val="28"/>
        </w:rPr>
        <w:t>vol. 1, pp. 1-136, 2011/02/09 2011.</w:t>
      </w:r>
      <w:bookmarkEnd w:id="3429"/>
    </w:p>
    <w:p w14:paraId="29FFA414" w14:textId="77777777" w:rsidR="007D7F2F" w:rsidRPr="007D7F2F" w:rsidRDefault="007D7F2F" w:rsidP="007D7F2F">
      <w:pPr>
        <w:pStyle w:val="afa"/>
        <w:spacing w:after="90"/>
        <w:ind w:left="680" w:hanging="680"/>
        <w:rPr>
          <w:rFonts w:ascii="STKaiti" w:hAnsi="STKaiti"/>
          <w:noProof/>
          <w:sz w:val="28"/>
        </w:rPr>
      </w:pPr>
      <w:bookmarkStart w:id="3430" w:name="_ENREF_33"/>
      <w:r w:rsidRPr="007D7F2F">
        <w:rPr>
          <w:rFonts w:ascii="STKaiti" w:hAnsi="STKaiti"/>
          <w:noProof/>
          <w:sz w:val="28"/>
        </w:rPr>
        <w:t>[33]</w:t>
      </w:r>
      <w:r w:rsidRPr="007D7F2F">
        <w:rPr>
          <w:rFonts w:ascii="STKaiti" w:hAnsi="STKaiti"/>
          <w:noProof/>
          <w:sz w:val="28"/>
        </w:rPr>
        <w:tab/>
        <w:t xml:space="preserve">I. Hickson, "HTML Living Standard," in </w:t>
      </w:r>
      <w:r w:rsidRPr="007D7F2F">
        <w:rPr>
          <w:rFonts w:ascii="STKaiti" w:hAnsi="STKaiti"/>
          <w:i/>
          <w:noProof/>
          <w:sz w:val="28"/>
        </w:rPr>
        <w:t>WHATWG</w:t>
      </w:r>
      <w:r w:rsidRPr="007D7F2F">
        <w:rPr>
          <w:rFonts w:ascii="STKaiti" w:hAnsi="STKaiti"/>
          <w:noProof/>
          <w:sz w:val="28"/>
        </w:rPr>
        <w:t>, ed, 2013.</w:t>
      </w:r>
      <w:bookmarkEnd w:id="3430"/>
    </w:p>
    <w:p w14:paraId="79B30A3E" w14:textId="47C54B04" w:rsidR="007D7F2F" w:rsidRPr="007D7F2F" w:rsidRDefault="007D7F2F" w:rsidP="007D7F2F">
      <w:pPr>
        <w:pStyle w:val="afa"/>
        <w:spacing w:after="90"/>
        <w:ind w:left="680" w:hanging="680"/>
        <w:rPr>
          <w:rFonts w:ascii="STKaiti" w:hAnsi="STKaiti"/>
          <w:noProof/>
          <w:sz w:val="28"/>
        </w:rPr>
      </w:pPr>
      <w:bookmarkStart w:id="3431" w:name="_ENREF_34"/>
      <w:r w:rsidRPr="007D7F2F">
        <w:rPr>
          <w:rFonts w:ascii="STKaiti" w:hAnsi="STKaiti"/>
          <w:noProof/>
          <w:sz w:val="28"/>
        </w:rPr>
        <w:t>[34]</w:t>
      </w:r>
      <w:r w:rsidRPr="007D7F2F">
        <w:rPr>
          <w:rFonts w:ascii="STKaiti" w:hAnsi="STKaiti"/>
          <w:noProof/>
          <w:sz w:val="28"/>
        </w:rPr>
        <w:tab/>
        <w:t xml:space="preserve">S. Jobs. (2010, 2013/6/3). Thoughts on Flash. </w:t>
      </w:r>
      <w:r w:rsidRPr="007D7F2F">
        <w:rPr>
          <w:rFonts w:ascii="STKaiti" w:hAnsi="STKaiti"/>
          <w:i/>
          <w:noProof/>
          <w:sz w:val="28"/>
        </w:rPr>
        <w:t>Apple Inc.</w:t>
      </w:r>
      <w:r w:rsidRPr="007D7F2F">
        <w:rPr>
          <w:rFonts w:ascii="STKaiti" w:hAnsi="STKaiti"/>
          <w:noProof/>
          <w:sz w:val="28"/>
        </w:rPr>
        <w:t xml:space="preserve"> Available: </w:t>
      </w:r>
      <w:hyperlink r:id="rId72" w:history="1">
        <w:r w:rsidRPr="007D7F2F">
          <w:rPr>
            <w:rStyle w:val="af"/>
            <w:rFonts w:ascii="STKaiti" w:eastAsiaTheme="majorEastAsia" w:hAnsi="STKaiti" w:cs="Times New Roman"/>
            <w:noProof/>
            <w:sz w:val="28"/>
          </w:rPr>
          <w:t>http://www.apple.com/hotnews/thoughts-on-flash/</w:t>
        </w:r>
        <w:bookmarkEnd w:id="3431"/>
      </w:hyperlink>
    </w:p>
    <w:p w14:paraId="71C55DAA" w14:textId="1977A910" w:rsidR="007D7F2F" w:rsidRPr="007D7F2F" w:rsidRDefault="007D7F2F" w:rsidP="007D7F2F">
      <w:pPr>
        <w:pStyle w:val="afa"/>
        <w:spacing w:after="90"/>
        <w:ind w:left="680" w:hanging="680"/>
        <w:rPr>
          <w:rFonts w:ascii="STKaiti" w:hAnsi="STKaiti"/>
          <w:noProof/>
          <w:sz w:val="28"/>
        </w:rPr>
      </w:pPr>
      <w:bookmarkStart w:id="3432" w:name="_ENREF_35"/>
      <w:r w:rsidRPr="007D7F2F">
        <w:rPr>
          <w:rFonts w:ascii="STKaiti" w:hAnsi="STKaiti"/>
          <w:noProof/>
          <w:sz w:val="28"/>
        </w:rPr>
        <w:t>[35]</w:t>
      </w:r>
      <w:r w:rsidRPr="007D7F2F">
        <w:rPr>
          <w:rFonts w:ascii="STKaiti" w:hAnsi="STKaiti"/>
          <w:noProof/>
          <w:sz w:val="28"/>
        </w:rPr>
        <w:tab/>
        <w:t xml:space="preserve">Wikipedia. (6/3). </w:t>
      </w:r>
      <w:r w:rsidRPr="007D7F2F">
        <w:rPr>
          <w:rFonts w:ascii="STKaiti" w:hAnsi="STKaiti"/>
          <w:i/>
          <w:noProof/>
          <w:sz w:val="28"/>
        </w:rPr>
        <w:t>HTML5</w:t>
      </w:r>
      <w:r w:rsidRPr="007D7F2F">
        <w:rPr>
          <w:rFonts w:ascii="STKaiti" w:hAnsi="STKaiti"/>
          <w:noProof/>
          <w:sz w:val="28"/>
        </w:rPr>
        <w:t xml:space="preserve">. Available: </w:t>
      </w:r>
      <w:hyperlink r:id="rId73" w:history="1">
        <w:r w:rsidRPr="007D7F2F">
          <w:rPr>
            <w:rStyle w:val="af"/>
            <w:rFonts w:ascii="STKaiti" w:eastAsiaTheme="majorEastAsia" w:hAnsi="STKaiti" w:cs="Times New Roman"/>
            <w:noProof/>
            <w:sz w:val="28"/>
          </w:rPr>
          <w:t>http://zh.wikipedia.org/wiki/HTML5</w:t>
        </w:r>
        <w:bookmarkEnd w:id="3432"/>
      </w:hyperlink>
    </w:p>
    <w:p w14:paraId="18A161A2" w14:textId="77777777" w:rsidR="007D7F2F" w:rsidRPr="007D7F2F" w:rsidRDefault="007D7F2F" w:rsidP="007D7F2F">
      <w:pPr>
        <w:pStyle w:val="afa"/>
        <w:spacing w:after="90"/>
        <w:ind w:left="680" w:hanging="680"/>
        <w:rPr>
          <w:rFonts w:ascii="STKaiti" w:hAnsi="STKaiti"/>
          <w:noProof/>
          <w:sz w:val="28"/>
        </w:rPr>
      </w:pPr>
      <w:bookmarkStart w:id="3433" w:name="_ENREF_36"/>
      <w:r w:rsidRPr="007D7F2F">
        <w:rPr>
          <w:rFonts w:ascii="STKaiti" w:hAnsi="STKaiti"/>
          <w:noProof/>
          <w:sz w:val="28"/>
        </w:rPr>
        <w:t>[36]</w:t>
      </w:r>
      <w:r w:rsidRPr="007D7F2F">
        <w:rPr>
          <w:rFonts w:ascii="STKaiti" w:hAnsi="STKaiti"/>
          <w:noProof/>
          <w:sz w:val="28"/>
        </w:rPr>
        <w:tab/>
        <w:t xml:space="preserve">I. Hickson, "Web Storage," in </w:t>
      </w:r>
      <w:r w:rsidRPr="007D7F2F">
        <w:rPr>
          <w:rFonts w:ascii="STKaiti" w:hAnsi="STKaiti"/>
          <w:i/>
          <w:noProof/>
          <w:sz w:val="28"/>
        </w:rPr>
        <w:t>W3C Candidate Recommendation</w:t>
      </w:r>
      <w:r w:rsidRPr="007D7F2F">
        <w:rPr>
          <w:rFonts w:ascii="STKaiti" w:hAnsi="STKaiti"/>
          <w:noProof/>
          <w:sz w:val="28"/>
        </w:rPr>
        <w:t>, ed, 2011.</w:t>
      </w:r>
      <w:bookmarkEnd w:id="3433"/>
    </w:p>
    <w:p w14:paraId="2B6C9334" w14:textId="77777777" w:rsidR="007D7F2F" w:rsidRPr="007D7F2F" w:rsidRDefault="007D7F2F" w:rsidP="007D7F2F">
      <w:pPr>
        <w:pStyle w:val="afa"/>
        <w:spacing w:after="90"/>
        <w:ind w:left="680" w:hanging="680"/>
        <w:rPr>
          <w:rFonts w:ascii="STKaiti" w:hAnsi="STKaiti"/>
          <w:noProof/>
          <w:sz w:val="28"/>
        </w:rPr>
      </w:pPr>
      <w:bookmarkStart w:id="3434" w:name="_ENREF_37"/>
      <w:r w:rsidRPr="007D7F2F">
        <w:rPr>
          <w:rFonts w:ascii="STKaiti" w:hAnsi="STKaiti"/>
          <w:noProof/>
          <w:sz w:val="28"/>
        </w:rPr>
        <w:t>[37]</w:t>
      </w:r>
      <w:r w:rsidRPr="007D7F2F">
        <w:rPr>
          <w:rFonts w:ascii="STKaiti" w:hAnsi="STKaiti"/>
          <w:noProof/>
          <w:sz w:val="28"/>
        </w:rPr>
        <w:tab/>
        <w:t xml:space="preserve">N. Mehta, J. Sicking, E. Graff, A. Popescu, and J. Orlow, "Indexed Database API," in </w:t>
      </w:r>
      <w:r w:rsidRPr="007D7F2F">
        <w:rPr>
          <w:rFonts w:ascii="STKaiti" w:hAnsi="STKaiti"/>
          <w:i/>
          <w:noProof/>
          <w:sz w:val="28"/>
        </w:rPr>
        <w:t>W3C Working Draft</w:t>
      </w:r>
      <w:r w:rsidRPr="007D7F2F">
        <w:rPr>
          <w:rFonts w:ascii="STKaiti" w:hAnsi="STKaiti"/>
          <w:noProof/>
          <w:sz w:val="28"/>
        </w:rPr>
        <w:t>, ed, 2012.</w:t>
      </w:r>
      <w:bookmarkEnd w:id="3434"/>
    </w:p>
    <w:p w14:paraId="6D4B932F" w14:textId="77777777" w:rsidR="007D7F2F" w:rsidRPr="007D7F2F" w:rsidRDefault="007D7F2F" w:rsidP="007D7F2F">
      <w:pPr>
        <w:pStyle w:val="afa"/>
        <w:spacing w:after="90"/>
        <w:ind w:left="680" w:hanging="680"/>
        <w:rPr>
          <w:rFonts w:ascii="STKaiti" w:hAnsi="STKaiti"/>
          <w:noProof/>
          <w:sz w:val="28"/>
        </w:rPr>
      </w:pPr>
      <w:bookmarkStart w:id="3435" w:name="_ENREF_38"/>
      <w:r w:rsidRPr="007D7F2F">
        <w:rPr>
          <w:rFonts w:ascii="STKaiti" w:hAnsi="STKaiti"/>
          <w:noProof/>
          <w:sz w:val="28"/>
        </w:rPr>
        <w:t>[38]</w:t>
      </w:r>
      <w:r w:rsidRPr="007D7F2F">
        <w:rPr>
          <w:rFonts w:ascii="STKaiti" w:hAnsi="STKaiti"/>
          <w:noProof/>
          <w:sz w:val="28"/>
        </w:rPr>
        <w:tab/>
        <w:t xml:space="preserve">A. v. Kesteren and S. Pieters, "HTML5 differences from HTML4," in </w:t>
      </w:r>
      <w:r w:rsidRPr="007D7F2F">
        <w:rPr>
          <w:rFonts w:ascii="STKaiti" w:hAnsi="STKaiti"/>
          <w:i/>
          <w:noProof/>
          <w:sz w:val="28"/>
        </w:rPr>
        <w:t>W3C Working Draft</w:t>
      </w:r>
      <w:r w:rsidRPr="007D7F2F">
        <w:rPr>
          <w:rFonts w:ascii="STKaiti" w:hAnsi="STKaiti"/>
          <w:noProof/>
          <w:sz w:val="28"/>
        </w:rPr>
        <w:t>, ed, 2012.</w:t>
      </w:r>
      <w:bookmarkEnd w:id="3435"/>
    </w:p>
    <w:p w14:paraId="163D7C95" w14:textId="77777777" w:rsidR="007D7F2F" w:rsidRPr="007D7F2F" w:rsidRDefault="007D7F2F" w:rsidP="007D7F2F">
      <w:pPr>
        <w:pStyle w:val="afa"/>
        <w:spacing w:after="90"/>
        <w:ind w:left="680" w:hanging="680"/>
        <w:rPr>
          <w:rFonts w:ascii="STKaiti" w:hAnsi="STKaiti"/>
          <w:noProof/>
          <w:sz w:val="28"/>
        </w:rPr>
      </w:pPr>
      <w:bookmarkStart w:id="3436" w:name="_ENREF_39"/>
      <w:r w:rsidRPr="007D7F2F">
        <w:rPr>
          <w:rFonts w:ascii="STKaiti" w:hAnsi="STKaiti"/>
          <w:noProof/>
          <w:sz w:val="28"/>
        </w:rPr>
        <w:t>[39]</w:t>
      </w:r>
      <w:r w:rsidRPr="007D7F2F">
        <w:rPr>
          <w:rFonts w:ascii="STKaiti" w:hAnsi="STKaiti"/>
          <w:noProof/>
          <w:sz w:val="28"/>
        </w:rPr>
        <w:tab/>
        <w:t xml:space="preserve">A. Ranganathan and J. Sicking, "File API," in </w:t>
      </w:r>
      <w:r w:rsidRPr="007D7F2F">
        <w:rPr>
          <w:rFonts w:ascii="STKaiti" w:hAnsi="STKaiti"/>
          <w:i/>
          <w:noProof/>
          <w:sz w:val="28"/>
        </w:rPr>
        <w:t>W3C Working Draft</w:t>
      </w:r>
      <w:r w:rsidRPr="007D7F2F">
        <w:rPr>
          <w:rFonts w:ascii="STKaiti" w:hAnsi="STKaiti"/>
          <w:noProof/>
          <w:sz w:val="28"/>
        </w:rPr>
        <w:t>, ed, 2012.</w:t>
      </w:r>
      <w:bookmarkEnd w:id="3436"/>
    </w:p>
    <w:p w14:paraId="0A1E62F3" w14:textId="77777777" w:rsidR="007D7F2F" w:rsidRPr="007D7F2F" w:rsidRDefault="007D7F2F" w:rsidP="007D7F2F">
      <w:pPr>
        <w:pStyle w:val="afa"/>
        <w:spacing w:after="90"/>
        <w:ind w:left="680" w:hanging="680"/>
        <w:rPr>
          <w:rFonts w:ascii="STKaiti" w:hAnsi="STKaiti"/>
          <w:noProof/>
          <w:sz w:val="28"/>
        </w:rPr>
      </w:pPr>
      <w:bookmarkStart w:id="3437" w:name="_ENREF_40"/>
      <w:r w:rsidRPr="007D7F2F">
        <w:rPr>
          <w:rFonts w:ascii="STKaiti" w:hAnsi="STKaiti"/>
          <w:noProof/>
          <w:sz w:val="28"/>
        </w:rPr>
        <w:t>[40]</w:t>
      </w:r>
      <w:r w:rsidRPr="007D7F2F">
        <w:rPr>
          <w:rFonts w:ascii="STKaiti" w:hAnsi="STKaiti"/>
          <w:noProof/>
          <w:sz w:val="28"/>
        </w:rPr>
        <w:tab/>
        <w:t xml:space="preserve">E. Uhrhane, "File API: Directories and System," in </w:t>
      </w:r>
      <w:r w:rsidRPr="007D7F2F">
        <w:rPr>
          <w:rFonts w:ascii="STKaiti" w:hAnsi="STKaiti"/>
          <w:i/>
          <w:noProof/>
          <w:sz w:val="28"/>
        </w:rPr>
        <w:t>W3C Working Draft</w:t>
      </w:r>
      <w:r w:rsidRPr="007D7F2F">
        <w:rPr>
          <w:rFonts w:ascii="STKaiti" w:hAnsi="STKaiti"/>
          <w:noProof/>
          <w:sz w:val="28"/>
        </w:rPr>
        <w:t>, ed, 2012.</w:t>
      </w:r>
      <w:bookmarkEnd w:id="3437"/>
    </w:p>
    <w:p w14:paraId="429B8EC5" w14:textId="77777777" w:rsidR="007D7F2F" w:rsidRPr="007D7F2F" w:rsidRDefault="007D7F2F" w:rsidP="007D7F2F">
      <w:pPr>
        <w:pStyle w:val="afa"/>
        <w:spacing w:after="90"/>
        <w:ind w:left="680" w:hanging="680"/>
        <w:rPr>
          <w:rFonts w:ascii="STKaiti" w:hAnsi="STKaiti"/>
          <w:noProof/>
          <w:sz w:val="28"/>
        </w:rPr>
      </w:pPr>
      <w:bookmarkStart w:id="3438" w:name="_ENREF_41"/>
      <w:r w:rsidRPr="007D7F2F">
        <w:rPr>
          <w:rFonts w:ascii="STKaiti" w:hAnsi="STKaiti"/>
          <w:noProof/>
          <w:sz w:val="28"/>
        </w:rPr>
        <w:t>[41]</w:t>
      </w:r>
      <w:r w:rsidRPr="007D7F2F">
        <w:rPr>
          <w:rFonts w:ascii="STKaiti" w:hAnsi="STKaiti"/>
          <w:noProof/>
          <w:sz w:val="28"/>
        </w:rPr>
        <w:tab/>
        <w:t xml:space="preserve">E. Uhrhane, "File API: Writer," in </w:t>
      </w:r>
      <w:r w:rsidRPr="007D7F2F">
        <w:rPr>
          <w:rFonts w:ascii="STKaiti" w:hAnsi="STKaiti"/>
          <w:i/>
          <w:noProof/>
          <w:sz w:val="28"/>
        </w:rPr>
        <w:t>W3C Working Draft</w:t>
      </w:r>
      <w:r w:rsidRPr="007D7F2F">
        <w:rPr>
          <w:rFonts w:ascii="STKaiti" w:hAnsi="STKaiti"/>
          <w:noProof/>
          <w:sz w:val="28"/>
        </w:rPr>
        <w:t>, ed, 2012.</w:t>
      </w:r>
      <w:bookmarkEnd w:id="3438"/>
    </w:p>
    <w:p w14:paraId="2A4FF589" w14:textId="77777777" w:rsidR="007D7F2F" w:rsidRPr="007D7F2F" w:rsidRDefault="007D7F2F" w:rsidP="007D7F2F">
      <w:pPr>
        <w:pStyle w:val="afa"/>
        <w:spacing w:after="90"/>
        <w:ind w:left="680" w:hanging="680"/>
        <w:rPr>
          <w:rFonts w:ascii="STKaiti" w:hAnsi="STKaiti"/>
          <w:noProof/>
          <w:sz w:val="28"/>
        </w:rPr>
      </w:pPr>
      <w:bookmarkStart w:id="3439" w:name="_ENREF_42"/>
      <w:r w:rsidRPr="007D7F2F">
        <w:rPr>
          <w:rFonts w:ascii="STKaiti" w:hAnsi="STKaiti"/>
          <w:noProof/>
          <w:sz w:val="28"/>
        </w:rPr>
        <w:t>[42]</w:t>
      </w:r>
      <w:r w:rsidRPr="007D7F2F">
        <w:rPr>
          <w:rFonts w:ascii="STKaiti" w:hAnsi="STKaiti"/>
          <w:noProof/>
          <w:sz w:val="28"/>
        </w:rPr>
        <w:tab/>
        <w:t xml:space="preserve">S. Mavrody, </w:t>
      </w:r>
      <w:r w:rsidRPr="007D7F2F">
        <w:rPr>
          <w:rFonts w:ascii="STKaiti" w:hAnsi="STKaiti"/>
          <w:i/>
          <w:noProof/>
          <w:sz w:val="28"/>
        </w:rPr>
        <w:t>Sergey's HTML5 &amp; CSS3: Quick Reference. HTML5, CSS3 and APIs. Full Color (2nd Edition)</w:t>
      </w:r>
      <w:r w:rsidRPr="007D7F2F">
        <w:rPr>
          <w:rFonts w:ascii="STKaiti" w:hAnsi="STKaiti"/>
          <w:noProof/>
          <w:sz w:val="28"/>
        </w:rPr>
        <w:t>, 2012.</w:t>
      </w:r>
      <w:bookmarkEnd w:id="3439"/>
    </w:p>
    <w:p w14:paraId="76052FD5" w14:textId="33760CFC" w:rsidR="007D7F2F" w:rsidRPr="007D7F2F" w:rsidRDefault="007D7F2F" w:rsidP="007D7F2F">
      <w:pPr>
        <w:pStyle w:val="afa"/>
        <w:spacing w:after="90"/>
        <w:ind w:left="680" w:hanging="680"/>
        <w:rPr>
          <w:rFonts w:ascii="STKaiti" w:hAnsi="STKaiti" w:hint="eastAsia"/>
          <w:noProof/>
          <w:sz w:val="28"/>
        </w:rPr>
      </w:pPr>
      <w:bookmarkStart w:id="3440" w:name="_ENREF_43"/>
      <w:r w:rsidRPr="007D7F2F">
        <w:rPr>
          <w:rFonts w:ascii="STKaiti" w:hAnsi="STKaiti" w:hint="eastAsia"/>
          <w:noProof/>
          <w:sz w:val="28"/>
        </w:rPr>
        <w:t>[43]</w:t>
      </w:r>
      <w:r w:rsidRPr="007D7F2F">
        <w:rPr>
          <w:rFonts w:ascii="STKaiti" w:hAnsi="STKaiti" w:hint="eastAsia"/>
          <w:noProof/>
          <w:sz w:val="28"/>
        </w:rPr>
        <w:tab/>
        <w:t xml:space="preserve">Wikipedia. (6/3). </w:t>
      </w:r>
      <w:r w:rsidRPr="007D7F2F">
        <w:rPr>
          <w:rFonts w:ascii="STKaiti" w:hAnsi="STKaiti" w:hint="eastAsia"/>
          <w:i/>
          <w:noProof/>
          <w:sz w:val="28"/>
        </w:rPr>
        <w:t>雲端運算</w:t>
      </w:r>
      <w:r w:rsidRPr="007D7F2F">
        <w:rPr>
          <w:rFonts w:ascii="STKaiti" w:hAnsi="STKaiti" w:hint="eastAsia"/>
          <w:noProof/>
          <w:sz w:val="28"/>
        </w:rPr>
        <w:t xml:space="preserve">. Available: </w:t>
      </w:r>
      <w:hyperlink r:id="rId74" w:history="1">
        <w:r w:rsidRPr="007D7F2F">
          <w:rPr>
            <w:rStyle w:val="af"/>
            <w:rFonts w:ascii="STKaiti" w:eastAsiaTheme="majorEastAsia" w:hAnsi="STKaiti" w:cs="Times New Roman" w:hint="eastAsia"/>
            <w:noProof/>
            <w:sz w:val="28"/>
          </w:rPr>
          <w:t>http://zh.wikipedia.org/wiki/%E9%9B%B2%E7%AB%AF%E9%81%8B%E7%AE%97</w:t>
        </w:r>
        <w:bookmarkEnd w:id="3440"/>
      </w:hyperlink>
    </w:p>
    <w:p w14:paraId="33779353" w14:textId="63475B79" w:rsidR="007D7F2F" w:rsidRPr="007D7F2F" w:rsidRDefault="007D7F2F" w:rsidP="007D7F2F">
      <w:pPr>
        <w:pStyle w:val="afa"/>
        <w:spacing w:after="90"/>
        <w:ind w:left="680" w:hanging="680"/>
        <w:rPr>
          <w:rFonts w:ascii="STKaiti" w:hAnsi="STKaiti"/>
          <w:noProof/>
          <w:sz w:val="28"/>
        </w:rPr>
      </w:pPr>
      <w:bookmarkStart w:id="3441" w:name="_ENREF_44"/>
      <w:r w:rsidRPr="007D7F2F">
        <w:rPr>
          <w:rFonts w:ascii="STKaiti" w:hAnsi="STKaiti"/>
          <w:noProof/>
          <w:sz w:val="28"/>
        </w:rPr>
        <w:t>[44]</w:t>
      </w:r>
      <w:r w:rsidRPr="007D7F2F">
        <w:rPr>
          <w:rFonts w:ascii="STKaiti" w:hAnsi="STKaiti"/>
          <w:noProof/>
          <w:sz w:val="28"/>
        </w:rPr>
        <w:tab/>
        <w:t xml:space="preserve">Wikipedia. (6/3). </w:t>
      </w:r>
      <w:r w:rsidRPr="007D7F2F">
        <w:rPr>
          <w:rFonts w:ascii="STKaiti" w:hAnsi="STKaiti"/>
          <w:i/>
          <w:noProof/>
          <w:sz w:val="28"/>
        </w:rPr>
        <w:t>Cloud Computing</w:t>
      </w:r>
      <w:r w:rsidRPr="007D7F2F">
        <w:rPr>
          <w:rFonts w:ascii="STKaiti" w:hAnsi="STKaiti"/>
          <w:noProof/>
          <w:sz w:val="28"/>
        </w:rPr>
        <w:t xml:space="preserve">. Available: </w:t>
      </w:r>
      <w:hyperlink r:id="rId75" w:history="1">
        <w:r w:rsidRPr="007D7F2F">
          <w:rPr>
            <w:rStyle w:val="af"/>
            <w:rFonts w:ascii="STKaiti" w:eastAsiaTheme="majorEastAsia" w:hAnsi="STKaiti" w:cs="Times New Roman"/>
            <w:noProof/>
            <w:sz w:val="28"/>
          </w:rPr>
          <w:t>http://en.wikipedia.org/wiki/Cloud_computing</w:t>
        </w:r>
        <w:bookmarkEnd w:id="3441"/>
      </w:hyperlink>
    </w:p>
    <w:p w14:paraId="2802C5B8" w14:textId="77777777" w:rsidR="007D7F2F" w:rsidRPr="007D7F2F" w:rsidRDefault="007D7F2F" w:rsidP="007D7F2F">
      <w:pPr>
        <w:pStyle w:val="afa"/>
        <w:spacing w:after="90"/>
        <w:ind w:left="680" w:hanging="680"/>
        <w:rPr>
          <w:rFonts w:ascii="STKaiti" w:hAnsi="STKaiti"/>
          <w:noProof/>
          <w:sz w:val="28"/>
        </w:rPr>
      </w:pPr>
      <w:bookmarkStart w:id="3442" w:name="_ENREF_45"/>
      <w:r w:rsidRPr="007D7F2F">
        <w:rPr>
          <w:rFonts w:ascii="STKaiti" w:hAnsi="STKaiti"/>
          <w:noProof/>
          <w:sz w:val="28"/>
        </w:rPr>
        <w:lastRenderedPageBreak/>
        <w:t>[45]</w:t>
      </w:r>
      <w:r w:rsidRPr="007D7F2F">
        <w:rPr>
          <w:rFonts w:ascii="STKaiti" w:hAnsi="STKaiti"/>
          <w:noProof/>
          <w:sz w:val="28"/>
        </w:rPr>
        <w:tab/>
        <w:t xml:space="preserve">P. Mell and T. Grance, "The NIST Definition of Cloud Computing," in </w:t>
      </w:r>
      <w:r w:rsidRPr="007D7F2F">
        <w:rPr>
          <w:rFonts w:ascii="STKaiti" w:hAnsi="STKaiti"/>
          <w:i/>
          <w:noProof/>
          <w:sz w:val="28"/>
        </w:rPr>
        <w:t xml:space="preserve">National Institute of Standards and Technology Special Publication </w:t>
      </w:r>
      <w:r w:rsidRPr="007D7F2F">
        <w:rPr>
          <w:rFonts w:ascii="STKaiti" w:hAnsi="STKaiti"/>
          <w:noProof/>
          <w:sz w:val="28"/>
        </w:rPr>
        <w:t>ed, 2011, pp. 800-145.</w:t>
      </w:r>
      <w:bookmarkEnd w:id="3442"/>
    </w:p>
    <w:p w14:paraId="48690A52" w14:textId="77777777" w:rsidR="007D7F2F" w:rsidRPr="007D7F2F" w:rsidRDefault="007D7F2F" w:rsidP="007D7F2F">
      <w:pPr>
        <w:pStyle w:val="afa"/>
        <w:spacing w:after="90"/>
        <w:ind w:left="680" w:hanging="680"/>
        <w:rPr>
          <w:rFonts w:ascii="STKaiti" w:hAnsi="STKaiti"/>
          <w:noProof/>
          <w:sz w:val="28"/>
        </w:rPr>
      </w:pPr>
      <w:bookmarkStart w:id="3443" w:name="_ENREF_46"/>
      <w:r w:rsidRPr="007D7F2F">
        <w:rPr>
          <w:rFonts w:ascii="STKaiti" w:hAnsi="STKaiti"/>
          <w:noProof/>
          <w:sz w:val="28"/>
        </w:rPr>
        <w:t>[46]</w:t>
      </w:r>
      <w:r w:rsidRPr="007D7F2F">
        <w:rPr>
          <w:rFonts w:ascii="STKaiti" w:hAnsi="STKaiti"/>
          <w:noProof/>
          <w:sz w:val="28"/>
        </w:rPr>
        <w:tab/>
        <w:t xml:space="preserve">Y. Chao-Tung, C. Lung-Teng, C. Wei-Li, and W. Kuan-Chieh, "Implementation of a Medical Image File Accessing System on Cloud Computing," in </w:t>
      </w:r>
      <w:r w:rsidRPr="007D7F2F">
        <w:rPr>
          <w:rFonts w:ascii="STKaiti" w:hAnsi="STKaiti"/>
          <w:i/>
          <w:noProof/>
          <w:sz w:val="28"/>
        </w:rPr>
        <w:t>Computational Science and Engineering (CSE), 2010 IEEE 13th International Conference on</w:t>
      </w:r>
      <w:r w:rsidRPr="007D7F2F">
        <w:rPr>
          <w:rFonts w:ascii="STKaiti" w:hAnsi="STKaiti"/>
          <w:noProof/>
          <w:sz w:val="28"/>
        </w:rPr>
        <w:t>, 2010, pp. 321-326.</w:t>
      </w:r>
      <w:bookmarkEnd w:id="3443"/>
    </w:p>
    <w:p w14:paraId="62BBEC8D" w14:textId="77777777" w:rsidR="007D7F2F" w:rsidRPr="007D7F2F" w:rsidRDefault="007D7F2F" w:rsidP="007D7F2F">
      <w:pPr>
        <w:pStyle w:val="afa"/>
        <w:spacing w:after="90"/>
        <w:ind w:left="680" w:hanging="680"/>
        <w:rPr>
          <w:rFonts w:ascii="STKaiti" w:hAnsi="STKaiti"/>
          <w:noProof/>
          <w:sz w:val="28"/>
        </w:rPr>
      </w:pPr>
      <w:bookmarkStart w:id="3444" w:name="_ENREF_47"/>
      <w:r w:rsidRPr="007D7F2F">
        <w:rPr>
          <w:rFonts w:ascii="STKaiti" w:hAnsi="STKaiti"/>
          <w:noProof/>
          <w:sz w:val="28"/>
        </w:rPr>
        <w:t>[47]</w:t>
      </w:r>
      <w:r w:rsidRPr="007D7F2F">
        <w:rPr>
          <w:rFonts w:ascii="STKaiti" w:hAnsi="STKaiti"/>
          <w:noProof/>
          <w:sz w:val="28"/>
        </w:rPr>
        <w:tab/>
        <w:t xml:space="preserve">D. Yoon, B. C. Chang, S. W. Kang, H. Bae, and R. W. Park, "Adoption of electronic health records in Korean tertiary teaching and general hospitals," </w:t>
      </w:r>
      <w:r w:rsidRPr="007D7F2F">
        <w:rPr>
          <w:rFonts w:ascii="STKaiti" w:hAnsi="STKaiti"/>
          <w:i/>
          <w:noProof/>
          <w:sz w:val="28"/>
        </w:rPr>
        <w:t xml:space="preserve">International Journal of Medical Informatics, </w:t>
      </w:r>
      <w:r w:rsidRPr="007D7F2F">
        <w:rPr>
          <w:rFonts w:ascii="STKaiti" w:hAnsi="STKaiti"/>
          <w:noProof/>
          <w:sz w:val="28"/>
        </w:rPr>
        <w:t>vol. 81, pp. 196-203, Mar 2012.</w:t>
      </w:r>
      <w:bookmarkEnd w:id="3444"/>
    </w:p>
    <w:p w14:paraId="4FD29DDE" w14:textId="0541C2BE" w:rsidR="007D7F2F" w:rsidRPr="007D7F2F" w:rsidRDefault="007D7F2F" w:rsidP="007D7F2F">
      <w:pPr>
        <w:pStyle w:val="afa"/>
        <w:spacing w:after="90"/>
        <w:ind w:left="680" w:hanging="680"/>
        <w:rPr>
          <w:rFonts w:ascii="STKaiti" w:hAnsi="STKaiti"/>
          <w:noProof/>
          <w:sz w:val="28"/>
        </w:rPr>
      </w:pPr>
      <w:bookmarkStart w:id="3445" w:name="_ENREF_48"/>
      <w:r w:rsidRPr="007D7F2F">
        <w:rPr>
          <w:rFonts w:ascii="STKaiti" w:hAnsi="STKaiti" w:hint="eastAsia"/>
          <w:noProof/>
          <w:sz w:val="28"/>
        </w:rPr>
        <w:t>[48]</w:t>
      </w:r>
      <w:r w:rsidRPr="007D7F2F">
        <w:rPr>
          <w:rFonts w:ascii="STKaiti" w:hAnsi="STKaiti" w:hint="eastAsia"/>
          <w:noProof/>
          <w:sz w:val="28"/>
        </w:rPr>
        <w:tab/>
        <w:t xml:space="preserve">VMware. (2012, 6/3). </w:t>
      </w:r>
      <w:r w:rsidRPr="007D7F2F">
        <w:rPr>
          <w:rFonts w:ascii="STKaiti" w:hAnsi="STKaiti" w:hint="eastAsia"/>
          <w:i/>
          <w:noProof/>
          <w:sz w:val="28"/>
        </w:rPr>
        <w:t xml:space="preserve">VMware </w:t>
      </w:r>
      <w:r w:rsidRPr="007D7F2F">
        <w:rPr>
          <w:rFonts w:ascii="STKaiti" w:hAnsi="STKaiti" w:hint="eastAsia"/>
          <w:i/>
          <w:noProof/>
          <w:sz w:val="28"/>
        </w:rPr>
        <w:t>雲端成熟度指標：台灣雲端運算普及率</w:t>
      </w:r>
      <w:r w:rsidRPr="007D7F2F">
        <w:rPr>
          <w:rFonts w:ascii="STKaiti" w:hAnsi="STKaiti" w:hint="eastAsia"/>
          <w:i/>
          <w:noProof/>
          <w:sz w:val="28"/>
        </w:rPr>
        <w:t xml:space="preserve"> 44%</w:t>
      </w:r>
      <w:r w:rsidRPr="007D7F2F">
        <w:rPr>
          <w:rFonts w:ascii="STKaiti" w:hAnsi="STKaiti" w:hint="eastAsia"/>
          <w:noProof/>
          <w:sz w:val="28"/>
        </w:rPr>
        <w:t>. Available: https://</w:t>
      </w:r>
      <w:hyperlink r:id="rId76" w:history="1">
        <w:r w:rsidRPr="007D7F2F">
          <w:rPr>
            <w:rStyle w:val="af"/>
            <w:rFonts w:ascii="STKaiti" w:eastAsiaTheme="majorEastAsia" w:hAnsi="STKaiti" w:cs="Times New Roman" w:hint="eastAsia"/>
            <w:noProof/>
            <w:sz w:val="28"/>
          </w:rPr>
          <w:t>www.vmware.com/tw/company/news/releases/VMware-cloudinde</w:t>
        </w:r>
        <w:r w:rsidRPr="007D7F2F">
          <w:rPr>
            <w:rStyle w:val="af"/>
            <w:rFonts w:ascii="STKaiti" w:eastAsiaTheme="majorEastAsia" w:hAnsi="STKaiti" w:cs="Times New Roman"/>
            <w:noProof/>
            <w:sz w:val="28"/>
          </w:rPr>
          <w:t>x2012tw-112012.html</w:t>
        </w:r>
        <w:bookmarkEnd w:id="3445"/>
      </w:hyperlink>
    </w:p>
    <w:p w14:paraId="229D40EF" w14:textId="77777777" w:rsidR="007D7F2F" w:rsidRPr="007D7F2F" w:rsidRDefault="007D7F2F" w:rsidP="007D7F2F">
      <w:pPr>
        <w:pStyle w:val="afa"/>
        <w:spacing w:after="90"/>
        <w:ind w:left="680" w:hanging="680"/>
        <w:rPr>
          <w:rFonts w:ascii="STKaiti" w:hAnsi="STKaiti" w:hint="eastAsia"/>
          <w:noProof/>
          <w:sz w:val="28"/>
        </w:rPr>
      </w:pPr>
      <w:bookmarkStart w:id="3446" w:name="_ENREF_49"/>
      <w:r w:rsidRPr="007D7F2F">
        <w:rPr>
          <w:rFonts w:ascii="STKaiti" w:hAnsi="STKaiti" w:hint="eastAsia"/>
          <w:noProof/>
          <w:sz w:val="28"/>
        </w:rPr>
        <w:t>[49]</w:t>
      </w:r>
      <w:r w:rsidRPr="007D7F2F">
        <w:rPr>
          <w:rFonts w:ascii="STKaiti" w:hAnsi="STKaiti" w:hint="eastAsia"/>
          <w:noProof/>
          <w:sz w:val="28"/>
        </w:rPr>
        <w:tab/>
      </w:r>
      <w:r w:rsidRPr="007D7F2F">
        <w:rPr>
          <w:rFonts w:ascii="STKaiti" w:hAnsi="STKaiti" w:hint="eastAsia"/>
          <w:noProof/>
          <w:sz w:val="28"/>
        </w:rPr>
        <w:t>陳榮駿</w:t>
      </w:r>
      <w:r w:rsidRPr="007D7F2F">
        <w:rPr>
          <w:rFonts w:ascii="STKaiti" w:hAnsi="STKaiti" w:hint="eastAsia"/>
          <w:noProof/>
          <w:sz w:val="28"/>
        </w:rPr>
        <w:t>, "</w:t>
      </w:r>
      <w:r w:rsidRPr="007D7F2F">
        <w:rPr>
          <w:rFonts w:ascii="STKaiti" w:hAnsi="STKaiti" w:hint="eastAsia"/>
          <w:noProof/>
          <w:sz w:val="28"/>
        </w:rPr>
        <w:t>應用於電子病歷呈現的臨床文件架構樣版管理平台之設計與建置</w:t>
      </w:r>
      <w:r w:rsidRPr="007D7F2F">
        <w:rPr>
          <w:rFonts w:ascii="STKaiti" w:hAnsi="STKaiti" w:hint="eastAsia"/>
          <w:noProof/>
          <w:sz w:val="28"/>
        </w:rPr>
        <w:t xml:space="preserve">," </w:t>
      </w:r>
      <w:r w:rsidRPr="007D7F2F">
        <w:rPr>
          <w:rFonts w:ascii="STKaiti" w:hAnsi="STKaiti" w:hint="eastAsia"/>
          <w:noProof/>
          <w:sz w:val="28"/>
        </w:rPr>
        <w:t>碩士</w:t>
      </w:r>
      <w:r w:rsidRPr="007D7F2F">
        <w:rPr>
          <w:rFonts w:ascii="STKaiti" w:hAnsi="STKaiti" w:hint="eastAsia"/>
          <w:noProof/>
          <w:sz w:val="28"/>
        </w:rPr>
        <w:t xml:space="preserve">, </w:t>
      </w:r>
      <w:r w:rsidRPr="007D7F2F">
        <w:rPr>
          <w:rFonts w:ascii="STKaiti" w:hAnsi="STKaiti" w:hint="eastAsia"/>
          <w:noProof/>
          <w:sz w:val="28"/>
        </w:rPr>
        <w:t>資訊管理研究所</w:t>
      </w:r>
      <w:r w:rsidRPr="007D7F2F">
        <w:rPr>
          <w:rFonts w:ascii="STKaiti" w:hAnsi="STKaiti" w:hint="eastAsia"/>
          <w:noProof/>
          <w:sz w:val="28"/>
        </w:rPr>
        <w:t xml:space="preserve">, </w:t>
      </w:r>
      <w:r w:rsidRPr="007D7F2F">
        <w:rPr>
          <w:rFonts w:ascii="STKaiti" w:hAnsi="STKaiti" w:hint="eastAsia"/>
          <w:noProof/>
          <w:sz w:val="28"/>
        </w:rPr>
        <w:t>國立臺北護理健康大學</w:t>
      </w:r>
      <w:r w:rsidRPr="007D7F2F">
        <w:rPr>
          <w:rFonts w:ascii="STKaiti" w:hAnsi="STKaiti" w:hint="eastAsia"/>
          <w:noProof/>
          <w:sz w:val="28"/>
        </w:rPr>
        <w:t xml:space="preserve">, </w:t>
      </w:r>
      <w:r w:rsidRPr="007D7F2F">
        <w:rPr>
          <w:rFonts w:ascii="STKaiti" w:hAnsi="STKaiti" w:hint="eastAsia"/>
          <w:noProof/>
          <w:sz w:val="28"/>
        </w:rPr>
        <w:t>台北市</w:t>
      </w:r>
      <w:r w:rsidRPr="007D7F2F">
        <w:rPr>
          <w:rFonts w:ascii="STKaiti" w:hAnsi="STKaiti" w:hint="eastAsia"/>
          <w:noProof/>
          <w:sz w:val="28"/>
        </w:rPr>
        <w:t>, 2011.</w:t>
      </w:r>
      <w:bookmarkEnd w:id="3446"/>
    </w:p>
    <w:p w14:paraId="0F1D6DCD" w14:textId="184AF6C7" w:rsidR="007D7F2F" w:rsidRPr="007D7F2F" w:rsidRDefault="007D7F2F" w:rsidP="007D7F2F">
      <w:pPr>
        <w:pStyle w:val="afa"/>
        <w:spacing w:after="90"/>
        <w:ind w:left="680" w:hanging="680"/>
        <w:rPr>
          <w:rFonts w:ascii="STKaiti" w:hAnsi="STKaiti"/>
          <w:noProof/>
          <w:sz w:val="28"/>
        </w:rPr>
      </w:pPr>
      <w:bookmarkStart w:id="3447" w:name="_ENREF_50"/>
      <w:r w:rsidRPr="007D7F2F">
        <w:rPr>
          <w:rFonts w:ascii="STKaiti" w:hAnsi="STKaiti"/>
          <w:noProof/>
          <w:sz w:val="28"/>
        </w:rPr>
        <w:t>[50]</w:t>
      </w:r>
      <w:r w:rsidRPr="007D7F2F">
        <w:rPr>
          <w:rFonts w:ascii="STKaiti" w:hAnsi="STKaiti"/>
          <w:noProof/>
          <w:sz w:val="28"/>
        </w:rPr>
        <w:tab/>
        <w:t xml:space="preserve">C. Foundry. (2013, 6/3). </w:t>
      </w:r>
      <w:r w:rsidRPr="007D7F2F">
        <w:rPr>
          <w:rFonts w:ascii="STKaiti" w:hAnsi="STKaiti"/>
          <w:i/>
          <w:noProof/>
          <w:sz w:val="28"/>
        </w:rPr>
        <w:t>Deploying Cloud Foundry on vSphere - Hardware Requirement</w:t>
      </w:r>
      <w:r w:rsidRPr="007D7F2F">
        <w:rPr>
          <w:rFonts w:ascii="STKaiti" w:hAnsi="STKaiti"/>
          <w:noProof/>
          <w:sz w:val="28"/>
        </w:rPr>
        <w:t xml:space="preserve">. Available: </w:t>
      </w:r>
      <w:hyperlink r:id="rId77" w:history="1">
        <w:r w:rsidRPr="007D7F2F">
          <w:rPr>
            <w:rStyle w:val="af"/>
            <w:rFonts w:ascii="STKaiti" w:eastAsiaTheme="majorEastAsia" w:hAnsi="STKaiti" w:cs="Times New Roman"/>
            <w:noProof/>
            <w:sz w:val="28"/>
          </w:rPr>
          <w:t>http://cloudfoundry.github.com/docs/running/deploying-cf/vsphere/hardware_spec.html</w:t>
        </w:r>
        <w:bookmarkEnd w:id="3447"/>
      </w:hyperlink>
    </w:p>
    <w:p w14:paraId="160DA602" w14:textId="3965BD56" w:rsidR="007D7F2F" w:rsidRDefault="007D7F2F" w:rsidP="007D7F2F">
      <w:pPr>
        <w:pStyle w:val="afa"/>
        <w:spacing w:after="90"/>
        <w:ind w:left="680" w:hanging="680"/>
        <w:rPr>
          <w:rFonts w:ascii="STKaiti" w:hAnsi="STKaiti" w:hint="eastAsia"/>
          <w:noProof/>
          <w:sz w:val="28"/>
        </w:rPr>
      </w:pPr>
    </w:p>
    <w:p w14:paraId="3363FD39" w14:textId="4AFE3A41" w:rsidR="0044429A" w:rsidRPr="00DF21BB" w:rsidRDefault="00EC5171">
      <w:pPr>
        <w:pStyle w:val="afa"/>
        <w:spacing w:after="90"/>
        <w:ind w:left="583" w:hanging="583"/>
        <w:pPrChange w:id="3448" w:author="Haraguroicha Hsu" w:date="2013-07-02T12:06:00Z">
          <w:pPr>
            <w:pStyle w:val="afa"/>
            <w:spacing w:after="90"/>
            <w:ind w:left="680" w:hanging="680"/>
          </w:pPr>
        </w:pPrChange>
      </w:pPr>
      <w:r w:rsidRPr="00DF21BB">
        <w:fldChar w:fldCharType="end"/>
      </w:r>
      <w:r w:rsidR="00F95CD3">
        <w:fldChar w:fldCharType="begin"/>
      </w:r>
      <w:r w:rsidR="00F95CD3">
        <w:instrText xml:space="preserve"> ADDIN </w:instrText>
      </w:r>
      <w:r w:rsidR="00F95CD3">
        <w:fldChar w:fldCharType="end"/>
      </w:r>
    </w:p>
    <w:sectPr w:rsidR="0044429A" w:rsidRPr="00DF21BB" w:rsidSect="00DC4F25">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4F66A9" w14:textId="77777777" w:rsidR="00D867C6" w:rsidRPr="004E20EA" w:rsidRDefault="00D867C6" w:rsidP="004E4C6B">
      <w:pPr>
        <w:ind w:firstLine="560"/>
      </w:pPr>
      <w:r w:rsidRPr="004E20EA">
        <w:separator/>
      </w:r>
    </w:p>
  </w:endnote>
  <w:endnote w:type="continuationSeparator" w:id="0">
    <w:p w14:paraId="44189293" w14:textId="77777777" w:rsidR="00D867C6" w:rsidRPr="004E20EA" w:rsidRDefault="00D867C6" w:rsidP="004E4C6B">
      <w:pPr>
        <w:ind w:firstLine="560"/>
      </w:pPr>
      <w:r w:rsidRPr="004E20E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2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Helvetica">
    <w:panose1 w:val="020B0604020202030204"/>
    <w:charset w:val="00"/>
    <w:family w:val="swiss"/>
    <w:pitch w:val="variable"/>
    <w:sig w:usb0="00000007" w:usb1="00000000" w:usb2="00000000" w:usb3="00000000" w:csb0="00000093" w:csb1="00000000"/>
  </w:font>
  <w:font w:name="Adobe 明體 Std L">
    <w:altName w:val="Arial Unicode MS"/>
    <w:charset w:val="51"/>
    <w:family w:val="auto"/>
    <w:pitch w:val="variable"/>
    <w:sig w:usb0="00000000" w:usb1="1A0F1900" w:usb2="00000016" w:usb3="00000000" w:csb0="00120005" w:csb1="00000000"/>
  </w:font>
  <w:font w:name="STKaiti">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95F639" w14:textId="77777777" w:rsidR="00DB4D73" w:rsidRDefault="00DB4D73" w:rsidP="00396ACB">
    <w:pPr>
      <w:pStyle w:val="a5"/>
      <w:ind w:firstLine="40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322B47" w14:textId="77777777" w:rsidR="00DB4D73" w:rsidRDefault="00DB4D73" w:rsidP="00270E46">
    <w:pPr>
      <w:pStyle w:val="a5"/>
      <w:ind w:firstLineChars="0" w:firstLine="0"/>
      <w:rPr>
        <w:lang w:eastAsia="zh-TW"/>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B76684" w14:textId="77777777" w:rsidR="00DB4D73" w:rsidRDefault="00DB4D73" w:rsidP="00396ACB">
    <w:pPr>
      <w:pStyle w:val="a5"/>
      <w:ind w:firstLine="40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2C3295" w14:textId="77777777" w:rsidR="00DB4D73" w:rsidRDefault="00DB4D73" w:rsidP="00270E46">
    <w:pPr>
      <w:pStyle w:val="a5"/>
      <w:ind w:firstLineChars="0" w:firstLine="0"/>
      <w:jc w:val="center"/>
      <w:rPr>
        <w:lang w:eastAsia="zh-TW"/>
      </w:rPr>
    </w:pPr>
    <w:r>
      <w:fldChar w:fldCharType="begin"/>
    </w:r>
    <w:r>
      <w:instrText>PAGE   \* MERGEFORMAT</w:instrText>
    </w:r>
    <w:r>
      <w:fldChar w:fldCharType="separate"/>
    </w:r>
    <w:r w:rsidR="007D7F2F" w:rsidRPr="007D7F2F">
      <w:rPr>
        <w:noProof/>
        <w:lang w:val="zh-TW"/>
      </w:rPr>
      <w:t>III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E552B3" w14:textId="48DEA596" w:rsidR="00DB4D73" w:rsidRDefault="00DB4D73" w:rsidP="00270E46">
    <w:pPr>
      <w:pStyle w:val="a5"/>
      <w:ind w:firstLineChars="0" w:firstLine="0"/>
      <w:jc w:val="center"/>
      <w:rPr>
        <w:lang w:eastAsia="zh-TW"/>
      </w:rPr>
    </w:pPr>
    <w:r>
      <w:fldChar w:fldCharType="begin"/>
    </w:r>
    <w:r>
      <w:instrText>PAGE   \* MERGEFORMAT</w:instrText>
    </w:r>
    <w:r>
      <w:fldChar w:fldCharType="separate"/>
    </w:r>
    <w:r w:rsidR="007D7F2F" w:rsidRPr="007D7F2F">
      <w:rPr>
        <w:noProof/>
        <w:lang w:val="zh-TW"/>
      </w:rPr>
      <w:t>IV</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3599E3" w14:textId="77777777" w:rsidR="00DB4D73" w:rsidRDefault="00DB4D73" w:rsidP="00270E46">
    <w:pPr>
      <w:pStyle w:val="a5"/>
      <w:ind w:firstLineChars="0" w:firstLine="0"/>
      <w:jc w:val="center"/>
      <w:rPr>
        <w:lang w:eastAsia="zh-TW"/>
      </w:rPr>
    </w:pPr>
    <w:r>
      <w:fldChar w:fldCharType="begin"/>
    </w:r>
    <w:r>
      <w:instrText>PAGE   \* MERGEFORMAT</w:instrText>
    </w:r>
    <w:r>
      <w:fldChar w:fldCharType="separate"/>
    </w:r>
    <w:r w:rsidR="007D7F2F" w:rsidRPr="007D7F2F">
      <w:rPr>
        <w:noProof/>
        <w:lang w:val="zh-TW"/>
      </w:rPr>
      <w:t>VIII</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9067CF" w14:textId="77777777" w:rsidR="00DB4D73" w:rsidRDefault="00DB4D73" w:rsidP="00270E46">
    <w:pPr>
      <w:pStyle w:val="a5"/>
      <w:ind w:firstLineChars="0" w:firstLine="0"/>
      <w:jc w:val="center"/>
      <w:rPr>
        <w:lang w:eastAsia="zh-TW"/>
      </w:rPr>
    </w:pPr>
    <w:r>
      <w:fldChar w:fldCharType="begin"/>
    </w:r>
    <w:r>
      <w:instrText>PAGE   \* MERGEFORMAT</w:instrText>
    </w:r>
    <w:r>
      <w:fldChar w:fldCharType="separate"/>
    </w:r>
    <w:r w:rsidR="007D7F2F" w:rsidRPr="007D7F2F">
      <w:rPr>
        <w:noProof/>
        <w:lang w:val="zh-TW"/>
      </w:rPr>
      <w:t>2</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8FD12D" w14:textId="77777777" w:rsidR="00D867C6" w:rsidRPr="004E20EA" w:rsidRDefault="00D867C6" w:rsidP="004E4C6B">
      <w:pPr>
        <w:ind w:firstLine="560"/>
      </w:pPr>
      <w:r w:rsidRPr="004E20EA">
        <w:separator/>
      </w:r>
    </w:p>
  </w:footnote>
  <w:footnote w:type="continuationSeparator" w:id="0">
    <w:p w14:paraId="395B362A" w14:textId="77777777" w:rsidR="00D867C6" w:rsidRPr="004E20EA" w:rsidRDefault="00D867C6" w:rsidP="004E4C6B">
      <w:pPr>
        <w:ind w:firstLine="560"/>
      </w:pPr>
      <w:r w:rsidRPr="004E20EA">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40BAAC" w14:textId="77777777" w:rsidR="00DB4D73" w:rsidRDefault="00DB4D73" w:rsidP="00396ACB">
    <w:pPr>
      <w:pStyle w:val="a3"/>
      <w:ind w:firstLine="40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6984D8" w14:textId="77777777" w:rsidR="00DB4D73" w:rsidRDefault="00DB4D73" w:rsidP="00270E46">
    <w:pPr>
      <w:pStyle w:val="a3"/>
      <w:ind w:firstLineChars="0" w:firstLine="0"/>
      <w:rPr>
        <w:lang w:eastAsia="zh-TW"/>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3D0DA5" w14:textId="77777777" w:rsidR="00DB4D73" w:rsidRDefault="00DB4D73" w:rsidP="00396ACB">
    <w:pPr>
      <w:pStyle w:val="a3"/>
      <w:ind w:firstLine="40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E5A04B" w14:textId="77777777" w:rsidR="00DB4D73" w:rsidRDefault="00DB4D73" w:rsidP="00270E46">
    <w:pPr>
      <w:pStyle w:val="a3"/>
      <w:ind w:firstLineChars="0" w:firstLine="0"/>
      <w:rPr>
        <w:lang w:eastAsia="zh-TW"/>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0B76EF" w14:textId="77777777" w:rsidR="00DB4D73" w:rsidRDefault="00DB4D73" w:rsidP="00270E46">
    <w:pPr>
      <w:pStyle w:val="a3"/>
      <w:ind w:firstLineChars="0" w:firstLine="0"/>
      <w:rPr>
        <w:lang w:eastAsia="zh-TW"/>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CB1272" w14:textId="77777777" w:rsidR="00DB4D73" w:rsidRDefault="00DB4D73" w:rsidP="00270E46">
    <w:pPr>
      <w:pStyle w:val="a3"/>
      <w:ind w:firstLineChars="0" w:firstLine="0"/>
      <w:rPr>
        <w:lang w:eastAsia="zh-TW"/>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DBA48C" w14:textId="77777777" w:rsidR="00DB4D73" w:rsidRDefault="00DB4D73" w:rsidP="00270E46">
    <w:pPr>
      <w:pStyle w:val="a3"/>
      <w:ind w:firstLineChars="0" w:firstLine="0"/>
      <w:rPr>
        <w:lang w:eastAsia="zh-TW"/>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D5B86"/>
    <w:multiLevelType w:val="hybridMultilevel"/>
    <w:tmpl w:val="CF1E6C3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nsid w:val="09B3520D"/>
    <w:multiLevelType w:val="hybridMultilevel"/>
    <w:tmpl w:val="F12A924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nsid w:val="16DF2DEF"/>
    <w:multiLevelType w:val="hybridMultilevel"/>
    <w:tmpl w:val="E0361536"/>
    <w:lvl w:ilvl="0" w:tplc="649C4D32">
      <w:start w:val="1"/>
      <w:numFmt w:val="decimal"/>
      <w:lvlText w:val="%1."/>
      <w:lvlJc w:val="left"/>
      <w:pPr>
        <w:ind w:left="1040" w:hanging="480"/>
      </w:pPr>
      <w:rPr>
        <w:rFonts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
    <w:nsid w:val="18104F86"/>
    <w:multiLevelType w:val="hybridMultilevel"/>
    <w:tmpl w:val="0E60DCE8"/>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
    <w:nsid w:val="1A433809"/>
    <w:multiLevelType w:val="hybridMultilevel"/>
    <w:tmpl w:val="CD9ED1BC"/>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
    <w:nsid w:val="1B08349A"/>
    <w:multiLevelType w:val="hybridMultilevel"/>
    <w:tmpl w:val="4BAA23DA"/>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
    <w:nsid w:val="1E810292"/>
    <w:multiLevelType w:val="hybridMultilevel"/>
    <w:tmpl w:val="767E336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
    <w:nsid w:val="21050739"/>
    <w:multiLevelType w:val="multilevel"/>
    <w:tmpl w:val="6068FF10"/>
    <w:lvl w:ilvl="0">
      <w:start w:val="1"/>
      <w:numFmt w:val="ideographLegalTraditional"/>
      <w:pStyle w:val="1"/>
      <w:suff w:val="space"/>
      <w:lvlText w:val="第%1章 "/>
      <w:lvlJc w:val="left"/>
      <w:pPr>
        <w:ind w:left="0"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lang w:val="en-US"/>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taiwaneseCountingThousand"/>
      <w:pStyle w:val="2"/>
      <w:suff w:val="space"/>
      <w:lvlText w:val="第%2節 "/>
      <w:lvlJc w:val="left"/>
      <w:pPr>
        <w:ind w:left="0" w:firstLine="0"/>
      </w:pPr>
      <w:rPr>
        <w:rFonts w:hint="eastAsia"/>
        <w:b/>
        <w:i w:val="0"/>
        <w:lang w:val="en-US"/>
      </w:rPr>
    </w:lvl>
    <w:lvl w:ilvl="2">
      <w:start w:val="1"/>
      <w:numFmt w:val="ideographLegalTraditional"/>
      <w:pStyle w:val="3"/>
      <w:suff w:val="space"/>
      <w:lvlText w:val="%3 "/>
      <w:lvlJc w:val="left"/>
      <w:pPr>
        <w:ind w:left="0" w:firstLine="0"/>
      </w:pPr>
      <w:rPr>
        <w:rFonts w:hint="eastAsia"/>
        <w:b w:val="0"/>
        <w:i w:val="0"/>
      </w:rPr>
    </w:lvl>
    <w:lvl w:ilvl="3">
      <w:start w:val="1"/>
      <w:numFmt w:val="decimal"/>
      <w:pStyle w:val="4"/>
      <w:suff w:val="space"/>
      <w:lvlText w:val="(%4) "/>
      <w:lvlJc w:val="left"/>
      <w:pPr>
        <w:ind w:left="0" w:firstLine="0"/>
      </w:pPr>
      <w:rPr>
        <w:rFonts w:hint="eastAsia"/>
        <w:b w:val="0"/>
        <w:i w:val="0"/>
      </w:rPr>
    </w:lvl>
    <w:lvl w:ilvl="4">
      <w:start w:val="1"/>
      <w:numFmt w:val="decimal"/>
      <w:pStyle w:val="5"/>
      <w:suff w:val="space"/>
      <w:lvlText w:val="(%4-%5) "/>
      <w:lvlJc w:val="left"/>
      <w:pPr>
        <w:ind w:left="0" w:firstLine="0"/>
      </w:pPr>
      <w:rPr>
        <w:rFonts w:hint="eastAsia"/>
        <w:b w:val="0"/>
        <w:i w:val="0"/>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8">
    <w:nsid w:val="21712149"/>
    <w:multiLevelType w:val="hybridMultilevel"/>
    <w:tmpl w:val="2B5AA276"/>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9">
    <w:nsid w:val="2BDB3B56"/>
    <w:multiLevelType w:val="hybridMultilevel"/>
    <w:tmpl w:val="07C8CD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7050934"/>
    <w:multiLevelType w:val="hybridMultilevel"/>
    <w:tmpl w:val="A8EE2E6C"/>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1">
    <w:nsid w:val="3D2F076E"/>
    <w:multiLevelType w:val="hybridMultilevel"/>
    <w:tmpl w:val="8086FB2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nsid w:val="41BC0375"/>
    <w:multiLevelType w:val="hybridMultilevel"/>
    <w:tmpl w:val="9E7A42D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3">
    <w:nsid w:val="447D265B"/>
    <w:multiLevelType w:val="hybridMultilevel"/>
    <w:tmpl w:val="44A00CF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4">
    <w:nsid w:val="45FC17F3"/>
    <w:multiLevelType w:val="hybridMultilevel"/>
    <w:tmpl w:val="1506F1B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5">
    <w:nsid w:val="49A875A1"/>
    <w:multiLevelType w:val="multilevel"/>
    <w:tmpl w:val="9F20207E"/>
    <w:lvl w:ilvl="0">
      <w:start w:val="1"/>
      <w:numFmt w:val="decimal"/>
      <w:lvlText w:val="(%1)"/>
      <w:lvlJc w:val="left"/>
      <w:pPr>
        <w:tabs>
          <w:tab w:val="num" w:pos="482"/>
        </w:tabs>
        <w:ind w:left="482" w:hanging="482"/>
      </w:pPr>
      <w:rPr>
        <w:rFonts w:hint="eastAsia"/>
      </w:rPr>
    </w:lvl>
    <w:lvl w:ilvl="1">
      <w:start w:val="1"/>
      <w:numFmt w:val="decimal"/>
      <w:lvlText w:val="(%1-%2)"/>
      <w:lvlJc w:val="left"/>
      <w:pPr>
        <w:tabs>
          <w:tab w:val="num" w:pos="1134"/>
        </w:tabs>
        <w:ind w:left="1134" w:hanging="65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4CDB2E8C"/>
    <w:multiLevelType w:val="hybridMultilevel"/>
    <w:tmpl w:val="CB6687E0"/>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04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7">
    <w:nsid w:val="5EA654FE"/>
    <w:multiLevelType w:val="hybridMultilevel"/>
    <w:tmpl w:val="D7E051F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8">
    <w:nsid w:val="63D12391"/>
    <w:multiLevelType w:val="hybridMultilevel"/>
    <w:tmpl w:val="3042A6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9">
    <w:nsid w:val="68930A72"/>
    <w:multiLevelType w:val="hybridMultilevel"/>
    <w:tmpl w:val="DBB08CF0"/>
    <w:lvl w:ilvl="0" w:tplc="0409000F">
      <w:start w:val="1"/>
      <w:numFmt w:val="decimal"/>
      <w:lvlText w:val="%1."/>
      <w:lvlJc w:val="left"/>
      <w:pPr>
        <w:ind w:left="1040" w:hanging="480"/>
      </w:pPr>
    </w:lvl>
    <w:lvl w:ilvl="1" w:tplc="0409000F">
      <w:start w:val="1"/>
      <w:numFmt w:val="decim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0">
    <w:nsid w:val="6C1F2EA4"/>
    <w:multiLevelType w:val="hybridMultilevel"/>
    <w:tmpl w:val="D6BC93A6"/>
    <w:lvl w:ilvl="0" w:tplc="649C4D3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DAF12F2"/>
    <w:multiLevelType w:val="hybridMultilevel"/>
    <w:tmpl w:val="E626FC1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2">
    <w:nsid w:val="6F5153A3"/>
    <w:multiLevelType w:val="multilevel"/>
    <w:tmpl w:val="3FF4F31A"/>
    <w:lvl w:ilvl="0">
      <w:start w:val="1"/>
      <w:numFmt w:val="decimal"/>
      <w:lvlText w:val="%1."/>
      <w:lvlJc w:val="left"/>
      <w:pPr>
        <w:ind w:left="480" w:hanging="480"/>
      </w:pPr>
      <w:rPr>
        <w:rFonts w:hint="eastAsia"/>
      </w:rPr>
    </w:lvl>
    <w:lvl w:ilvl="1">
      <w:start w:val="1"/>
      <w:numFmt w:val="decimal"/>
      <w:lvlText w:val="%2."/>
      <w:lvlJc w:val="left"/>
      <w:pPr>
        <w:ind w:left="840" w:hanging="360"/>
      </w:pPr>
      <w:rPr>
        <w:rFonts w:hint="default"/>
      </w:r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ideographTraditional"/>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ideographTraditional"/>
      <w:lvlText w:val="%8、"/>
      <w:lvlJc w:val="left"/>
      <w:pPr>
        <w:ind w:left="3840" w:hanging="480"/>
      </w:pPr>
    </w:lvl>
    <w:lvl w:ilvl="8" w:tentative="1">
      <w:start w:val="1"/>
      <w:numFmt w:val="lowerRoman"/>
      <w:lvlText w:val="%9."/>
      <w:lvlJc w:val="right"/>
      <w:pPr>
        <w:ind w:left="4320" w:hanging="480"/>
      </w:pPr>
    </w:lvl>
  </w:abstractNum>
  <w:abstractNum w:abstractNumId="23">
    <w:nsid w:val="75103E7C"/>
    <w:multiLevelType w:val="hybridMultilevel"/>
    <w:tmpl w:val="3FF4F31A"/>
    <w:lvl w:ilvl="0" w:tplc="649C4D32">
      <w:start w:val="1"/>
      <w:numFmt w:val="decimal"/>
      <w:lvlText w:val="%1."/>
      <w:lvlJc w:val="left"/>
      <w:pPr>
        <w:ind w:left="480" w:hanging="480"/>
      </w:pPr>
      <w:rPr>
        <w:rFonts w:hint="eastAsia"/>
      </w:rPr>
    </w:lvl>
    <w:lvl w:ilvl="1" w:tplc="B718C5B2">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5"/>
  </w:num>
  <w:num w:numId="3">
    <w:abstractNumId w:val="9"/>
  </w:num>
  <w:num w:numId="4">
    <w:abstractNumId w:val="23"/>
  </w:num>
  <w:num w:numId="5">
    <w:abstractNumId w:val="15"/>
    <w:lvlOverride w:ilvl="0">
      <w:startOverride w:val="1"/>
    </w:lvlOverride>
  </w:num>
  <w:num w:numId="6">
    <w:abstractNumId w:val="21"/>
  </w:num>
  <w:num w:numId="7">
    <w:abstractNumId w:val="1"/>
  </w:num>
  <w:num w:numId="8">
    <w:abstractNumId w:val="0"/>
  </w:num>
  <w:num w:numId="9">
    <w:abstractNumId w:val="8"/>
  </w:num>
  <w:num w:numId="10">
    <w:abstractNumId w:val="2"/>
  </w:num>
  <w:num w:numId="11">
    <w:abstractNumId w:val="16"/>
  </w:num>
  <w:num w:numId="12">
    <w:abstractNumId w:val="20"/>
  </w:num>
  <w:num w:numId="13">
    <w:abstractNumId w:val="11"/>
  </w:num>
  <w:num w:numId="14">
    <w:abstractNumId w:val="6"/>
  </w:num>
  <w:num w:numId="15">
    <w:abstractNumId w:val="19"/>
  </w:num>
  <w:num w:numId="16">
    <w:abstractNumId w:val="10"/>
  </w:num>
  <w:num w:numId="17">
    <w:abstractNumId w:val="22"/>
  </w:num>
  <w:num w:numId="18">
    <w:abstractNumId w:val="5"/>
  </w:num>
  <w:num w:numId="19">
    <w:abstractNumId w:val="4"/>
  </w:num>
  <w:num w:numId="20">
    <w:abstractNumId w:val="3"/>
  </w:num>
  <w:num w:numId="21">
    <w:abstractNumId w:val="13"/>
  </w:num>
  <w:num w:numId="22">
    <w:abstractNumId w:val="14"/>
  </w:num>
  <w:num w:numId="23">
    <w:abstractNumId w:val="18"/>
  </w:num>
  <w:num w:numId="24">
    <w:abstractNumId w:val="17"/>
  </w:num>
  <w:num w:numId="25">
    <w:abstractNumId w:val="12"/>
  </w:num>
  <w:num w:numId="26">
    <w:abstractNumId w:val="7"/>
  </w:num>
  <w:num w:numId="27">
    <w:abstractNumId w:val="7"/>
  </w:num>
  <w:num w:numId="28">
    <w:abstractNumId w:val="7"/>
  </w:num>
  <w:num w:numId="29">
    <w:abstractNumId w:val="7"/>
  </w:num>
  <w:numIdMacAtCleanup w:val="2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腹黒い茶">
    <w15:presenceInfo w15:providerId="AD" w15:userId="S-1-5-21-2740424236-1537968940-1551645581-110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bordersDoNotSurroundHeader/>
  <w:bordersDoNotSurroundFooter/>
  <w:trackRevisions/>
  <w:styleLockTheme/>
  <w:defaultTabStop w:val="479"/>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STKaiti&lt;/FontName&gt;&lt;FontSize&gt;14&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Layout&gt;"/>
    <w:docVar w:name="EN.Libraries" w:val="&lt;Libraries&gt;&lt;item db-id=&quot;0s5pvxfwiaw05jevw5cp9pal0rrefp5sa5fe&quot;&gt;My EndNote Library&lt;record-ids&gt;&lt;item&gt;6643&lt;/item&gt;&lt;item&gt;6644&lt;/item&gt;&lt;item&gt;6645&lt;/item&gt;&lt;item&gt;6646&lt;/item&gt;&lt;item&gt;6647&lt;/item&gt;&lt;item&gt;6648&lt;/item&gt;&lt;item&gt;6649&lt;/item&gt;&lt;item&gt;6650&lt;/item&gt;&lt;item&gt;6651&lt;/item&gt;&lt;item&gt;6652&lt;/item&gt;&lt;item&gt;6653&lt;/item&gt;&lt;item&gt;6654&lt;/item&gt;&lt;item&gt;6655&lt;/item&gt;&lt;item&gt;6657&lt;/item&gt;&lt;item&gt;6658&lt;/item&gt;&lt;item&gt;6659&lt;/item&gt;&lt;item&gt;6660&lt;/item&gt;&lt;item&gt;6661&lt;/item&gt;&lt;item&gt;6662&lt;/item&gt;&lt;item&gt;6663&lt;/item&gt;&lt;item&gt;6664&lt;/item&gt;&lt;item&gt;6665&lt;/item&gt;&lt;item&gt;6666&lt;/item&gt;&lt;item&gt;6670&lt;/item&gt;&lt;item&gt;6672&lt;/item&gt;&lt;item&gt;6673&lt;/item&gt;&lt;item&gt;6674&lt;/item&gt;&lt;item&gt;6752&lt;/item&gt;&lt;item&gt;6753&lt;/item&gt;&lt;item&gt;6798&lt;/item&gt;&lt;item&gt;6842&lt;/item&gt;&lt;item&gt;6843&lt;/item&gt;&lt;item&gt;6945&lt;/item&gt;&lt;item&gt;6946&lt;/item&gt;&lt;item&gt;6947&lt;/item&gt;&lt;item&gt;6949&lt;/item&gt;&lt;item&gt;6952&lt;/item&gt;&lt;item&gt;6953&lt;/item&gt;&lt;item&gt;6954&lt;/item&gt;&lt;item&gt;6955&lt;/item&gt;&lt;item&gt;6956&lt;/item&gt;&lt;item&gt;6957&lt;/item&gt;&lt;item&gt;6960&lt;/item&gt;&lt;item&gt;6961&lt;/item&gt;&lt;item&gt;6962&lt;/item&gt;&lt;item&gt;6963&lt;/item&gt;&lt;item&gt;6965&lt;/item&gt;&lt;item&gt;6966&lt;/item&gt;&lt;item&gt;6968&lt;/item&gt;&lt;item&gt;6969&lt;/item&gt;&lt;/record-ids&gt;&lt;/item&gt;&lt;/Libraries&gt;"/>
  </w:docVars>
  <w:rsids>
    <w:rsidRoot w:val="00370A53"/>
    <w:rsid w:val="00000CF2"/>
    <w:rsid w:val="00000EE2"/>
    <w:rsid w:val="0000312F"/>
    <w:rsid w:val="000056DB"/>
    <w:rsid w:val="00007642"/>
    <w:rsid w:val="0001045F"/>
    <w:rsid w:val="000113E3"/>
    <w:rsid w:val="00013312"/>
    <w:rsid w:val="00013B3A"/>
    <w:rsid w:val="0001412A"/>
    <w:rsid w:val="00014EBC"/>
    <w:rsid w:val="0001552A"/>
    <w:rsid w:val="00017032"/>
    <w:rsid w:val="000179FC"/>
    <w:rsid w:val="00021A83"/>
    <w:rsid w:val="00023F6C"/>
    <w:rsid w:val="00025C7A"/>
    <w:rsid w:val="00025CC0"/>
    <w:rsid w:val="000307F1"/>
    <w:rsid w:val="0003158D"/>
    <w:rsid w:val="000315F0"/>
    <w:rsid w:val="00032408"/>
    <w:rsid w:val="0003312B"/>
    <w:rsid w:val="00035B5D"/>
    <w:rsid w:val="00037797"/>
    <w:rsid w:val="00041779"/>
    <w:rsid w:val="00043EDF"/>
    <w:rsid w:val="0004442E"/>
    <w:rsid w:val="00044F0B"/>
    <w:rsid w:val="00046503"/>
    <w:rsid w:val="00046CE1"/>
    <w:rsid w:val="000501B3"/>
    <w:rsid w:val="00054A4E"/>
    <w:rsid w:val="00054AA7"/>
    <w:rsid w:val="00056445"/>
    <w:rsid w:val="000606DF"/>
    <w:rsid w:val="00060DDF"/>
    <w:rsid w:val="000610C8"/>
    <w:rsid w:val="00061FFE"/>
    <w:rsid w:val="0006307D"/>
    <w:rsid w:val="00067A22"/>
    <w:rsid w:val="00072238"/>
    <w:rsid w:val="00072D38"/>
    <w:rsid w:val="000737C5"/>
    <w:rsid w:val="000739AE"/>
    <w:rsid w:val="000748D5"/>
    <w:rsid w:val="000750BF"/>
    <w:rsid w:val="00077A79"/>
    <w:rsid w:val="00077F17"/>
    <w:rsid w:val="000817FE"/>
    <w:rsid w:val="00082196"/>
    <w:rsid w:val="000825FC"/>
    <w:rsid w:val="000837E3"/>
    <w:rsid w:val="00084924"/>
    <w:rsid w:val="00086866"/>
    <w:rsid w:val="00086A0B"/>
    <w:rsid w:val="0009468F"/>
    <w:rsid w:val="00097928"/>
    <w:rsid w:val="000A385A"/>
    <w:rsid w:val="000A56A6"/>
    <w:rsid w:val="000A7F82"/>
    <w:rsid w:val="000B150C"/>
    <w:rsid w:val="000B1C59"/>
    <w:rsid w:val="000B22FD"/>
    <w:rsid w:val="000B2BB5"/>
    <w:rsid w:val="000B2E81"/>
    <w:rsid w:val="000B367B"/>
    <w:rsid w:val="000B6C65"/>
    <w:rsid w:val="000B736B"/>
    <w:rsid w:val="000B7E6C"/>
    <w:rsid w:val="000C0415"/>
    <w:rsid w:val="000C1CF7"/>
    <w:rsid w:val="000C1DC7"/>
    <w:rsid w:val="000C3694"/>
    <w:rsid w:val="000C3795"/>
    <w:rsid w:val="000C3FEE"/>
    <w:rsid w:val="000C6CA3"/>
    <w:rsid w:val="000C719D"/>
    <w:rsid w:val="000C75B6"/>
    <w:rsid w:val="000D1B52"/>
    <w:rsid w:val="000D2EAA"/>
    <w:rsid w:val="000D33B9"/>
    <w:rsid w:val="000D3FBC"/>
    <w:rsid w:val="000D6A73"/>
    <w:rsid w:val="000D7BC0"/>
    <w:rsid w:val="000E0084"/>
    <w:rsid w:val="000E09BF"/>
    <w:rsid w:val="000E0BD6"/>
    <w:rsid w:val="000E4B81"/>
    <w:rsid w:val="000E4F96"/>
    <w:rsid w:val="000E52D0"/>
    <w:rsid w:val="000E52F4"/>
    <w:rsid w:val="000E61C1"/>
    <w:rsid w:val="000E753E"/>
    <w:rsid w:val="000E793A"/>
    <w:rsid w:val="000F0FED"/>
    <w:rsid w:val="000F16E1"/>
    <w:rsid w:val="000F21C6"/>
    <w:rsid w:val="000F2DC4"/>
    <w:rsid w:val="000F2F34"/>
    <w:rsid w:val="000F3314"/>
    <w:rsid w:val="000F3A90"/>
    <w:rsid w:val="000F73B4"/>
    <w:rsid w:val="000F7526"/>
    <w:rsid w:val="00100524"/>
    <w:rsid w:val="00102052"/>
    <w:rsid w:val="001047A5"/>
    <w:rsid w:val="00110AC8"/>
    <w:rsid w:val="0011160E"/>
    <w:rsid w:val="0011280A"/>
    <w:rsid w:val="001133F8"/>
    <w:rsid w:val="0011384A"/>
    <w:rsid w:val="00113E36"/>
    <w:rsid w:val="00114493"/>
    <w:rsid w:val="001154E7"/>
    <w:rsid w:val="00116270"/>
    <w:rsid w:val="0012105E"/>
    <w:rsid w:val="0012238D"/>
    <w:rsid w:val="001239B3"/>
    <w:rsid w:val="00126E76"/>
    <w:rsid w:val="00127E77"/>
    <w:rsid w:val="0013036D"/>
    <w:rsid w:val="00130550"/>
    <w:rsid w:val="00131D45"/>
    <w:rsid w:val="001320D6"/>
    <w:rsid w:val="00132301"/>
    <w:rsid w:val="00134949"/>
    <w:rsid w:val="00137B40"/>
    <w:rsid w:val="001405EE"/>
    <w:rsid w:val="001413D1"/>
    <w:rsid w:val="001420A2"/>
    <w:rsid w:val="00142C65"/>
    <w:rsid w:val="00144B1E"/>
    <w:rsid w:val="001456C7"/>
    <w:rsid w:val="00145F6A"/>
    <w:rsid w:val="00146B67"/>
    <w:rsid w:val="00147E01"/>
    <w:rsid w:val="001507B5"/>
    <w:rsid w:val="001510CB"/>
    <w:rsid w:val="00151394"/>
    <w:rsid w:val="00152C0E"/>
    <w:rsid w:val="00153151"/>
    <w:rsid w:val="001543A5"/>
    <w:rsid w:val="00155127"/>
    <w:rsid w:val="001556B6"/>
    <w:rsid w:val="00155BC0"/>
    <w:rsid w:val="00156474"/>
    <w:rsid w:val="00157245"/>
    <w:rsid w:val="00157BF5"/>
    <w:rsid w:val="00163045"/>
    <w:rsid w:val="0016534E"/>
    <w:rsid w:val="00166C62"/>
    <w:rsid w:val="00166CC9"/>
    <w:rsid w:val="001709C1"/>
    <w:rsid w:val="00174944"/>
    <w:rsid w:val="00176E9A"/>
    <w:rsid w:val="00182776"/>
    <w:rsid w:val="00183CED"/>
    <w:rsid w:val="001871D3"/>
    <w:rsid w:val="0018776D"/>
    <w:rsid w:val="00187DAE"/>
    <w:rsid w:val="00187EE0"/>
    <w:rsid w:val="00190F0F"/>
    <w:rsid w:val="00192A2F"/>
    <w:rsid w:val="00194618"/>
    <w:rsid w:val="0019653E"/>
    <w:rsid w:val="00196625"/>
    <w:rsid w:val="00197471"/>
    <w:rsid w:val="001A0AAD"/>
    <w:rsid w:val="001A0F05"/>
    <w:rsid w:val="001A1627"/>
    <w:rsid w:val="001A18BB"/>
    <w:rsid w:val="001A2288"/>
    <w:rsid w:val="001A29B2"/>
    <w:rsid w:val="001A2CE3"/>
    <w:rsid w:val="001A41B9"/>
    <w:rsid w:val="001A466E"/>
    <w:rsid w:val="001A570B"/>
    <w:rsid w:val="001B00F0"/>
    <w:rsid w:val="001B04A3"/>
    <w:rsid w:val="001B073B"/>
    <w:rsid w:val="001B360D"/>
    <w:rsid w:val="001B4199"/>
    <w:rsid w:val="001B56CF"/>
    <w:rsid w:val="001C175F"/>
    <w:rsid w:val="001C1971"/>
    <w:rsid w:val="001C1BBE"/>
    <w:rsid w:val="001C2899"/>
    <w:rsid w:val="001C60D6"/>
    <w:rsid w:val="001D0730"/>
    <w:rsid w:val="001E18B8"/>
    <w:rsid w:val="001E30E1"/>
    <w:rsid w:val="001E36C8"/>
    <w:rsid w:val="001E403B"/>
    <w:rsid w:val="001E48D4"/>
    <w:rsid w:val="001E741E"/>
    <w:rsid w:val="001F4B8F"/>
    <w:rsid w:val="001F5583"/>
    <w:rsid w:val="001F75F1"/>
    <w:rsid w:val="00202326"/>
    <w:rsid w:val="00202AB7"/>
    <w:rsid w:val="00202FED"/>
    <w:rsid w:val="0020329C"/>
    <w:rsid w:val="0020414C"/>
    <w:rsid w:val="00204BFF"/>
    <w:rsid w:val="002064FE"/>
    <w:rsid w:val="00206DDD"/>
    <w:rsid w:val="0021039E"/>
    <w:rsid w:val="0021279B"/>
    <w:rsid w:val="00212D50"/>
    <w:rsid w:val="00214028"/>
    <w:rsid w:val="00214208"/>
    <w:rsid w:val="00216293"/>
    <w:rsid w:val="0021664B"/>
    <w:rsid w:val="00216E3C"/>
    <w:rsid w:val="00216F39"/>
    <w:rsid w:val="00217025"/>
    <w:rsid w:val="00217312"/>
    <w:rsid w:val="00217DE9"/>
    <w:rsid w:val="00221017"/>
    <w:rsid w:val="00221B05"/>
    <w:rsid w:val="0022241E"/>
    <w:rsid w:val="00222FBE"/>
    <w:rsid w:val="002247D5"/>
    <w:rsid w:val="002262E4"/>
    <w:rsid w:val="00230AF2"/>
    <w:rsid w:val="00231C41"/>
    <w:rsid w:val="0023205A"/>
    <w:rsid w:val="00233730"/>
    <w:rsid w:val="00234DA9"/>
    <w:rsid w:val="00235DDB"/>
    <w:rsid w:val="00236CEE"/>
    <w:rsid w:val="00236DC3"/>
    <w:rsid w:val="002412A9"/>
    <w:rsid w:val="0024188C"/>
    <w:rsid w:val="0024581F"/>
    <w:rsid w:val="0024703B"/>
    <w:rsid w:val="0025046A"/>
    <w:rsid w:val="002509F9"/>
    <w:rsid w:val="0025215C"/>
    <w:rsid w:val="0025218C"/>
    <w:rsid w:val="002528D0"/>
    <w:rsid w:val="00253334"/>
    <w:rsid w:val="00253CAB"/>
    <w:rsid w:val="00254AC9"/>
    <w:rsid w:val="002578F7"/>
    <w:rsid w:val="00257AE2"/>
    <w:rsid w:val="00260080"/>
    <w:rsid w:val="00261A55"/>
    <w:rsid w:val="002625DD"/>
    <w:rsid w:val="00263F30"/>
    <w:rsid w:val="00265E16"/>
    <w:rsid w:val="00266A02"/>
    <w:rsid w:val="00266F3D"/>
    <w:rsid w:val="002677DE"/>
    <w:rsid w:val="00270E46"/>
    <w:rsid w:val="0027127A"/>
    <w:rsid w:val="00272DDC"/>
    <w:rsid w:val="00273ABB"/>
    <w:rsid w:val="0027418F"/>
    <w:rsid w:val="00275ED3"/>
    <w:rsid w:val="00276A0D"/>
    <w:rsid w:val="002775D9"/>
    <w:rsid w:val="0028016A"/>
    <w:rsid w:val="00280543"/>
    <w:rsid w:val="00283A25"/>
    <w:rsid w:val="002844DC"/>
    <w:rsid w:val="0028613B"/>
    <w:rsid w:val="00286699"/>
    <w:rsid w:val="0028770D"/>
    <w:rsid w:val="002904F4"/>
    <w:rsid w:val="002906F5"/>
    <w:rsid w:val="00292640"/>
    <w:rsid w:val="00292B6D"/>
    <w:rsid w:val="00292CE6"/>
    <w:rsid w:val="00295017"/>
    <w:rsid w:val="002966DC"/>
    <w:rsid w:val="002A0349"/>
    <w:rsid w:val="002A0B01"/>
    <w:rsid w:val="002A1942"/>
    <w:rsid w:val="002A23C8"/>
    <w:rsid w:val="002A3399"/>
    <w:rsid w:val="002A371C"/>
    <w:rsid w:val="002A3B2E"/>
    <w:rsid w:val="002A4553"/>
    <w:rsid w:val="002A55A4"/>
    <w:rsid w:val="002B00EF"/>
    <w:rsid w:val="002B0889"/>
    <w:rsid w:val="002B2417"/>
    <w:rsid w:val="002B2D2A"/>
    <w:rsid w:val="002B3256"/>
    <w:rsid w:val="002B6701"/>
    <w:rsid w:val="002B6C3E"/>
    <w:rsid w:val="002B7288"/>
    <w:rsid w:val="002C1CB9"/>
    <w:rsid w:val="002C3844"/>
    <w:rsid w:val="002C450A"/>
    <w:rsid w:val="002C6676"/>
    <w:rsid w:val="002C75EA"/>
    <w:rsid w:val="002C76AE"/>
    <w:rsid w:val="002C7D52"/>
    <w:rsid w:val="002D0104"/>
    <w:rsid w:val="002D1E84"/>
    <w:rsid w:val="002D21D5"/>
    <w:rsid w:val="002D3C53"/>
    <w:rsid w:val="002D428D"/>
    <w:rsid w:val="002D4A62"/>
    <w:rsid w:val="002D67C4"/>
    <w:rsid w:val="002E47DA"/>
    <w:rsid w:val="002E4B46"/>
    <w:rsid w:val="002E67E0"/>
    <w:rsid w:val="002F5C72"/>
    <w:rsid w:val="002F7F81"/>
    <w:rsid w:val="003030B5"/>
    <w:rsid w:val="00304568"/>
    <w:rsid w:val="00304A31"/>
    <w:rsid w:val="00304FB1"/>
    <w:rsid w:val="0030596B"/>
    <w:rsid w:val="00305E42"/>
    <w:rsid w:val="0030628E"/>
    <w:rsid w:val="003068F8"/>
    <w:rsid w:val="0031032D"/>
    <w:rsid w:val="00311538"/>
    <w:rsid w:val="003132D7"/>
    <w:rsid w:val="00314BB1"/>
    <w:rsid w:val="00316A62"/>
    <w:rsid w:val="00317A92"/>
    <w:rsid w:val="0032101C"/>
    <w:rsid w:val="003210DE"/>
    <w:rsid w:val="003243D7"/>
    <w:rsid w:val="00324C57"/>
    <w:rsid w:val="003267AF"/>
    <w:rsid w:val="00326861"/>
    <w:rsid w:val="003303F1"/>
    <w:rsid w:val="00331537"/>
    <w:rsid w:val="003320EA"/>
    <w:rsid w:val="00333874"/>
    <w:rsid w:val="00333C1A"/>
    <w:rsid w:val="0033403E"/>
    <w:rsid w:val="00334204"/>
    <w:rsid w:val="003343D6"/>
    <w:rsid w:val="0033591E"/>
    <w:rsid w:val="0033666F"/>
    <w:rsid w:val="00336BE7"/>
    <w:rsid w:val="00337F13"/>
    <w:rsid w:val="0034213F"/>
    <w:rsid w:val="00344BBF"/>
    <w:rsid w:val="00345194"/>
    <w:rsid w:val="00345ACB"/>
    <w:rsid w:val="003475F6"/>
    <w:rsid w:val="00350F5F"/>
    <w:rsid w:val="003510F8"/>
    <w:rsid w:val="00352637"/>
    <w:rsid w:val="003526F1"/>
    <w:rsid w:val="00353DC5"/>
    <w:rsid w:val="00354BD0"/>
    <w:rsid w:val="00355650"/>
    <w:rsid w:val="00356655"/>
    <w:rsid w:val="00361CA7"/>
    <w:rsid w:val="003659E0"/>
    <w:rsid w:val="00366AC9"/>
    <w:rsid w:val="00370A53"/>
    <w:rsid w:val="00371379"/>
    <w:rsid w:val="00371AC6"/>
    <w:rsid w:val="00372F00"/>
    <w:rsid w:val="00375093"/>
    <w:rsid w:val="00375192"/>
    <w:rsid w:val="00382051"/>
    <w:rsid w:val="00382441"/>
    <w:rsid w:val="00383C0E"/>
    <w:rsid w:val="00385754"/>
    <w:rsid w:val="0038611B"/>
    <w:rsid w:val="003861B1"/>
    <w:rsid w:val="0038764C"/>
    <w:rsid w:val="003877F0"/>
    <w:rsid w:val="003907B9"/>
    <w:rsid w:val="00392B66"/>
    <w:rsid w:val="00392DEE"/>
    <w:rsid w:val="003959DF"/>
    <w:rsid w:val="003963D0"/>
    <w:rsid w:val="00396ACB"/>
    <w:rsid w:val="00396C0A"/>
    <w:rsid w:val="0039710C"/>
    <w:rsid w:val="003973F4"/>
    <w:rsid w:val="003A0264"/>
    <w:rsid w:val="003A04B0"/>
    <w:rsid w:val="003A0BF2"/>
    <w:rsid w:val="003A1551"/>
    <w:rsid w:val="003A1C0F"/>
    <w:rsid w:val="003A1D1A"/>
    <w:rsid w:val="003A2B32"/>
    <w:rsid w:val="003A3E09"/>
    <w:rsid w:val="003A4DA4"/>
    <w:rsid w:val="003A741C"/>
    <w:rsid w:val="003A7FDA"/>
    <w:rsid w:val="003B01D3"/>
    <w:rsid w:val="003B0A43"/>
    <w:rsid w:val="003B1B3D"/>
    <w:rsid w:val="003B1EE3"/>
    <w:rsid w:val="003B2CF8"/>
    <w:rsid w:val="003B37F7"/>
    <w:rsid w:val="003B459D"/>
    <w:rsid w:val="003B4A57"/>
    <w:rsid w:val="003B57EA"/>
    <w:rsid w:val="003B63F6"/>
    <w:rsid w:val="003B6C8F"/>
    <w:rsid w:val="003C0309"/>
    <w:rsid w:val="003C0FC0"/>
    <w:rsid w:val="003C2535"/>
    <w:rsid w:val="003C3218"/>
    <w:rsid w:val="003C4CB8"/>
    <w:rsid w:val="003C4F81"/>
    <w:rsid w:val="003C6809"/>
    <w:rsid w:val="003C70F8"/>
    <w:rsid w:val="003D2BCD"/>
    <w:rsid w:val="003D2E74"/>
    <w:rsid w:val="003D3340"/>
    <w:rsid w:val="003D38B1"/>
    <w:rsid w:val="003D3B38"/>
    <w:rsid w:val="003D603E"/>
    <w:rsid w:val="003D6525"/>
    <w:rsid w:val="003E28CE"/>
    <w:rsid w:val="003E4444"/>
    <w:rsid w:val="003E5A0A"/>
    <w:rsid w:val="003E6182"/>
    <w:rsid w:val="003F191F"/>
    <w:rsid w:val="003F1A0E"/>
    <w:rsid w:val="003F1C9D"/>
    <w:rsid w:val="003F20D1"/>
    <w:rsid w:val="003F56DB"/>
    <w:rsid w:val="003F5969"/>
    <w:rsid w:val="003F5B87"/>
    <w:rsid w:val="003F6256"/>
    <w:rsid w:val="003F6FC1"/>
    <w:rsid w:val="00401CDF"/>
    <w:rsid w:val="004020B3"/>
    <w:rsid w:val="0040282B"/>
    <w:rsid w:val="00402E58"/>
    <w:rsid w:val="00403C7F"/>
    <w:rsid w:val="00404272"/>
    <w:rsid w:val="00404E58"/>
    <w:rsid w:val="00405974"/>
    <w:rsid w:val="00413C60"/>
    <w:rsid w:val="0041507E"/>
    <w:rsid w:val="00415E26"/>
    <w:rsid w:val="00416C1A"/>
    <w:rsid w:val="004170E5"/>
    <w:rsid w:val="00420867"/>
    <w:rsid w:val="00422320"/>
    <w:rsid w:val="00422802"/>
    <w:rsid w:val="00424242"/>
    <w:rsid w:val="00443905"/>
    <w:rsid w:val="0044429A"/>
    <w:rsid w:val="004448E1"/>
    <w:rsid w:val="00445D62"/>
    <w:rsid w:val="004479F0"/>
    <w:rsid w:val="00450C6B"/>
    <w:rsid w:val="0045155A"/>
    <w:rsid w:val="00451667"/>
    <w:rsid w:val="00455EA4"/>
    <w:rsid w:val="00456366"/>
    <w:rsid w:val="00456577"/>
    <w:rsid w:val="00456BC8"/>
    <w:rsid w:val="004574F7"/>
    <w:rsid w:val="00460504"/>
    <w:rsid w:val="00462BDD"/>
    <w:rsid w:val="00464988"/>
    <w:rsid w:val="00464CD2"/>
    <w:rsid w:val="00464E25"/>
    <w:rsid w:val="00467F8D"/>
    <w:rsid w:val="00470EAA"/>
    <w:rsid w:val="004710EA"/>
    <w:rsid w:val="00471D13"/>
    <w:rsid w:val="00472077"/>
    <w:rsid w:val="00472C3E"/>
    <w:rsid w:val="00473385"/>
    <w:rsid w:val="00473B65"/>
    <w:rsid w:val="004744D2"/>
    <w:rsid w:val="00475577"/>
    <w:rsid w:val="004764EF"/>
    <w:rsid w:val="00477370"/>
    <w:rsid w:val="0048006D"/>
    <w:rsid w:val="0048013C"/>
    <w:rsid w:val="00480420"/>
    <w:rsid w:val="004823B8"/>
    <w:rsid w:val="0048346A"/>
    <w:rsid w:val="0048414F"/>
    <w:rsid w:val="004853CF"/>
    <w:rsid w:val="00487FDC"/>
    <w:rsid w:val="0049147F"/>
    <w:rsid w:val="00491A48"/>
    <w:rsid w:val="00494011"/>
    <w:rsid w:val="004943DE"/>
    <w:rsid w:val="00494B53"/>
    <w:rsid w:val="00494E3C"/>
    <w:rsid w:val="00496164"/>
    <w:rsid w:val="004A051F"/>
    <w:rsid w:val="004A1BC3"/>
    <w:rsid w:val="004A3145"/>
    <w:rsid w:val="004A3462"/>
    <w:rsid w:val="004A4265"/>
    <w:rsid w:val="004A54E2"/>
    <w:rsid w:val="004A5749"/>
    <w:rsid w:val="004A5CCB"/>
    <w:rsid w:val="004A66ED"/>
    <w:rsid w:val="004B2438"/>
    <w:rsid w:val="004B28BE"/>
    <w:rsid w:val="004B40A6"/>
    <w:rsid w:val="004B4683"/>
    <w:rsid w:val="004B5341"/>
    <w:rsid w:val="004B558C"/>
    <w:rsid w:val="004B66D0"/>
    <w:rsid w:val="004B7FC6"/>
    <w:rsid w:val="004C0441"/>
    <w:rsid w:val="004C0522"/>
    <w:rsid w:val="004C0AA4"/>
    <w:rsid w:val="004C106C"/>
    <w:rsid w:val="004C282D"/>
    <w:rsid w:val="004C4EEB"/>
    <w:rsid w:val="004C5A5C"/>
    <w:rsid w:val="004C6511"/>
    <w:rsid w:val="004D1271"/>
    <w:rsid w:val="004D1592"/>
    <w:rsid w:val="004D32D2"/>
    <w:rsid w:val="004D42DB"/>
    <w:rsid w:val="004D52EC"/>
    <w:rsid w:val="004D55DA"/>
    <w:rsid w:val="004E1234"/>
    <w:rsid w:val="004E15A8"/>
    <w:rsid w:val="004E20EA"/>
    <w:rsid w:val="004E26F0"/>
    <w:rsid w:val="004E2B4B"/>
    <w:rsid w:val="004E2C47"/>
    <w:rsid w:val="004E383B"/>
    <w:rsid w:val="004E3EAF"/>
    <w:rsid w:val="004E4C27"/>
    <w:rsid w:val="004E4C5D"/>
    <w:rsid w:val="004E4C6B"/>
    <w:rsid w:val="004E6FDD"/>
    <w:rsid w:val="004E702B"/>
    <w:rsid w:val="004E71AE"/>
    <w:rsid w:val="004F08BA"/>
    <w:rsid w:val="004F0C3F"/>
    <w:rsid w:val="004F140F"/>
    <w:rsid w:val="004F1C5A"/>
    <w:rsid w:val="004F21F4"/>
    <w:rsid w:val="004F5D95"/>
    <w:rsid w:val="004F6312"/>
    <w:rsid w:val="004F786F"/>
    <w:rsid w:val="00501E1D"/>
    <w:rsid w:val="005020A8"/>
    <w:rsid w:val="00503050"/>
    <w:rsid w:val="005035FE"/>
    <w:rsid w:val="0050438E"/>
    <w:rsid w:val="00504A12"/>
    <w:rsid w:val="00506A92"/>
    <w:rsid w:val="005076D3"/>
    <w:rsid w:val="00511162"/>
    <w:rsid w:val="0051139C"/>
    <w:rsid w:val="00511687"/>
    <w:rsid w:val="005127FC"/>
    <w:rsid w:val="005133FF"/>
    <w:rsid w:val="00516601"/>
    <w:rsid w:val="00520433"/>
    <w:rsid w:val="00521048"/>
    <w:rsid w:val="005217CB"/>
    <w:rsid w:val="005228CD"/>
    <w:rsid w:val="00522D84"/>
    <w:rsid w:val="0052492D"/>
    <w:rsid w:val="005250DB"/>
    <w:rsid w:val="00525E5E"/>
    <w:rsid w:val="00526AD7"/>
    <w:rsid w:val="00527148"/>
    <w:rsid w:val="00527F66"/>
    <w:rsid w:val="00530398"/>
    <w:rsid w:val="0053188C"/>
    <w:rsid w:val="005324EC"/>
    <w:rsid w:val="005376B7"/>
    <w:rsid w:val="0054189C"/>
    <w:rsid w:val="00543654"/>
    <w:rsid w:val="00544448"/>
    <w:rsid w:val="00545A89"/>
    <w:rsid w:val="00545C19"/>
    <w:rsid w:val="00545F47"/>
    <w:rsid w:val="005468B5"/>
    <w:rsid w:val="005511AE"/>
    <w:rsid w:val="005516AB"/>
    <w:rsid w:val="005559E0"/>
    <w:rsid w:val="00561774"/>
    <w:rsid w:val="00561F29"/>
    <w:rsid w:val="00562197"/>
    <w:rsid w:val="00563856"/>
    <w:rsid w:val="00563A5A"/>
    <w:rsid w:val="0056458D"/>
    <w:rsid w:val="00564EED"/>
    <w:rsid w:val="00567010"/>
    <w:rsid w:val="00570AA8"/>
    <w:rsid w:val="0057119B"/>
    <w:rsid w:val="00573637"/>
    <w:rsid w:val="00573702"/>
    <w:rsid w:val="005757A5"/>
    <w:rsid w:val="00575C39"/>
    <w:rsid w:val="00576180"/>
    <w:rsid w:val="00576F23"/>
    <w:rsid w:val="00577C02"/>
    <w:rsid w:val="0058165E"/>
    <w:rsid w:val="00581853"/>
    <w:rsid w:val="0058254A"/>
    <w:rsid w:val="00582D27"/>
    <w:rsid w:val="00584F1F"/>
    <w:rsid w:val="00586D3E"/>
    <w:rsid w:val="00587074"/>
    <w:rsid w:val="00587D18"/>
    <w:rsid w:val="00590A21"/>
    <w:rsid w:val="005936C0"/>
    <w:rsid w:val="0059374C"/>
    <w:rsid w:val="00595A9A"/>
    <w:rsid w:val="00595E63"/>
    <w:rsid w:val="00596BAF"/>
    <w:rsid w:val="00597BF7"/>
    <w:rsid w:val="00597EBD"/>
    <w:rsid w:val="005A3748"/>
    <w:rsid w:val="005A3DEC"/>
    <w:rsid w:val="005A6E78"/>
    <w:rsid w:val="005B3583"/>
    <w:rsid w:val="005B41CC"/>
    <w:rsid w:val="005B4BD7"/>
    <w:rsid w:val="005B554F"/>
    <w:rsid w:val="005B5EA9"/>
    <w:rsid w:val="005B66F2"/>
    <w:rsid w:val="005B6F54"/>
    <w:rsid w:val="005C00B8"/>
    <w:rsid w:val="005C310E"/>
    <w:rsid w:val="005C485D"/>
    <w:rsid w:val="005C4E43"/>
    <w:rsid w:val="005C5D18"/>
    <w:rsid w:val="005D00FE"/>
    <w:rsid w:val="005D040A"/>
    <w:rsid w:val="005D23A9"/>
    <w:rsid w:val="005D3263"/>
    <w:rsid w:val="005D59E7"/>
    <w:rsid w:val="005E0B6E"/>
    <w:rsid w:val="005E1030"/>
    <w:rsid w:val="005E2E99"/>
    <w:rsid w:val="005E576A"/>
    <w:rsid w:val="005E61F6"/>
    <w:rsid w:val="005F0EF3"/>
    <w:rsid w:val="005F213B"/>
    <w:rsid w:val="005F2173"/>
    <w:rsid w:val="005F3606"/>
    <w:rsid w:val="005F724E"/>
    <w:rsid w:val="005F7ADE"/>
    <w:rsid w:val="0060074F"/>
    <w:rsid w:val="00601C9F"/>
    <w:rsid w:val="00603F30"/>
    <w:rsid w:val="006115CA"/>
    <w:rsid w:val="0061262E"/>
    <w:rsid w:val="00613420"/>
    <w:rsid w:val="00613CA2"/>
    <w:rsid w:val="006148D5"/>
    <w:rsid w:val="00614CE4"/>
    <w:rsid w:val="006150E5"/>
    <w:rsid w:val="006156BD"/>
    <w:rsid w:val="00615E38"/>
    <w:rsid w:val="00621910"/>
    <w:rsid w:val="00623278"/>
    <w:rsid w:val="00626AC2"/>
    <w:rsid w:val="006303F9"/>
    <w:rsid w:val="00630F40"/>
    <w:rsid w:val="00631307"/>
    <w:rsid w:val="0063526D"/>
    <w:rsid w:val="006356B4"/>
    <w:rsid w:val="00635DD5"/>
    <w:rsid w:val="00640314"/>
    <w:rsid w:val="00640C3A"/>
    <w:rsid w:val="00642663"/>
    <w:rsid w:val="006426F5"/>
    <w:rsid w:val="006432A6"/>
    <w:rsid w:val="006457B5"/>
    <w:rsid w:val="00645A58"/>
    <w:rsid w:val="00645FA1"/>
    <w:rsid w:val="00650611"/>
    <w:rsid w:val="00650BF9"/>
    <w:rsid w:val="00650C19"/>
    <w:rsid w:val="00651247"/>
    <w:rsid w:val="00651449"/>
    <w:rsid w:val="006515DA"/>
    <w:rsid w:val="00651FAA"/>
    <w:rsid w:val="00651FE8"/>
    <w:rsid w:val="00654883"/>
    <w:rsid w:val="00655C02"/>
    <w:rsid w:val="006561CD"/>
    <w:rsid w:val="00660004"/>
    <w:rsid w:val="0066006E"/>
    <w:rsid w:val="006612BF"/>
    <w:rsid w:val="00662EA9"/>
    <w:rsid w:val="006638F9"/>
    <w:rsid w:val="006640AD"/>
    <w:rsid w:val="00664888"/>
    <w:rsid w:val="00664908"/>
    <w:rsid w:val="00665F30"/>
    <w:rsid w:val="00666AC8"/>
    <w:rsid w:val="00666C8E"/>
    <w:rsid w:val="00666FF7"/>
    <w:rsid w:val="00667311"/>
    <w:rsid w:val="0066752F"/>
    <w:rsid w:val="0067024E"/>
    <w:rsid w:val="00670C1B"/>
    <w:rsid w:val="0067249B"/>
    <w:rsid w:val="006755E1"/>
    <w:rsid w:val="00675940"/>
    <w:rsid w:val="00675AEC"/>
    <w:rsid w:val="00677D53"/>
    <w:rsid w:val="00677E35"/>
    <w:rsid w:val="006807B4"/>
    <w:rsid w:val="0068229A"/>
    <w:rsid w:val="0068595F"/>
    <w:rsid w:val="006861F4"/>
    <w:rsid w:val="00686637"/>
    <w:rsid w:val="006875C4"/>
    <w:rsid w:val="00687A3B"/>
    <w:rsid w:val="00690BFD"/>
    <w:rsid w:val="00690EFD"/>
    <w:rsid w:val="00691321"/>
    <w:rsid w:val="006925AD"/>
    <w:rsid w:val="00692E1D"/>
    <w:rsid w:val="00692E78"/>
    <w:rsid w:val="00693A6F"/>
    <w:rsid w:val="0069458C"/>
    <w:rsid w:val="00694867"/>
    <w:rsid w:val="0069662B"/>
    <w:rsid w:val="00697E58"/>
    <w:rsid w:val="00697FC1"/>
    <w:rsid w:val="006A119C"/>
    <w:rsid w:val="006A1DCB"/>
    <w:rsid w:val="006A31CA"/>
    <w:rsid w:val="006A46C4"/>
    <w:rsid w:val="006A7B31"/>
    <w:rsid w:val="006B103C"/>
    <w:rsid w:val="006B1363"/>
    <w:rsid w:val="006B242B"/>
    <w:rsid w:val="006B52B1"/>
    <w:rsid w:val="006B6E2B"/>
    <w:rsid w:val="006B77DE"/>
    <w:rsid w:val="006B7883"/>
    <w:rsid w:val="006C01B2"/>
    <w:rsid w:val="006C037C"/>
    <w:rsid w:val="006C078E"/>
    <w:rsid w:val="006C092F"/>
    <w:rsid w:val="006C0E92"/>
    <w:rsid w:val="006C11FB"/>
    <w:rsid w:val="006C1ED3"/>
    <w:rsid w:val="006C31C6"/>
    <w:rsid w:val="006C7FE1"/>
    <w:rsid w:val="006D03D7"/>
    <w:rsid w:val="006D045F"/>
    <w:rsid w:val="006D0E89"/>
    <w:rsid w:val="006D4318"/>
    <w:rsid w:val="006D4748"/>
    <w:rsid w:val="006D556B"/>
    <w:rsid w:val="006D60BC"/>
    <w:rsid w:val="006E11A6"/>
    <w:rsid w:val="006E168B"/>
    <w:rsid w:val="006E2B11"/>
    <w:rsid w:val="006E377C"/>
    <w:rsid w:val="006E4B6C"/>
    <w:rsid w:val="006E58F8"/>
    <w:rsid w:val="006E64EC"/>
    <w:rsid w:val="006E7DF0"/>
    <w:rsid w:val="006F1C45"/>
    <w:rsid w:val="006F1E57"/>
    <w:rsid w:val="006F23ED"/>
    <w:rsid w:val="006F3316"/>
    <w:rsid w:val="006F49D6"/>
    <w:rsid w:val="006F794D"/>
    <w:rsid w:val="00703072"/>
    <w:rsid w:val="00703E5B"/>
    <w:rsid w:val="00704306"/>
    <w:rsid w:val="0070510C"/>
    <w:rsid w:val="007077E2"/>
    <w:rsid w:val="007077EF"/>
    <w:rsid w:val="00712433"/>
    <w:rsid w:val="00712739"/>
    <w:rsid w:val="00714189"/>
    <w:rsid w:val="007159F3"/>
    <w:rsid w:val="00720896"/>
    <w:rsid w:val="00720F3F"/>
    <w:rsid w:val="0072235B"/>
    <w:rsid w:val="007244BC"/>
    <w:rsid w:val="00724652"/>
    <w:rsid w:val="00724E63"/>
    <w:rsid w:val="007302E8"/>
    <w:rsid w:val="00731008"/>
    <w:rsid w:val="0073117E"/>
    <w:rsid w:val="00731481"/>
    <w:rsid w:val="007328BA"/>
    <w:rsid w:val="00733428"/>
    <w:rsid w:val="00734555"/>
    <w:rsid w:val="00735FB7"/>
    <w:rsid w:val="007367DE"/>
    <w:rsid w:val="00736BD6"/>
    <w:rsid w:val="00740E54"/>
    <w:rsid w:val="00742588"/>
    <w:rsid w:val="00742AC8"/>
    <w:rsid w:val="007455E0"/>
    <w:rsid w:val="00745623"/>
    <w:rsid w:val="00751E8B"/>
    <w:rsid w:val="00752006"/>
    <w:rsid w:val="007527A0"/>
    <w:rsid w:val="00761662"/>
    <w:rsid w:val="00762956"/>
    <w:rsid w:val="00762F35"/>
    <w:rsid w:val="0076307A"/>
    <w:rsid w:val="00766790"/>
    <w:rsid w:val="007670A3"/>
    <w:rsid w:val="007671C8"/>
    <w:rsid w:val="00772289"/>
    <w:rsid w:val="007730FD"/>
    <w:rsid w:val="00773A17"/>
    <w:rsid w:val="007744F4"/>
    <w:rsid w:val="00774D8C"/>
    <w:rsid w:val="0077613E"/>
    <w:rsid w:val="007766BD"/>
    <w:rsid w:val="00777048"/>
    <w:rsid w:val="007774A3"/>
    <w:rsid w:val="00777A4C"/>
    <w:rsid w:val="00777D52"/>
    <w:rsid w:val="00781C89"/>
    <w:rsid w:val="00781FF4"/>
    <w:rsid w:val="00782328"/>
    <w:rsid w:val="007843F7"/>
    <w:rsid w:val="00786F7C"/>
    <w:rsid w:val="007873F5"/>
    <w:rsid w:val="00791282"/>
    <w:rsid w:val="00795136"/>
    <w:rsid w:val="00795A63"/>
    <w:rsid w:val="00795AC7"/>
    <w:rsid w:val="007A0208"/>
    <w:rsid w:val="007A034F"/>
    <w:rsid w:val="007A0AF7"/>
    <w:rsid w:val="007A2D0E"/>
    <w:rsid w:val="007A33A8"/>
    <w:rsid w:val="007A38A6"/>
    <w:rsid w:val="007A445A"/>
    <w:rsid w:val="007A4706"/>
    <w:rsid w:val="007A4B5C"/>
    <w:rsid w:val="007A565A"/>
    <w:rsid w:val="007A6D12"/>
    <w:rsid w:val="007B1302"/>
    <w:rsid w:val="007B1746"/>
    <w:rsid w:val="007B268B"/>
    <w:rsid w:val="007B3266"/>
    <w:rsid w:val="007B4DD2"/>
    <w:rsid w:val="007B553D"/>
    <w:rsid w:val="007B5CDA"/>
    <w:rsid w:val="007B65D6"/>
    <w:rsid w:val="007C141B"/>
    <w:rsid w:val="007C21B5"/>
    <w:rsid w:val="007C245C"/>
    <w:rsid w:val="007C5F2A"/>
    <w:rsid w:val="007C70A6"/>
    <w:rsid w:val="007C7341"/>
    <w:rsid w:val="007C7A1A"/>
    <w:rsid w:val="007D005F"/>
    <w:rsid w:val="007D1936"/>
    <w:rsid w:val="007D3639"/>
    <w:rsid w:val="007D5A77"/>
    <w:rsid w:val="007D5E21"/>
    <w:rsid w:val="007D7F2F"/>
    <w:rsid w:val="007E0F2A"/>
    <w:rsid w:val="007E1C70"/>
    <w:rsid w:val="007E1D31"/>
    <w:rsid w:val="007E26D5"/>
    <w:rsid w:val="007E2C32"/>
    <w:rsid w:val="007E349F"/>
    <w:rsid w:val="007E40EC"/>
    <w:rsid w:val="007E4C52"/>
    <w:rsid w:val="007E5C14"/>
    <w:rsid w:val="007E7675"/>
    <w:rsid w:val="007F299A"/>
    <w:rsid w:val="007F2A6C"/>
    <w:rsid w:val="007F2BF7"/>
    <w:rsid w:val="007F3171"/>
    <w:rsid w:val="007F35FB"/>
    <w:rsid w:val="007F3957"/>
    <w:rsid w:val="007F3D8E"/>
    <w:rsid w:val="007F4DFB"/>
    <w:rsid w:val="007F5886"/>
    <w:rsid w:val="007F7922"/>
    <w:rsid w:val="007F7B48"/>
    <w:rsid w:val="008004C9"/>
    <w:rsid w:val="0080131C"/>
    <w:rsid w:val="00802350"/>
    <w:rsid w:val="00804789"/>
    <w:rsid w:val="00804CE7"/>
    <w:rsid w:val="0080523B"/>
    <w:rsid w:val="00805310"/>
    <w:rsid w:val="00806198"/>
    <w:rsid w:val="0080638D"/>
    <w:rsid w:val="00813F9C"/>
    <w:rsid w:val="00817DA7"/>
    <w:rsid w:val="008203BB"/>
    <w:rsid w:val="00820CC2"/>
    <w:rsid w:val="0082101B"/>
    <w:rsid w:val="00821D7D"/>
    <w:rsid w:val="008238DF"/>
    <w:rsid w:val="008257C6"/>
    <w:rsid w:val="008259C0"/>
    <w:rsid w:val="00826AFF"/>
    <w:rsid w:val="00826B5C"/>
    <w:rsid w:val="008317A3"/>
    <w:rsid w:val="00831DE0"/>
    <w:rsid w:val="00832B3D"/>
    <w:rsid w:val="008333A4"/>
    <w:rsid w:val="00834F43"/>
    <w:rsid w:val="008358A9"/>
    <w:rsid w:val="008402E2"/>
    <w:rsid w:val="00841675"/>
    <w:rsid w:val="008418D8"/>
    <w:rsid w:val="00847076"/>
    <w:rsid w:val="008508AB"/>
    <w:rsid w:val="008531D8"/>
    <w:rsid w:val="0085635D"/>
    <w:rsid w:val="00856770"/>
    <w:rsid w:val="00856E50"/>
    <w:rsid w:val="00857B17"/>
    <w:rsid w:val="0086042A"/>
    <w:rsid w:val="00860E79"/>
    <w:rsid w:val="0086136C"/>
    <w:rsid w:val="0086349A"/>
    <w:rsid w:val="00863917"/>
    <w:rsid w:val="008644B4"/>
    <w:rsid w:val="00865704"/>
    <w:rsid w:val="00865945"/>
    <w:rsid w:val="008674F0"/>
    <w:rsid w:val="00867507"/>
    <w:rsid w:val="0087106E"/>
    <w:rsid w:val="008711CD"/>
    <w:rsid w:val="00871B31"/>
    <w:rsid w:val="00871D60"/>
    <w:rsid w:val="00871E62"/>
    <w:rsid w:val="00872918"/>
    <w:rsid w:val="0087461B"/>
    <w:rsid w:val="0088109B"/>
    <w:rsid w:val="00884BFF"/>
    <w:rsid w:val="00884F74"/>
    <w:rsid w:val="008852E7"/>
    <w:rsid w:val="00885971"/>
    <w:rsid w:val="00887AA4"/>
    <w:rsid w:val="008919A3"/>
    <w:rsid w:val="0089449E"/>
    <w:rsid w:val="008946CA"/>
    <w:rsid w:val="008A0931"/>
    <w:rsid w:val="008A11EF"/>
    <w:rsid w:val="008A233D"/>
    <w:rsid w:val="008A27CA"/>
    <w:rsid w:val="008A29BE"/>
    <w:rsid w:val="008A2D22"/>
    <w:rsid w:val="008A7C41"/>
    <w:rsid w:val="008B0161"/>
    <w:rsid w:val="008B2193"/>
    <w:rsid w:val="008B4CAA"/>
    <w:rsid w:val="008B5FCB"/>
    <w:rsid w:val="008B6243"/>
    <w:rsid w:val="008B66DF"/>
    <w:rsid w:val="008B734A"/>
    <w:rsid w:val="008B7C7B"/>
    <w:rsid w:val="008C099A"/>
    <w:rsid w:val="008C2EFB"/>
    <w:rsid w:val="008C422C"/>
    <w:rsid w:val="008C4F5B"/>
    <w:rsid w:val="008C591E"/>
    <w:rsid w:val="008D18D3"/>
    <w:rsid w:val="008D2B57"/>
    <w:rsid w:val="008D4E35"/>
    <w:rsid w:val="008D5B1F"/>
    <w:rsid w:val="008D6E2D"/>
    <w:rsid w:val="008D73A1"/>
    <w:rsid w:val="008E09C8"/>
    <w:rsid w:val="008E1E6E"/>
    <w:rsid w:val="008E3198"/>
    <w:rsid w:val="008E4BFD"/>
    <w:rsid w:val="008E50E2"/>
    <w:rsid w:val="008E5E60"/>
    <w:rsid w:val="008E6C13"/>
    <w:rsid w:val="008E7199"/>
    <w:rsid w:val="008F3E2D"/>
    <w:rsid w:val="008F7535"/>
    <w:rsid w:val="00900A97"/>
    <w:rsid w:val="00902DAC"/>
    <w:rsid w:val="00902F70"/>
    <w:rsid w:val="00903453"/>
    <w:rsid w:val="00903F1E"/>
    <w:rsid w:val="00905CB7"/>
    <w:rsid w:val="00905D6A"/>
    <w:rsid w:val="009063C3"/>
    <w:rsid w:val="0090668F"/>
    <w:rsid w:val="009070F1"/>
    <w:rsid w:val="00907DCB"/>
    <w:rsid w:val="009114A8"/>
    <w:rsid w:val="009120AA"/>
    <w:rsid w:val="00914182"/>
    <w:rsid w:val="00914806"/>
    <w:rsid w:val="009162D3"/>
    <w:rsid w:val="0091635B"/>
    <w:rsid w:val="0091686F"/>
    <w:rsid w:val="00920EA3"/>
    <w:rsid w:val="00922E59"/>
    <w:rsid w:val="009230A2"/>
    <w:rsid w:val="009233FA"/>
    <w:rsid w:val="009240C7"/>
    <w:rsid w:val="009254D1"/>
    <w:rsid w:val="009259DA"/>
    <w:rsid w:val="009267FF"/>
    <w:rsid w:val="009276BE"/>
    <w:rsid w:val="00930DF1"/>
    <w:rsid w:val="0093246D"/>
    <w:rsid w:val="009335E5"/>
    <w:rsid w:val="00933E84"/>
    <w:rsid w:val="009341F7"/>
    <w:rsid w:val="00934E0F"/>
    <w:rsid w:val="00934EFC"/>
    <w:rsid w:val="0093688A"/>
    <w:rsid w:val="009379F9"/>
    <w:rsid w:val="00937AD7"/>
    <w:rsid w:val="00944A36"/>
    <w:rsid w:val="00945074"/>
    <w:rsid w:val="0094778D"/>
    <w:rsid w:val="00950AD0"/>
    <w:rsid w:val="00951C13"/>
    <w:rsid w:val="009534FB"/>
    <w:rsid w:val="0095369C"/>
    <w:rsid w:val="00954004"/>
    <w:rsid w:val="009544E0"/>
    <w:rsid w:val="009601F8"/>
    <w:rsid w:val="00960CDC"/>
    <w:rsid w:val="0096131A"/>
    <w:rsid w:val="00962A59"/>
    <w:rsid w:val="00963A05"/>
    <w:rsid w:val="00964185"/>
    <w:rsid w:val="009644EF"/>
    <w:rsid w:val="009646D7"/>
    <w:rsid w:val="009661C7"/>
    <w:rsid w:val="00967728"/>
    <w:rsid w:val="00967DA5"/>
    <w:rsid w:val="009705E8"/>
    <w:rsid w:val="00970982"/>
    <w:rsid w:val="00972E14"/>
    <w:rsid w:val="00974C15"/>
    <w:rsid w:val="00975134"/>
    <w:rsid w:val="00975751"/>
    <w:rsid w:val="00975BE1"/>
    <w:rsid w:val="00981D23"/>
    <w:rsid w:val="009822C7"/>
    <w:rsid w:val="00982616"/>
    <w:rsid w:val="0098414B"/>
    <w:rsid w:val="009847A3"/>
    <w:rsid w:val="00984F88"/>
    <w:rsid w:val="00987764"/>
    <w:rsid w:val="00990372"/>
    <w:rsid w:val="00990BC1"/>
    <w:rsid w:val="00990DAE"/>
    <w:rsid w:val="009919B3"/>
    <w:rsid w:val="009920E7"/>
    <w:rsid w:val="00992AC3"/>
    <w:rsid w:val="00994BDB"/>
    <w:rsid w:val="00996DA5"/>
    <w:rsid w:val="00997830"/>
    <w:rsid w:val="009A0E27"/>
    <w:rsid w:val="009A23C4"/>
    <w:rsid w:val="009A3997"/>
    <w:rsid w:val="009A5B86"/>
    <w:rsid w:val="009A5E7B"/>
    <w:rsid w:val="009A6296"/>
    <w:rsid w:val="009A6FCF"/>
    <w:rsid w:val="009B0EA5"/>
    <w:rsid w:val="009B27D9"/>
    <w:rsid w:val="009B29F9"/>
    <w:rsid w:val="009B37E0"/>
    <w:rsid w:val="009B4070"/>
    <w:rsid w:val="009B5C22"/>
    <w:rsid w:val="009B7346"/>
    <w:rsid w:val="009B7C1B"/>
    <w:rsid w:val="009B7E09"/>
    <w:rsid w:val="009C19A5"/>
    <w:rsid w:val="009C1D52"/>
    <w:rsid w:val="009C20D6"/>
    <w:rsid w:val="009C3062"/>
    <w:rsid w:val="009C4AB8"/>
    <w:rsid w:val="009C529D"/>
    <w:rsid w:val="009C6D9E"/>
    <w:rsid w:val="009C78A5"/>
    <w:rsid w:val="009C79FF"/>
    <w:rsid w:val="009D0099"/>
    <w:rsid w:val="009D160E"/>
    <w:rsid w:val="009D1DE1"/>
    <w:rsid w:val="009D2C91"/>
    <w:rsid w:val="009D48D2"/>
    <w:rsid w:val="009D5084"/>
    <w:rsid w:val="009D547B"/>
    <w:rsid w:val="009D70FE"/>
    <w:rsid w:val="009D739A"/>
    <w:rsid w:val="009D7A5F"/>
    <w:rsid w:val="009D7E08"/>
    <w:rsid w:val="009E02E2"/>
    <w:rsid w:val="009E06A9"/>
    <w:rsid w:val="009E0A7E"/>
    <w:rsid w:val="009E1B42"/>
    <w:rsid w:val="009E3D94"/>
    <w:rsid w:val="009E6783"/>
    <w:rsid w:val="009E69AC"/>
    <w:rsid w:val="009E7525"/>
    <w:rsid w:val="009E7B06"/>
    <w:rsid w:val="009F03C6"/>
    <w:rsid w:val="009F1AF2"/>
    <w:rsid w:val="009F4A64"/>
    <w:rsid w:val="009F4A7E"/>
    <w:rsid w:val="009F4F58"/>
    <w:rsid w:val="009F59AF"/>
    <w:rsid w:val="009F6E15"/>
    <w:rsid w:val="00A00BBD"/>
    <w:rsid w:val="00A02D1F"/>
    <w:rsid w:val="00A03299"/>
    <w:rsid w:val="00A0458E"/>
    <w:rsid w:val="00A0532D"/>
    <w:rsid w:val="00A05F92"/>
    <w:rsid w:val="00A063F0"/>
    <w:rsid w:val="00A06B80"/>
    <w:rsid w:val="00A06C5F"/>
    <w:rsid w:val="00A073DF"/>
    <w:rsid w:val="00A106CE"/>
    <w:rsid w:val="00A118D2"/>
    <w:rsid w:val="00A11CE4"/>
    <w:rsid w:val="00A128A2"/>
    <w:rsid w:val="00A12E76"/>
    <w:rsid w:val="00A1440C"/>
    <w:rsid w:val="00A149D5"/>
    <w:rsid w:val="00A14FBF"/>
    <w:rsid w:val="00A202F9"/>
    <w:rsid w:val="00A23A46"/>
    <w:rsid w:val="00A23B3B"/>
    <w:rsid w:val="00A24B75"/>
    <w:rsid w:val="00A254F4"/>
    <w:rsid w:val="00A2611E"/>
    <w:rsid w:val="00A272BF"/>
    <w:rsid w:val="00A332FE"/>
    <w:rsid w:val="00A34005"/>
    <w:rsid w:val="00A344B7"/>
    <w:rsid w:val="00A34838"/>
    <w:rsid w:val="00A34DA2"/>
    <w:rsid w:val="00A37ABA"/>
    <w:rsid w:val="00A37D0B"/>
    <w:rsid w:val="00A40EE5"/>
    <w:rsid w:val="00A4172A"/>
    <w:rsid w:val="00A41F36"/>
    <w:rsid w:val="00A4204B"/>
    <w:rsid w:val="00A4469D"/>
    <w:rsid w:val="00A44F94"/>
    <w:rsid w:val="00A45014"/>
    <w:rsid w:val="00A47615"/>
    <w:rsid w:val="00A505D1"/>
    <w:rsid w:val="00A53360"/>
    <w:rsid w:val="00A5434C"/>
    <w:rsid w:val="00A55FB3"/>
    <w:rsid w:val="00A56EEB"/>
    <w:rsid w:val="00A5766D"/>
    <w:rsid w:val="00A57FF1"/>
    <w:rsid w:val="00A6158C"/>
    <w:rsid w:val="00A61C03"/>
    <w:rsid w:val="00A64460"/>
    <w:rsid w:val="00A661AA"/>
    <w:rsid w:val="00A6621F"/>
    <w:rsid w:val="00A66963"/>
    <w:rsid w:val="00A66A0D"/>
    <w:rsid w:val="00A73F23"/>
    <w:rsid w:val="00A73FAC"/>
    <w:rsid w:val="00A812F3"/>
    <w:rsid w:val="00A81B4D"/>
    <w:rsid w:val="00A81B94"/>
    <w:rsid w:val="00A82162"/>
    <w:rsid w:val="00A8454B"/>
    <w:rsid w:val="00A8487E"/>
    <w:rsid w:val="00A848D6"/>
    <w:rsid w:val="00A84A99"/>
    <w:rsid w:val="00A85640"/>
    <w:rsid w:val="00A85C06"/>
    <w:rsid w:val="00A87B47"/>
    <w:rsid w:val="00A942A3"/>
    <w:rsid w:val="00A9443E"/>
    <w:rsid w:val="00A971C4"/>
    <w:rsid w:val="00A974BA"/>
    <w:rsid w:val="00AA035A"/>
    <w:rsid w:val="00AA0D1E"/>
    <w:rsid w:val="00AA3976"/>
    <w:rsid w:val="00AA3A73"/>
    <w:rsid w:val="00AA3CB7"/>
    <w:rsid w:val="00AA48E4"/>
    <w:rsid w:val="00AA6FCE"/>
    <w:rsid w:val="00AB1685"/>
    <w:rsid w:val="00AB1A56"/>
    <w:rsid w:val="00AB3F8B"/>
    <w:rsid w:val="00AB40E0"/>
    <w:rsid w:val="00AB40E4"/>
    <w:rsid w:val="00AB4980"/>
    <w:rsid w:val="00AB59B8"/>
    <w:rsid w:val="00AB731E"/>
    <w:rsid w:val="00AC0F7A"/>
    <w:rsid w:val="00AC7DB0"/>
    <w:rsid w:val="00AD2056"/>
    <w:rsid w:val="00AD3923"/>
    <w:rsid w:val="00AD5401"/>
    <w:rsid w:val="00AD5774"/>
    <w:rsid w:val="00AE03C1"/>
    <w:rsid w:val="00AE37F0"/>
    <w:rsid w:val="00AE3E2C"/>
    <w:rsid w:val="00AE46C3"/>
    <w:rsid w:val="00AE4A7B"/>
    <w:rsid w:val="00AE6C49"/>
    <w:rsid w:val="00AF04C1"/>
    <w:rsid w:val="00AF0D1D"/>
    <w:rsid w:val="00AF12D9"/>
    <w:rsid w:val="00AF1692"/>
    <w:rsid w:val="00AF1908"/>
    <w:rsid w:val="00AF452F"/>
    <w:rsid w:val="00AF52FD"/>
    <w:rsid w:val="00AF567C"/>
    <w:rsid w:val="00AF71D8"/>
    <w:rsid w:val="00AF7279"/>
    <w:rsid w:val="00AF7DA6"/>
    <w:rsid w:val="00B0121C"/>
    <w:rsid w:val="00B025B0"/>
    <w:rsid w:val="00B02CD4"/>
    <w:rsid w:val="00B03585"/>
    <w:rsid w:val="00B058E0"/>
    <w:rsid w:val="00B07E64"/>
    <w:rsid w:val="00B12EFE"/>
    <w:rsid w:val="00B1456E"/>
    <w:rsid w:val="00B1508B"/>
    <w:rsid w:val="00B15DD4"/>
    <w:rsid w:val="00B16FA8"/>
    <w:rsid w:val="00B1739B"/>
    <w:rsid w:val="00B17605"/>
    <w:rsid w:val="00B17735"/>
    <w:rsid w:val="00B21DE9"/>
    <w:rsid w:val="00B23654"/>
    <w:rsid w:val="00B237C6"/>
    <w:rsid w:val="00B24DDF"/>
    <w:rsid w:val="00B254DD"/>
    <w:rsid w:val="00B26AEA"/>
    <w:rsid w:val="00B270DA"/>
    <w:rsid w:val="00B27252"/>
    <w:rsid w:val="00B3087B"/>
    <w:rsid w:val="00B308B3"/>
    <w:rsid w:val="00B31501"/>
    <w:rsid w:val="00B32710"/>
    <w:rsid w:val="00B32C09"/>
    <w:rsid w:val="00B337F6"/>
    <w:rsid w:val="00B36EAA"/>
    <w:rsid w:val="00B403AB"/>
    <w:rsid w:val="00B41065"/>
    <w:rsid w:val="00B41468"/>
    <w:rsid w:val="00B437E2"/>
    <w:rsid w:val="00B439C2"/>
    <w:rsid w:val="00B43EEA"/>
    <w:rsid w:val="00B474B4"/>
    <w:rsid w:val="00B5003C"/>
    <w:rsid w:val="00B5117C"/>
    <w:rsid w:val="00B522AD"/>
    <w:rsid w:val="00B524E3"/>
    <w:rsid w:val="00B52518"/>
    <w:rsid w:val="00B54380"/>
    <w:rsid w:val="00B54859"/>
    <w:rsid w:val="00B557AE"/>
    <w:rsid w:val="00B5583E"/>
    <w:rsid w:val="00B575BE"/>
    <w:rsid w:val="00B6156C"/>
    <w:rsid w:val="00B631B9"/>
    <w:rsid w:val="00B646F0"/>
    <w:rsid w:val="00B673FF"/>
    <w:rsid w:val="00B70446"/>
    <w:rsid w:val="00B70936"/>
    <w:rsid w:val="00B7116E"/>
    <w:rsid w:val="00B713B8"/>
    <w:rsid w:val="00B71488"/>
    <w:rsid w:val="00B82B32"/>
    <w:rsid w:val="00B8363B"/>
    <w:rsid w:val="00B84084"/>
    <w:rsid w:val="00B84245"/>
    <w:rsid w:val="00B8588B"/>
    <w:rsid w:val="00B866A6"/>
    <w:rsid w:val="00B86FA7"/>
    <w:rsid w:val="00B873B2"/>
    <w:rsid w:val="00B87895"/>
    <w:rsid w:val="00B87D6A"/>
    <w:rsid w:val="00B906DE"/>
    <w:rsid w:val="00B9134A"/>
    <w:rsid w:val="00B9682E"/>
    <w:rsid w:val="00B9705F"/>
    <w:rsid w:val="00BA0CA6"/>
    <w:rsid w:val="00BA216F"/>
    <w:rsid w:val="00BA2285"/>
    <w:rsid w:val="00BA22BB"/>
    <w:rsid w:val="00BA2DDD"/>
    <w:rsid w:val="00BA3249"/>
    <w:rsid w:val="00BA52D0"/>
    <w:rsid w:val="00BA5AF3"/>
    <w:rsid w:val="00BA5F24"/>
    <w:rsid w:val="00BA64E3"/>
    <w:rsid w:val="00BB0143"/>
    <w:rsid w:val="00BB05D7"/>
    <w:rsid w:val="00BB0EDA"/>
    <w:rsid w:val="00BB1037"/>
    <w:rsid w:val="00BB1235"/>
    <w:rsid w:val="00BB2595"/>
    <w:rsid w:val="00BB2751"/>
    <w:rsid w:val="00BB2F1F"/>
    <w:rsid w:val="00BB3821"/>
    <w:rsid w:val="00BB5709"/>
    <w:rsid w:val="00BB7709"/>
    <w:rsid w:val="00BB7FFB"/>
    <w:rsid w:val="00BC3FBF"/>
    <w:rsid w:val="00BC43AD"/>
    <w:rsid w:val="00BC659D"/>
    <w:rsid w:val="00BD20F5"/>
    <w:rsid w:val="00BD239C"/>
    <w:rsid w:val="00BD2698"/>
    <w:rsid w:val="00BD3A05"/>
    <w:rsid w:val="00BD6116"/>
    <w:rsid w:val="00BD6135"/>
    <w:rsid w:val="00BE59A0"/>
    <w:rsid w:val="00BE5AB3"/>
    <w:rsid w:val="00BF0FAA"/>
    <w:rsid w:val="00BF1801"/>
    <w:rsid w:val="00BF23DC"/>
    <w:rsid w:val="00BF2526"/>
    <w:rsid w:val="00BF2777"/>
    <w:rsid w:val="00BF3045"/>
    <w:rsid w:val="00BF4251"/>
    <w:rsid w:val="00BF4BB5"/>
    <w:rsid w:val="00BF5A20"/>
    <w:rsid w:val="00BF6A16"/>
    <w:rsid w:val="00BF7A73"/>
    <w:rsid w:val="00C0033E"/>
    <w:rsid w:val="00C0038A"/>
    <w:rsid w:val="00C00AB4"/>
    <w:rsid w:val="00C02F54"/>
    <w:rsid w:val="00C05BEE"/>
    <w:rsid w:val="00C10C5C"/>
    <w:rsid w:val="00C12D96"/>
    <w:rsid w:val="00C14158"/>
    <w:rsid w:val="00C20113"/>
    <w:rsid w:val="00C2047C"/>
    <w:rsid w:val="00C206FE"/>
    <w:rsid w:val="00C20FE8"/>
    <w:rsid w:val="00C21AE0"/>
    <w:rsid w:val="00C2294D"/>
    <w:rsid w:val="00C24395"/>
    <w:rsid w:val="00C252EA"/>
    <w:rsid w:val="00C26E28"/>
    <w:rsid w:val="00C320A8"/>
    <w:rsid w:val="00C34404"/>
    <w:rsid w:val="00C34C2A"/>
    <w:rsid w:val="00C36A69"/>
    <w:rsid w:val="00C37A4E"/>
    <w:rsid w:val="00C406B9"/>
    <w:rsid w:val="00C40DC4"/>
    <w:rsid w:val="00C40DF9"/>
    <w:rsid w:val="00C416C0"/>
    <w:rsid w:val="00C41744"/>
    <w:rsid w:val="00C4263F"/>
    <w:rsid w:val="00C42792"/>
    <w:rsid w:val="00C43CAF"/>
    <w:rsid w:val="00C45627"/>
    <w:rsid w:val="00C50471"/>
    <w:rsid w:val="00C508EF"/>
    <w:rsid w:val="00C5125D"/>
    <w:rsid w:val="00C5167D"/>
    <w:rsid w:val="00C529CE"/>
    <w:rsid w:val="00C54E39"/>
    <w:rsid w:val="00C54F61"/>
    <w:rsid w:val="00C5661E"/>
    <w:rsid w:val="00C56D11"/>
    <w:rsid w:val="00C57A97"/>
    <w:rsid w:val="00C60459"/>
    <w:rsid w:val="00C60C60"/>
    <w:rsid w:val="00C617D8"/>
    <w:rsid w:val="00C63BA4"/>
    <w:rsid w:val="00C65B85"/>
    <w:rsid w:val="00C668FA"/>
    <w:rsid w:val="00C66B41"/>
    <w:rsid w:val="00C66D07"/>
    <w:rsid w:val="00C72364"/>
    <w:rsid w:val="00C72881"/>
    <w:rsid w:val="00C73272"/>
    <w:rsid w:val="00C734F5"/>
    <w:rsid w:val="00C73D42"/>
    <w:rsid w:val="00C73F77"/>
    <w:rsid w:val="00C74649"/>
    <w:rsid w:val="00C74789"/>
    <w:rsid w:val="00C76F4F"/>
    <w:rsid w:val="00C82660"/>
    <w:rsid w:val="00C8716A"/>
    <w:rsid w:val="00C90AE0"/>
    <w:rsid w:val="00C918FD"/>
    <w:rsid w:val="00C930D8"/>
    <w:rsid w:val="00C93521"/>
    <w:rsid w:val="00C93D0D"/>
    <w:rsid w:val="00CA1AF4"/>
    <w:rsid w:val="00CA3089"/>
    <w:rsid w:val="00CA3F2B"/>
    <w:rsid w:val="00CA4052"/>
    <w:rsid w:val="00CA5099"/>
    <w:rsid w:val="00CA5252"/>
    <w:rsid w:val="00CA7877"/>
    <w:rsid w:val="00CB0EF5"/>
    <w:rsid w:val="00CB12F9"/>
    <w:rsid w:val="00CB2998"/>
    <w:rsid w:val="00CB33D3"/>
    <w:rsid w:val="00CB37F5"/>
    <w:rsid w:val="00CB56AE"/>
    <w:rsid w:val="00CB5E1A"/>
    <w:rsid w:val="00CB5E5C"/>
    <w:rsid w:val="00CB747E"/>
    <w:rsid w:val="00CC030B"/>
    <w:rsid w:val="00CC1C7E"/>
    <w:rsid w:val="00CC4151"/>
    <w:rsid w:val="00CC434B"/>
    <w:rsid w:val="00CC43E6"/>
    <w:rsid w:val="00CC4EF2"/>
    <w:rsid w:val="00CC508D"/>
    <w:rsid w:val="00CC5354"/>
    <w:rsid w:val="00CC53E0"/>
    <w:rsid w:val="00CC692F"/>
    <w:rsid w:val="00CC7F5C"/>
    <w:rsid w:val="00CD0FAA"/>
    <w:rsid w:val="00CD1024"/>
    <w:rsid w:val="00CD130B"/>
    <w:rsid w:val="00CD2AD3"/>
    <w:rsid w:val="00CD343A"/>
    <w:rsid w:val="00CD35E8"/>
    <w:rsid w:val="00CD4887"/>
    <w:rsid w:val="00CD4A75"/>
    <w:rsid w:val="00CD4A8F"/>
    <w:rsid w:val="00CD669E"/>
    <w:rsid w:val="00CD691D"/>
    <w:rsid w:val="00CD745B"/>
    <w:rsid w:val="00CD7903"/>
    <w:rsid w:val="00CE2CF2"/>
    <w:rsid w:val="00CE3CA6"/>
    <w:rsid w:val="00CE4F6B"/>
    <w:rsid w:val="00CE6B16"/>
    <w:rsid w:val="00CF00D7"/>
    <w:rsid w:val="00CF132E"/>
    <w:rsid w:val="00CF2935"/>
    <w:rsid w:val="00CF3584"/>
    <w:rsid w:val="00D0078A"/>
    <w:rsid w:val="00D01CFF"/>
    <w:rsid w:val="00D02D71"/>
    <w:rsid w:val="00D03833"/>
    <w:rsid w:val="00D03D3B"/>
    <w:rsid w:val="00D04584"/>
    <w:rsid w:val="00D046B8"/>
    <w:rsid w:val="00D053CF"/>
    <w:rsid w:val="00D05EE6"/>
    <w:rsid w:val="00D06487"/>
    <w:rsid w:val="00D10218"/>
    <w:rsid w:val="00D10C14"/>
    <w:rsid w:val="00D113D2"/>
    <w:rsid w:val="00D12609"/>
    <w:rsid w:val="00D1362C"/>
    <w:rsid w:val="00D150DE"/>
    <w:rsid w:val="00D15237"/>
    <w:rsid w:val="00D213CF"/>
    <w:rsid w:val="00D21595"/>
    <w:rsid w:val="00D21D09"/>
    <w:rsid w:val="00D22B0C"/>
    <w:rsid w:val="00D22CFC"/>
    <w:rsid w:val="00D22D54"/>
    <w:rsid w:val="00D256F3"/>
    <w:rsid w:val="00D2607C"/>
    <w:rsid w:val="00D2693E"/>
    <w:rsid w:val="00D27ADE"/>
    <w:rsid w:val="00D31D47"/>
    <w:rsid w:val="00D33144"/>
    <w:rsid w:val="00D346B4"/>
    <w:rsid w:val="00D358D3"/>
    <w:rsid w:val="00D35F0B"/>
    <w:rsid w:val="00D375F9"/>
    <w:rsid w:val="00D40887"/>
    <w:rsid w:val="00D4118B"/>
    <w:rsid w:val="00D4287C"/>
    <w:rsid w:val="00D45032"/>
    <w:rsid w:val="00D45367"/>
    <w:rsid w:val="00D462B5"/>
    <w:rsid w:val="00D4720A"/>
    <w:rsid w:val="00D47ECD"/>
    <w:rsid w:val="00D51F50"/>
    <w:rsid w:val="00D542AF"/>
    <w:rsid w:val="00D55420"/>
    <w:rsid w:val="00D56DA3"/>
    <w:rsid w:val="00D56DDF"/>
    <w:rsid w:val="00D57AEC"/>
    <w:rsid w:val="00D60882"/>
    <w:rsid w:val="00D60A6C"/>
    <w:rsid w:val="00D6214F"/>
    <w:rsid w:val="00D64A56"/>
    <w:rsid w:val="00D65661"/>
    <w:rsid w:val="00D6672B"/>
    <w:rsid w:val="00D668CE"/>
    <w:rsid w:val="00D66D25"/>
    <w:rsid w:val="00D67CBC"/>
    <w:rsid w:val="00D67F82"/>
    <w:rsid w:val="00D70138"/>
    <w:rsid w:val="00D70D16"/>
    <w:rsid w:val="00D719F9"/>
    <w:rsid w:val="00D72C61"/>
    <w:rsid w:val="00D72FF1"/>
    <w:rsid w:val="00D73592"/>
    <w:rsid w:val="00D74FEB"/>
    <w:rsid w:val="00D75752"/>
    <w:rsid w:val="00D75F6D"/>
    <w:rsid w:val="00D763E2"/>
    <w:rsid w:val="00D76412"/>
    <w:rsid w:val="00D81E62"/>
    <w:rsid w:val="00D825ED"/>
    <w:rsid w:val="00D836E4"/>
    <w:rsid w:val="00D83F5D"/>
    <w:rsid w:val="00D84223"/>
    <w:rsid w:val="00D8443C"/>
    <w:rsid w:val="00D8620C"/>
    <w:rsid w:val="00D86242"/>
    <w:rsid w:val="00D867C6"/>
    <w:rsid w:val="00D872E1"/>
    <w:rsid w:val="00D87BF2"/>
    <w:rsid w:val="00D92B6D"/>
    <w:rsid w:val="00D93778"/>
    <w:rsid w:val="00D96B0C"/>
    <w:rsid w:val="00D96C95"/>
    <w:rsid w:val="00D976D9"/>
    <w:rsid w:val="00DA260C"/>
    <w:rsid w:val="00DA44C8"/>
    <w:rsid w:val="00DA46F5"/>
    <w:rsid w:val="00DA472A"/>
    <w:rsid w:val="00DA4A6D"/>
    <w:rsid w:val="00DB00A6"/>
    <w:rsid w:val="00DB0F2C"/>
    <w:rsid w:val="00DB355A"/>
    <w:rsid w:val="00DB3C5A"/>
    <w:rsid w:val="00DB4817"/>
    <w:rsid w:val="00DB4C07"/>
    <w:rsid w:val="00DB4D73"/>
    <w:rsid w:val="00DB5DED"/>
    <w:rsid w:val="00DB641A"/>
    <w:rsid w:val="00DB64CB"/>
    <w:rsid w:val="00DB6D40"/>
    <w:rsid w:val="00DB7C26"/>
    <w:rsid w:val="00DB7D10"/>
    <w:rsid w:val="00DC00E9"/>
    <w:rsid w:val="00DC0FF8"/>
    <w:rsid w:val="00DC167C"/>
    <w:rsid w:val="00DC2683"/>
    <w:rsid w:val="00DC4F25"/>
    <w:rsid w:val="00DC5F4F"/>
    <w:rsid w:val="00DC6118"/>
    <w:rsid w:val="00DD13AF"/>
    <w:rsid w:val="00DD2376"/>
    <w:rsid w:val="00DD4FA6"/>
    <w:rsid w:val="00DD5FFA"/>
    <w:rsid w:val="00DE0617"/>
    <w:rsid w:val="00DE0ED4"/>
    <w:rsid w:val="00DE2037"/>
    <w:rsid w:val="00DE21A2"/>
    <w:rsid w:val="00DE405D"/>
    <w:rsid w:val="00DF0BBD"/>
    <w:rsid w:val="00DF1656"/>
    <w:rsid w:val="00DF21BB"/>
    <w:rsid w:val="00DF2E84"/>
    <w:rsid w:val="00DF388A"/>
    <w:rsid w:val="00DF4BFA"/>
    <w:rsid w:val="00DF5454"/>
    <w:rsid w:val="00E0154D"/>
    <w:rsid w:val="00E02208"/>
    <w:rsid w:val="00E03984"/>
    <w:rsid w:val="00E03CF8"/>
    <w:rsid w:val="00E0422B"/>
    <w:rsid w:val="00E04AE1"/>
    <w:rsid w:val="00E06850"/>
    <w:rsid w:val="00E07368"/>
    <w:rsid w:val="00E073A7"/>
    <w:rsid w:val="00E07755"/>
    <w:rsid w:val="00E079F4"/>
    <w:rsid w:val="00E1014B"/>
    <w:rsid w:val="00E11522"/>
    <w:rsid w:val="00E1352F"/>
    <w:rsid w:val="00E13616"/>
    <w:rsid w:val="00E14C73"/>
    <w:rsid w:val="00E15A7A"/>
    <w:rsid w:val="00E15B78"/>
    <w:rsid w:val="00E15EAA"/>
    <w:rsid w:val="00E16A11"/>
    <w:rsid w:val="00E20845"/>
    <w:rsid w:val="00E21D85"/>
    <w:rsid w:val="00E21E60"/>
    <w:rsid w:val="00E233B3"/>
    <w:rsid w:val="00E23F80"/>
    <w:rsid w:val="00E24758"/>
    <w:rsid w:val="00E24AAB"/>
    <w:rsid w:val="00E25AB6"/>
    <w:rsid w:val="00E27250"/>
    <w:rsid w:val="00E3034E"/>
    <w:rsid w:val="00E3065C"/>
    <w:rsid w:val="00E32BCC"/>
    <w:rsid w:val="00E356B0"/>
    <w:rsid w:val="00E35E8A"/>
    <w:rsid w:val="00E37CC8"/>
    <w:rsid w:val="00E4229C"/>
    <w:rsid w:val="00E432FC"/>
    <w:rsid w:val="00E43B67"/>
    <w:rsid w:val="00E43ED6"/>
    <w:rsid w:val="00E45422"/>
    <w:rsid w:val="00E454EB"/>
    <w:rsid w:val="00E45B9D"/>
    <w:rsid w:val="00E46ADC"/>
    <w:rsid w:val="00E46E37"/>
    <w:rsid w:val="00E47158"/>
    <w:rsid w:val="00E47198"/>
    <w:rsid w:val="00E50157"/>
    <w:rsid w:val="00E51721"/>
    <w:rsid w:val="00E51DDE"/>
    <w:rsid w:val="00E521CA"/>
    <w:rsid w:val="00E52972"/>
    <w:rsid w:val="00E52A85"/>
    <w:rsid w:val="00E535B0"/>
    <w:rsid w:val="00E54DCB"/>
    <w:rsid w:val="00E5625A"/>
    <w:rsid w:val="00E573A7"/>
    <w:rsid w:val="00E57AD6"/>
    <w:rsid w:val="00E57D62"/>
    <w:rsid w:val="00E600A1"/>
    <w:rsid w:val="00E61492"/>
    <w:rsid w:val="00E61C5F"/>
    <w:rsid w:val="00E634A0"/>
    <w:rsid w:val="00E63E80"/>
    <w:rsid w:val="00E63F89"/>
    <w:rsid w:val="00E64F04"/>
    <w:rsid w:val="00E6589B"/>
    <w:rsid w:val="00E661D4"/>
    <w:rsid w:val="00E665A7"/>
    <w:rsid w:val="00E72E06"/>
    <w:rsid w:val="00E7443B"/>
    <w:rsid w:val="00E75209"/>
    <w:rsid w:val="00E752ED"/>
    <w:rsid w:val="00E75308"/>
    <w:rsid w:val="00E80314"/>
    <w:rsid w:val="00E81384"/>
    <w:rsid w:val="00E823B3"/>
    <w:rsid w:val="00E82C27"/>
    <w:rsid w:val="00E82FE2"/>
    <w:rsid w:val="00E86B7D"/>
    <w:rsid w:val="00E92309"/>
    <w:rsid w:val="00E925F2"/>
    <w:rsid w:val="00E92AC4"/>
    <w:rsid w:val="00E95505"/>
    <w:rsid w:val="00E97CFA"/>
    <w:rsid w:val="00EA0A99"/>
    <w:rsid w:val="00EA17AB"/>
    <w:rsid w:val="00EA3380"/>
    <w:rsid w:val="00EA3945"/>
    <w:rsid w:val="00EA50A4"/>
    <w:rsid w:val="00EA71E7"/>
    <w:rsid w:val="00EA71F9"/>
    <w:rsid w:val="00EA7528"/>
    <w:rsid w:val="00EB030E"/>
    <w:rsid w:val="00EB485B"/>
    <w:rsid w:val="00EC1E55"/>
    <w:rsid w:val="00EC5171"/>
    <w:rsid w:val="00EC5E63"/>
    <w:rsid w:val="00EC6770"/>
    <w:rsid w:val="00EC6A83"/>
    <w:rsid w:val="00ED050E"/>
    <w:rsid w:val="00ED069F"/>
    <w:rsid w:val="00ED11A4"/>
    <w:rsid w:val="00ED2676"/>
    <w:rsid w:val="00ED538D"/>
    <w:rsid w:val="00ED5D53"/>
    <w:rsid w:val="00EE0877"/>
    <w:rsid w:val="00EE48B3"/>
    <w:rsid w:val="00EF1E5C"/>
    <w:rsid w:val="00EF3876"/>
    <w:rsid w:val="00EF39B8"/>
    <w:rsid w:val="00EF4367"/>
    <w:rsid w:val="00EF458E"/>
    <w:rsid w:val="00EF56CA"/>
    <w:rsid w:val="00EF6109"/>
    <w:rsid w:val="00EF6BF5"/>
    <w:rsid w:val="00EF6DE9"/>
    <w:rsid w:val="00EF7BC1"/>
    <w:rsid w:val="00EF7F73"/>
    <w:rsid w:val="00F000B3"/>
    <w:rsid w:val="00F0200C"/>
    <w:rsid w:val="00F024B9"/>
    <w:rsid w:val="00F026F4"/>
    <w:rsid w:val="00F03BD1"/>
    <w:rsid w:val="00F04182"/>
    <w:rsid w:val="00F053D7"/>
    <w:rsid w:val="00F06177"/>
    <w:rsid w:val="00F07B2E"/>
    <w:rsid w:val="00F101E7"/>
    <w:rsid w:val="00F17D85"/>
    <w:rsid w:val="00F2091A"/>
    <w:rsid w:val="00F23F26"/>
    <w:rsid w:val="00F2410E"/>
    <w:rsid w:val="00F257B9"/>
    <w:rsid w:val="00F27F98"/>
    <w:rsid w:val="00F30208"/>
    <w:rsid w:val="00F30629"/>
    <w:rsid w:val="00F32C34"/>
    <w:rsid w:val="00F338FA"/>
    <w:rsid w:val="00F357E2"/>
    <w:rsid w:val="00F4093F"/>
    <w:rsid w:val="00F40E99"/>
    <w:rsid w:val="00F40F4D"/>
    <w:rsid w:val="00F41660"/>
    <w:rsid w:val="00F42CD7"/>
    <w:rsid w:val="00F44E0B"/>
    <w:rsid w:val="00F45C43"/>
    <w:rsid w:val="00F4792C"/>
    <w:rsid w:val="00F47E62"/>
    <w:rsid w:val="00F50AFF"/>
    <w:rsid w:val="00F50E14"/>
    <w:rsid w:val="00F5425C"/>
    <w:rsid w:val="00F54911"/>
    <w:rsid w:val="00F552D9"/>
    <w:rsid w:val="00F65794"/>
    <w:rsid w:val="00F662EF"/>
    <w:rsid w:val="00F6783E"/>
    <w:rsid w:val="00F71CC3"/>
    <w:rsid w:val="00F75F7A"/>
    <w:rsid w:val="00F76AC9"/>
    <w:rsid w:val="00F76BDD"/>
    <w:rsid w:val="00F76CA2"/>
    <w:rsid w:val="00F7712F"/>
    <w:rsid w:val="00F80DEB"/>
    <w:rsid w:val="00F82D20"/>
    <w:rsid w:val="00F83585"/>
    <w:rsid w:val="00F841E0"/>
    <w:rsid w:val="00F849FE"/>
    <w:rsid w:val="00F85232"/>
    <w:rsid w:val="00F85CE4"/>
    <w:rsid w:val="00F86229"/>
    <w:rsid w:val="00F906F3"/>
    <w:rsid w:val="00F91F81"/>
    <w:rsid w:val="00F92C3D"/>
    <w:rsid w:val="00F93A6A"/>
    <w:rsid w:val="00F93DBF"/>
    <w:rsid w:val="00F959C2"/>
    <w:rsid w:val="00F95CD3"/>
    <w:rsid w:val="00F9659F"/>
    <w:rsid w:val="00F96AC3"/>
    <w:rsid w:val="00F96F38"/>
    <w:rsid w:val="00F9741E"/>
    <w:rsid w:val="00F97476"/>
    <w:rsid w:val="00FA180C"/>
    <w:rsid w:val="00FA27D6"/>
    <w:rsid w:val="00FA2DE7"/>
    <w:rsid w:val="00FA3E6E"/>
    <w:rsid w:val="00FA6952"/>
    <w:rsid w:val="00FA6F46"/>
    <w:rsid w:val="00FA725D"/>
    <w:rsid w:val="00FA7406"/>
    <w:rsid w:val="00FA7CDB"/>
    <w:rsid w:val="00FB130C"/>
    <w:rsid w:val="00FB204E"/>
    <w:rsid w:val="00FB3CA1"/>
    <w:rsid w:val="00FB72D6"/>
    <w:rsid w:val="00FC052E"/>
    <w:rsid w:val="00FC0B04"/>
    <w:rsid w:val="00FC127E"/>
    <w:rsid w:val="00FC4E68"/>
    <w:rsid w:val="00FC56AD"/>
    <w:rsid w:val="00FC5EEB"/>
    <w:rsid w:val="00FC66D0"/>
    <w:rsid w:val="00FC7123"/>
    <w:rsid w:val="00FD1D95"/>
    <w:rsid w:val="00FD28F7"/>
    <w:rsid w:val="00FD30DF"/>
    <w:rsid w:val="00FD3541"/>
    <w:rsid w:val="00FD38C8"/>
    <w:rsid w:val="00FD779B"/>
    <w:rsid w:val="00FD7FD7"/>
    <w:rsid w:val="00FE0865"/>
    <w:rsid w:val="00FE0BDD"/>
    <w:rsid w:val="00FE16A8"/>
    <w:rsid w:val="00FE17B9"/>
    <w:rsid w:val="00FE2654"/>
    <w:rsid w:val="00FE30E3"/>
    <w:rsid w:val="00FE3A39"/>
    <w:rsid w:val="00FE3D2D"/>
    <w:rsid w:val="00FE3F1A"/>
    <w:rsid w:val="00FE44A0"/>
    <w:rsid w:val="00FE4B62"/>
    <w:rsid w:val="00FF022B"/>
    <w:rsid w:val="00FF0529"/>
    <w:rsid w:val="00FF0A0D"/>
    <w:rsid w:val="00FF3033"/>
    <w:rsid w:val="00FF53C4"/>
    <w:rsid w:val="00FF55D3"/>
    <w:rsid w:val="00FF59F5"/>
    <w:rsid w:val="00FF64CA"/>
    <w:rsid w:val="00FF65FB"/>
    <w:rsid w:val="00FF6C00"/>
    <w:rsid w:val="00FF765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2E35CB4"/>
  <w14:defaultImageDpi w14:val="300"/>
  <w15:docId w15:val="{57E855F9-0A3D-4D68-867C-3A0E62FE42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0"/>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0"/>
    <w:autoRedefine/>
    <w:uiPriority w:val="9"/>
    <w:unhideWhenUsed/>
    <w:qFormat/>
    <w:rsid w:val="00D92B6D"/>
    <w:pPr>
      <w:numPr>
        <w:ilvl w:val="1"/>
      </w:numPr>
      <w:spacing w:beforeLines="60" w:before="216"/>
      <w:jc w:val="left"/>
      <w:outlineLvl w:val="1"/>
    </w:pPr>
    <w:rPr>
      <w:szCs w:val="48"/>
      <w:lang w:val="x-none"/>
    </w:rPr>
  </w:style>
  <w:style w:type="paragraph" w:styleId="3">
    <w:name w:val="heading 3"/>
    <w:basedOn w:val="2"/>
    <w:next w:val="a"/>
    <w:link w:val="30"/>
    <w:autoRedefine/>
    <w:uiPriority w:val="9"/>
    <w:unhideWhenUsed/>
    <w:qFormat/>
    <w:rsid w:val="0060074F"/>
    <w:pPr>
      <w:numPr>
        <w:ilvl w:val="2"/>
      </w:numPr>
      <w:spacing w:beforeLines="50" w:before="180" w:afterLines="50" w:after="180"/>
      <w:outlineLvl w:val="2"/>
    </w:pPr>
    <w:rPr>
      <w:b w:val="0"/>
      <w:bCs w:val="0"/>
      <w:sz w:val="28"/>
      <w:szCs w:val="28"/>
    </w:rPr>
  </w:style>
  <w:style w:type="paragraph" w:styleId="4">
    <w:name w:val="heading 4"/>
    <w:basedOn w:val="3"/>
    <w:next w:val="a"/>
    <w:link w:val="40"/>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0"/>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0"/>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0"/>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0"/>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0"/>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a4">
    <w:name w:val="頁首 字元"/>
    <w:link w:val="a3"/>
    <w:uiPriority w:val="99"/>
    <w:rsid w:val="0020414C"/>
    <w:rPr>
      <w:sz w:val="20"/>
      <w:szCs w:val="20"/>
    </w:rPr>
  </w:style>
  <w:style w:type="paragraph" w:styleId="a5">
    <w:name w:val="footer"/>
    <w:basedOn w:val="a"/>
    <w:link w:val="a6"/>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a6">
    <w:name w:val="頁尾 字元"/>
    <w:link w:val="a5"/>
    <w:uiPriority w:val="99"/>
    <w:rsid w:val="0020414C"/>
    <w:rPr>
      <w:sz w:val="20"/>
      <w:szCs w:val="20"/>
    </w:rPr>
  </w:style>
  <w:style w:type="character" w:customStyle="1" w:styleId="10">
    <w:name w:val="標題 1 字元"/>
    <w:link w:val="1"/>
    <w:uiPriority w:val="9"/>
    <w:rsid w:val="00E04AE1"/>
    <w:rPr>
      <w:rFonts w:asciiTheme="majorHAnsi" w:eastAsiaTheme="majorEastAsia" w:hAnsiTheme="majorHAnsi"/>
      <w:b/>
      <w:bCs/>
      <w:kern w:val="52"/>
      <w:sz w:val="32"/>
      <w:szCs w:val="32"/>
    </w:rPr>
  </w:style>
  <w:style w:type="character" w:customStyle="1" w:styleId="20">
    <w:name w:val="標題 2 字元"/>
    <w:link w:val="2"/>
    <w:uiPriority w:val="9"/>
    <w:rsid w:val="00D92B6D"/>
    <w:rPr>
      <w:rFonts w:ascii="Times New Roman" w:eastAsia="標楷體" w:hAnsi="Times New Roman"/>
      <w:b/>
      <w:bCs/>
      <w:kern w:val="52"/>
      <w:sz w:val="32"/>
      <w:szCs w:val="48"/>
      <w:lang w:val="x-none"/>
    </w:rPr>
  </w:style>
  <w:style w:type="character" w:customStyle="1" w:styleId="30">
    <w:name w:val="標題 3 字元"/>
    <w:link w:val="3"/>
    <w:uiPriority w:val="9"/>
    <w:rsid w:val="0060074F"/>
    <w:rPr>
      <w:rFonts w:asciiTheme="majorHAnsi" w:eastAsiaTheme="majorEastAsia" w:hAnsiTheme="majorHAnsi"/>
      <w:kern w:val="52"/>
      <w:sz w:val="28"/>
      <w:szCs w:val="28"/>
      <w:lang w:val="x-none"/>
    </w:rPr>
  </w:style>
  <w:style w:type="character" w:customStyle="1" w:styleId="40">
    <w:name w:val="標題 4 字元"/>
    <w:link w:val="4"/>
    <w:uiPriority w:val="9"/>
    <w:rsid w:val="001B4199"/>
    <w:rPr>
      <w:rFonts w:ascii="Times New Roman" w:eastAsia="標楷體" w:hAnsi="Times New Roman"/>
      <w:kern w:val="52"/>
      <w:sz w:val="28"/>
      <w:szCs w:val="36"/>
      <w:lang w:val="x-none"/>
    </w:rPr>
  </w:style>
  <w:style w:type="character" w:customStyle="1" w:styleId="50">
    <w:name w:val="標題 5 字元"/>
    <w:link w:val="5"/>
    <w:uiPriority w:val="9"/>
    <w:semiHidden/>
    <w:rsid w:val="00304568"/>
    <w:rPr>
      <w:rFonts w:ascii="Cambria" w:hAnsi="Cambria"/>
      <w:b/>
      <w:bCs/>
      <w:kern w:val="0"/>
      <w:sz w:val="36"/>
      <w:szCs w:val="36"/>
      <w:lang w:val="x-none" w:eastAsia="x-none"/>
    </w:rPr>
  </w:style>
  <w:style w:type="character" w:customStyle="1" w:styleId="60">
    <w:name w:val="標題 6 字元"/>
    <w:link w:val="6"/>
    <w:uiPriority w:val="9"/>
    <w:semiHidden/>
    <w:rsid w:val="00304568"/>
    <w:rPr>
      <w:rFonts w:ascii="Cambria" w:hAnsi="Cambria"/>
      <w:kern w:val="0"/>
      <w:sz w:val="36"/>
      <w:szCs w:val="36"/>
      <w:lang w:val="x-none" w:eastAsia="x-none"/>
    </w:rPr>
  </w:style>
  <w:style w:type="character" w:customStyle="1" w:styleId="70">
    <w:name w:val="標題 7 字元"/>
    <w:link w:val="7"/>
    <w:uiPriority w:val="9"/>
    <w:semiHidden/>
    <w:rsid w:val="00304568"/>
    <w:rPr>
      <w:rFonts w:ascii="Cambria" w:hAnsi="Cambria"/>
      <w:b/>
      <w:bCs/>
      <w:kern w:val="0"/>
      <w:sz w:val="36"/>
      <w:szCs w:val="36"/>
      <w:lang w:val="x-none" w:eastAsia="x-none"/>
    </w:rPr>
  </w:style>
  <w:style w:type="character" w:customStyle="1" w:styleId="80">
    <w:name w:val="標題 8 字元"/>
    <w:link w:val="8"/>
    <w:uiPriority w:val="9"/>
    <w:semiHidden/>
    <w:rsid w:val="00304568"/>
    <w:rPr>
      <w:rFonts w:ascii="Cambria" w:hAnsi="Cambria"/>
      <w:kern w:val="0"/>
      <w:sz w:val="36"/>
      <w:szCs w:val="36"/>
      <w:lang w:val="x-none" w:eastAsia="x-none"/>
    </w:rPr>
  </w:style>
  <w:style w:type="character" w:customStyle="1" w:styleId="90">
    <w:name w:val="標題 9 字元"/>
    <w:link w:val="9"/>
    <w:uiPriority w:val="9"/>
    <w:semiHidden/>
    <w:rsid w:val="00304568"/>
    <w:rPr>
      <w:rFonts w:ascii="Cambria" w:hAnsi="Cambria"/>
      <w:kern w:val="0"/>
      <w:sz w:val="36"/>
      <w:szCs w:val="36"/>
      <w:lang w:val="x-none" w:eastAsia="x-none"/>
    </w:rPr>
  </w:style>
  <w:style w:type="paragraph" w:styleId="a7">
    <w:name w:val="Balloon Text"/>
    <w:basedOn w:val="a"/>
    <w:link w:val="a8"/>
    <w:uiPriority w:val="99"/>
    <w:semiHidden/>
    <w:unhideWhenUsed/>
    <w:rsid w:val="00DC4F25"/>
    <w:rPr>
      <w:rFonts w:ascii="Cambria" w:eastAsia="新細明體" w:hAnsi="Cambria"/>
      <w:kern w:val="0"/>
      <w:sz w:val="18"/>
      <w:szCs w:val="18"/>
      <w:lang w:val="x-none" w:eastAsia="x-none"/>
    </w:rPr>
  </w:style>
  <w:style w:type="character" w:customStyle="1" w:styleId="a8">
    <w:name w:val="註解方塊文字 字元"/>
    <w:link w:val="a7"/>
    <w:uiPriority w:val="99"/>
    <w:semiHidden/>
    <w:rsid w:val="00DC4F25"/>
    <w:rPr>
      <w:rFonts w:ascii="Cambria" w:eastAsia="新細明體" w:hAnsi="Cambria" w:cs="Times New Roman"/>
      <w:sz w:val="18"/>
      <w:szCs w:val="18"/>
    </w:rPr>
  </w:style>
  <w:style w:type="character" w:styleId="a9">
    <w:name w:val="annotation reference"/>
    <w:uiPriority w:val="99"/>
    <w:semiHidden/>
    <w:unhideWhenUsed/>
    <w:rsid w:val="00D40887"/>
    <w:rPr>
      <w:sz w:val="18"/>
      <w:szCs w:val="18"/>
    </w:rPr>
  </w:style>
  <w:style w:type="paragraph" w:styleId="aa">
    <w:name w:val="annotation text"/>
    <w:basedOn w:val="a"/>
    <w:link w:val="ab"/>
    <w:uiPriority w:val="99"/>
    <w:semiHidden/>
    <w:unhideWhenUsed/>
    <w:rsid w:val="00D40887"/>
    <w:pPr>
      <w:jc w:val="left"/>
    </w:pPr>
    <w:rPr>
      <w:rFonts w:ascii="Calibri" w:hAnsi="Calibri"/>
      <w:kern w:val="0"/>
      <w:szCs w:val="20"/>
      <w:lang w:val="x-none" w:eastAsia="x-none"/>
    </w:rPr>
  </w:style>
  <w:style w:type="character" w:customStyle="1" w:styleId="ab">
    <w:name w:val="註解文字 字元"/>
    <w:link w:val="aa"/>
    <w:uiPriority w:val="99"/>
    <w:semiHidden/>
    <w:rsid w:val="00D40887"/>
    <w:rPr>
      <w:rFonts w:eastAsia="標楷體"/>
      <w:sz w:val="28"/>
    </w:rPr>
  </w:style>
  <w:style w:type="paragraph" w:styleId="ac">
    <w:name w:val="annotation subject"/>
    <w:basedOn w:val="aa"/>
    <w:next w:val="aa"/>
    <w:link w:val="ad"/>
    <w:uiPriority w:val="99"/>
    <w:semiHidden/>
    <w:unhideWhenUsed/>
    <w:rsid w:val="00D40887"/>
    <w:rPr>
      <w:b/>
      <w:bCs/>
    </w:rPr>
  </w:style>
  <w:style w:type="character" w:customStyle="1" w:styleId="ad">
    <w:name w:val="註解主旨 字元"/>
    <w:link w:val="ac"/>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e">
    <w:name w:val="List Paragraph"/>
    <w:basedOn w:val="a"/>
    <w:uiPriority w:val="34"/>
    <w:qFormat/>
    <w:rsid w:val="008257C6"/>
    <w:pPr>
      <w:ind w:leftChars="200" w:left="200"/>
    </w:pPr>
  </w:style>
  <w:style w:type="character" w:styleId="af">
    <w:name w:val="Hyperlink"/>
    <w:uiPriority w:val="99"/>
    <w:unhideWhenUsed/>
    <w:rsid w:val="00C26E28"/>
    <w:rPr>
      <w:rFonts w:asciiTheme="minorHAnsi" w:eastAsiaTheme="minorEastAsia" w:hAnsiTheme="minorHAnsi" w:cs="Arial"/>
      <w:color w:val="1122CC"/>
      <w:u w:val="single"/>
    </w:rPr>
  </w:style>
  <w:style w:type="paragraph" w:customStyle="1" w:styleId="af0">
    <w:name w:val="圖表參考段落"/>
    <w:next w:val="af1"/>
    <w:link w:val="af2"/>
    <w:autoRedefine/>
    <w:qFormat/>
    <w:rsid w:val="00AF12D9"/>
    <w:pPr>
      <w:pPrChange w:id="0" w:author="腹黒い茶" w:date="2013-07-08T20:28:00Z">
        <w:pPr>
          <w:ind w:leftChars="-400" w:left="-1120" w:rightChars="-400" w:right="-1120"/>
          <w:jc w:val="center"/>
        </w:pPr>
      </w:pPrChange>
    </w:pPr>
    <w:rPr>
      <w:rFonts w:asciiTheme="majorHAnsi" w:eastAsiaTheme="majorEastAsia" w:hAnsiTheme="majorHAnsi"/>
      <w:szCs w:val="28"/>
      <w:lang w:val="x-none"/>
      <w:rPrChange w:id="0" w:author="腹黒い茶" w:date="2013-07-08T20:28:00Z">
        <w:rPr>
          <w:rFonts w:asciiTheme="majorHAnsi" w:eastAsiaTheme="majorEastAsia" w:hAnsiTheme="majorHAnsi"/>
          <w:kern w:val="2"/>
          <w:sz w:val="24"/>
          <w:szCs w:val="28"/>
          <w:lang w:val="en-US" w:eastAsia="zh-TW" w:bidi="ar-SA"/>
        </w:rPr>
      </w:rPrChange>
    </w:rPr>
  </w:style>
  <w:style w:type="table" w:styleId="af3">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4">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f5">
    <w:name w:val="FollowedHyperlink"/>
    <w:uiPriority w:val="99"/>
    <w:semiHidden/>
    <w:unhideWhenUsed/>
    <w:rsid w:val="003303F1"/>
    <w:rPr>
      <w:color w:val="800080"/>
      <w:u w:val="single"/>
    </w:rPr>
  </w:style>
  <w:style w:type="paragraph" w:styleId="11">
    <w:name w:val="toc 1"/>
    <w:next w:val="a"/>
    <w:autoRedefine/>
    <w:uiPriority w:val="39"/>
    <w:unhideWhenUsed/>
    <w:rsid w:val="00C26E28"/>
    <w:pPr>
      <w:tabs>
        <w:tab w:val="right" w:leader="dot" w:pos="9628"/>
      </w:tabs>
      <w:adjustRightInd w:val="0"/>
    </w:pPr>
    <w:rPr>
      <w:rFonts w:asciiTheme="majorHAnsi" w:eastAsiaTheme="majorEastAsia" w:hAnsiTheme="majorHAnsi"/>
      <w:noProof/>
      <w:szCs w:val="22"/>
    </w:rPr>
  </w:style>
  <w:style w:type="paragraph" w:styleId="21">
    <w:name w:val="toc 2"/>
    <w:next w:val="a"/>
    <w:autoRedefine/>
    <w:uiPriority w:val="39"/>
    <w:unhideWhenUsed/>
    <w:rsid w:val="00E04AE1"/>
    <w:pPr>
      <w:ind w:leftChars="200" w:left="200"/>
    </w:pPr>
    <w:rPr>
      <w:rFonts w:asciiTheme="majorHAnsi" w:eastAsiaTheme="majorEastAsia" w:hAnsiTheme="majorHAnsi"/>
      <w:szCs w:val="22"/>
    </w:rPr>
  </w:style>
  <w:style w:type="paragraph" w:styleId="31">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6">
    <w:name w:val="table of figures"/>
    <w:basedOn w:val="a"/>
    <w:next w:val="a"/>
    <w:uiPriority w:val="99"/>
    <w:unhideWhenUsed/>
    <w:rsid w:val="00D4287C"/>
    <w:pPr>
      <w:overflowPunct w:val="0"/>
      <w:autoSpaceDE w:val="0"/>
      <w:autoSpaceDN w:val="0"/>
      <w:adjustRightInd w:val="0"/>
      <w:spacing w:line="340" w:lineRule="exact"/>
      <w:ind w:firstLineChars="0" w:firstLine="0"/>
      <w:pPrChange w:id="1" w:author="Haraguroicha Hsu" w:date="2013-06-30T04:58:00Z">
        <w:pPr>
          <w:widowControl w:val="0"/>
          <w:adjustRightInd w:val="0"/>
          <w:ind w:firstLineChars="200" w:firstLine="200"/>
          <w:jc w:val="both"/>
        </w:pPr>
      </w:pPrChange>
    </w:pPr>
    <w:rPr>
      <w:rFonts w:asciiTheme="majorHAnsi" w:hAnsiTheme="majorHAnsi"/>
      <w:sz w:val="24"/>
      <w:rPrChange w:id="1" w:author="Haraguroicha Hsu" w:date="2013-06-30T04:58:00Z">
        <w:rPr>
          <w:rFonts w:asciiTheme="majorHAnsi" w:eastAsiaTheme="minorEastAsia" w:hAnsiTheme="majorHAnsi"/>
          <w:kern w:val="2"/>
          <w:sz w:val="24"/>
          <w:szCs w:val="28"/>
          <w:lang w:val="en-US" w:eastAsia="zh-TW" w:bidi="ar-SA"/>
        </w:rPr>
      </w:rPrChange>
    </w:rPr>
  </w:style>
  <w:style w:type="paragraph" w:styleId="af7">
    <w:name w:val="Document Map"/>
    <w:basedOn w:val="a"/>
    <w:link w:val="af8"/>
    <w:uiPriority w:val="99"/>
    <w:semiHidden/>
    <w:unhideWhenUsed/>
    <w:rsid w:val="0034213F"/>
    <w:rPr>
      <w:rFonts w:ascii="新細明體" w:eastAsia="新細明體"/>
      <w:sz w:val="18"/>
      <w:szCs w:val="18"/>
    </w:rPr>
  </w:style>
  <w:style w:type="character" w:customStyle="1" w:styleId="af8">
    <w:name w:val="文件引導模式 字元"/>
    <w:basedOn w:val="a0"/>
    <w:link w:val="af7"/>
    <w:uiPriority w:val="99"/>
    <w:semiHidden/>
    <w:rsid w:val="0034213F"/>
    <w:rPr>
      <w:rFonts w:ascii="新細明體" w:hAnsi="Times New Roman"/>
      <w:kern w:val="2"/>
      <w:sz w:val="18"/>
      <w:szCs w:val="18"/>
    </w:rPr>
  </w:style>
  <w:style w:type="paragraph" w:styleId="41">
    <w:name w:val="toc 4"/>
    <w:basedOn w:val="a"/>
    <w:next w:val="a"/>
    <w:autoRedefine/>
    <w:uiPriority w:val="39"/>
    <w:unhideWhenUsed/>
    <w:rsid w:val="00E04AE1"/>
    <w:pPr>
      <w:ind w:leftChars="600" w:left="1440"/>
    </w:pPr>
    <w:rPr>
      <w:rFonts w:asciiTheme="majorHAnsi" w:hAnsiTheme="majorHAnsi"/>
    </w:rPr>
  </w:style>
  <w:style w:type="paragraph" w:styleId="51">
    <w:name w:val="toc 5"/>
    <w:basedOn w:val="a"/>
    <w:next w:val="a"/>
    <w:autoRedefine/>
    <w:uiPriority w:val="39"/>
    <w:unhideWhenUsed/>
    <w:rsid w:val="00E04AE1"/>
    <w:pPr>
      <w:ind w:leftChars="800" w:left="1920"/>
    </w:pPr>
    <w:rPr>
      <w:rFonts w:asciiTheme="majorHAnsi" w:hAnsiTheme="majorHAnsi"/>
    </w:rPr>
  </w:style>
  <w:style w:type="paragraph" w:styleId="61">
    <w:name w:val="toc 6"/>
    <w:basedOn w:val="a"/>
    <w:next w:val="a"/>
    <w:autoRedefine/>
    <w:uiPriority w:val="39"/>
    <w:unhideWhenUsed/>
    <w:rsid w:val="00813F9C"/>
    <w:pPr>
      <w:ind w:leftChars="1000" w:left="2400"/>
    </w:pPr>
  </w:style>
  <w:style w:type="paragraph" w:styleId="71">
    <w:name w:val="toc 7"/>
    <w:basedOn w:val="a"/>
    <w:next w:val="a"/>
    <w:autoRedefine/>
    <w:uiPriority w:val="39"/>
    <w:unhideWhenUsed/>
    <w:rsid w:val="00813F9C"/>
    <w:pPr>
      <w:ind w:leftChars="1200" w:left="2880"/>
    </w:pPr>
  </w:style>
  <w:style w:type="paragraph" w:styleId="81">
    <w:name w:val="toc 8"/>
    <w:basedOn w:val="a"/>
    <w:next w:val="a"/>
    <w:autoRedefine/>
    <w:uiPriority w:val="39"/>
    <w:unhideWhenUsed/>
    <w:rsid w:val="00813F9C"/>
    <w:pPr>
      <w:ind w:leftChars="1400" w:left="3360"/>
    </w:pPr>
  </w:style>
  <w:style w:type="paragraph" w:styleId="91">
    <w:name w:val="toc 9"/>
    <w:basedOn w:val="a"/>
    <w:next w:val="a"/>
    <w:autoRedefine/>
    <w:uiPriority w:val="39"/>
    <w:unhideWhenUsed/>
    <w:rsid w:val="00813F9C"/>
    <w:pPr>
      <w:ind w:leftChars="1600" w:left="3840"/>
    </w:pPr>
  </w:style>
  <w:style w:type="character" w:styleId="af9">
    <w:name w:val="page number"/>
    <w:basedOn w:val="a0"/>
    <w:uiPriority w:val="99"/>
    <w:semiHidden/>
    <w:unhideWhenUsed/>
    <w:rsid w:val="00520433"/>
  </w:style>
  <w:style w:type="paragraph" w:customStyle="1" w:styleId="afa">
    <w:name w:val="參考文獻"/>
    <w:autoRedefine/>
    <w:qFormat/>
    <w:rsid w:val="00A073DF"/>
    <w:pPr>
      <w:keepLines/>
      <w:tabs>
        <w:tab w:val="left" w:pos="680"/>
      </w:tabs>
      <w:wordWrap w:val="0"/>
      <w:autoSpaceDE w:val="0"/>
      <w:autoSpaceDN w:val="0"/>
      <w:adjustRightInd w:val="0"/>
      <w:spacing w:afterLines="25" w:after="25" w:line="360" w:lineRule="exact"/>
      <w:ind w:left="243" w:hangingChars="243" w:hanging="243"/>
      <w:pPrChange w:id="2" w:author="Haraguroicha Hsu" w:date="2013-07-02T12:06:00Z">
        <w:pPr>
          <w:keepLines/>
          <w:tabs>
            <w:tab w:val="left" w:pos="680"/>
          </w:tabs>
          <w:wordWrap w:val="0"/>
          <w:autoSpaceDE w:val="0"/>
          <w:autoSpaceDN w:val="0"/>
          <w:adjustRightInd w:val="0"/>
          <w:spacing w:afterLines="25" w:after="25" w:line="360" w:lineRule="exact"/>
          <w:ind w:left="243" w:hangingChars="243" w:hanging="243"/>
        </w:pPr>
      </w:pPrChange>
    </w:pPr>
    <w:rPr>
      <w:rFonts w:asciiTheme="majorHAnsi" w:eastAsiaTheme="majorEastAsia" w:hAnsiTheme="majorHAnsi"/>
      <w:szCs w:val="28"/>
      <w:rPrChange w:id="2" w:author="Haraguroicha Hsu" w:date="2013-07-02T12:06:00Z">
        <w:rPr>
          <w:rFonts w:asciiTheme="majorHAnsi" w:eastAsiaTheme="majorEastAsia" w:hAnsiTheme="majorHAnsi"/>
          <w:kern w:val="2"/>
          <w:sz w:val="28"/>
          <w:szCs w:val="28"/>
          <w:lang w:val="en-US" w:eastAsia="zh-TW" w:bidi="ar-SA"/>
        </w:rPr>
      </w:rPrChange>
    </w:rPr>
  </w:style>
  <w:style w:type="paragraph" w:styleId="afb">
    <w:name w:val="caption"/>
    <w:basedOn w:val="a"/>
    <w:next w:val="a"/>
    <w:uiPriority w:val="35"/>
    <w:unhideWhenUsed/>
    <w:qFormat/>
    <w:rsid w:val="005A3DEC"/>
    <w:rPr>
      <w:sz w:val="20"/>
      <w:szCs w:val="20"/>
    </w:rPr>
  </w:style>
  <w:style w:type="paragraph" w:customStyle="1" w:styleId="afc">
    <w:name w:val="圖參考段落"/>
    <w:basedOn w:val="a"/>
    <w:next w:val="a"/>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d">
    <w:name w:val="Title"/>
    <w:basedOn w:val="1"/>
    <w:next w:val="a"/>
    <w:link w:val="afe"/>
    <w:uiPriority w:val="10"/>
    <w:qFormat/>
    <w:rsid w:val="009601F8"/>
    <w:pPr>
      <w:numPr>
        <w:numId w:val="0"/>
      </w:numPr>
      <w:ind w:left="3828" w:rightChars="1417" w:right="3968"/>
      <w:jc w:val="distribute"/>
    </w:pPr>
    <w:rPr>
      <w:rFonts w:asciiTheme="minorHAnsi" w:hAnsiTheme="minorHAnsi"/>
    </w:rPr>
  </w:style>
  <w:style w:type="character" w:customStyle="1" w:styleId="afe">
    <w:name w:val="標題 字元"/>
    <w:basedOn w:val="a0"/>
    <w:link w:val="afd"/>
    <w:uiPriority w:val="10"/>
    <w:rsid w:val="009601F8"/>
    <w:rPr>
      <w:rFonts w:eastAsiaTheme="majorEastAsia"/>
      <w:b/>
      <w:bCs/>
      <w:kern w:val="52"/>
      <w:sz w:val="32"/>
      <w:szCs w:val="32"/>
    </w:rPr>
  </w:style>
  <w:style w:type="paragraph" w:styleId="aff">
    <w:name w:val="Subtitle"/>
    <w:basedOn w:val="a"/>
    <w:next w:val="a"/>
    <w:link w:val="aff0"/>
    <w:uiPriority w:val="11"/>
    <w:qFormat/>
    <w:rsid w:val="00D346B4"/>
    <w:pPr>
      <w:spacing w:after="60"/>
      <w:jc w:val="center"/>
      <w:outlineLvl w:val="1"/>
    </w:pPr>
    <w:rPr>
      <w:rFonts w:asciiTheme="majorHAnsi" w:eastAsiaTheme="majorEastAsia" w:hAnsiTheme="majorHAnsi" w:cstheme="majorBidi"/>
      <w:i/>
      <w:iCs/>
    </w:rPr>
  </w:style>
  <w:style w:type="character" w:customStyle="1" w:styleId="aff0">
    <w:name w:val="副標題 字元"/>
    <w:basedOn w:val="a0"/>
    <w:link w:val="aff"/>
    <w:uiPriority w:val="11"/>
    <w:rsid w:val="00D346B4"/>
    <w:rPr>
      <w:rFonts w:asciiTheme="majorHAnsi" w:eastAsiaTheme="majorEastAsia" w:hAnsiTheme="majorHAnsi" w:cstheme="majorBidi"/>
      <w:i/>
      <w:iCs/>
    </w:rPr>
  </w:style>
  <w:style w:type="paragraph" w:customStyle="1" w:styleId="af1">
    <w:name w:val="圖說文字"/>
    <w:next w:val="a"/>
    <w:link w:val="aff1"/>
    <w:autoRedefine/>
    <w:qFormat/>
    <w:rsid w:val="001F4B8F"/>
    <w:pPr>
      <w:ind w:firstLineChars="200" w:firstLine="480"/>
      <w:pPrChange w:id="3" w:author="腹黒い茶" w:date="2013-07-08T12:00:00Z">
        <w:pPr/>
      </w:pPrChange>
    </w:pPr>
    <w:rPr>
      <w:szCs w:val="28"/>
      <w:rPrChange w:id="3" w:author="腹黒い茶" w:date="2013-07-08T12:00:00Z">
        <w:rPr>
          <w:rFonts w:asciiTheme="minorHAnsi" w:eastAsiaTheme="minorEastAsia" w:hAnsiTheme="minorHAnsi"/>
          <w:kern w:val="2"/>
          <w:sz w:val="24"/>
          <w:szCs w:val="28"/>
          <w:lang w:val="en-US" w:eastAsia="zh-TW" w:bidi="ar-SA"/>
        </w:rPr>
      </w:rPrChange>
    </w:rPr>
  </w:style>
  <w:style w:type="paragraph" w:customStyle="1" w:styleId="aff2">
    <w:name w:val="表說文字"/>
    <w:basedOn w:val="af1"/>
    <w:link w:val="aff3"/>
    <w:qFormat/>
    <w:rsid w:val="009601F8"/>
  </w:style>
  <w:style w:type="character" w:customStyle="1" w:styleId="aff3">
    <w:name w:val="表說文字 字元"/>
    <w:basedOn w:val="a0"/>
    <w:link w:val="aff2"/>
    <w:rsid w:val="009601F8"/>
    <w:rPr>
      <w:szCs w:val="28"/>
    </w:rPr>
  </w:style>
  <w:style w:type="character" w:customStyle="1" w:styleId="aff1">
    <w:name w:val="圖說文字 字元"/>
    <w:basedOn w:val="a0"/>
    <w:link w:val="af1"/>
    <w:rsid w:val="001F4B8F"/>
    <w:rPr>
      <w:szCs w:val="28"/>
    </w:rPr>
  </w:style>
  <w:style w:type="paragraph" w:customStyle="1" w:styleId="aff4">
    <w:name w:val="表參考段落"/>
    <w:basedOn w:val="af0"/>
    <w:link w:val="aff5"/>
    <w:qFormat/>
    <w:rsid w:val="00AF12D9"/>
    <w:pPr>
      <w:jc w:val="center"/>
      <w:pPrChange w:id="4" w:author="腹黒い茶" w:date="2013-07-08T20:28:00Z">
        <w:pPr/>
      </w:pPrChange>
    </w:pPr>
    <w:rPr>
      <w:rPrChange w:id="4" w:author="腹黒い茶" w:date="2013-07-08T20:28:00Z">
        <w:rPr>
          <w:rFonts w:asciiTheme="majorHAnsi" w:eastAsiaTheme="majorEastAsia" w:hAnsiTheme="majorHAnsi"/>
          <w:kern w:val="2"/>
          <w:sz w:val="24"/>
          <w:szCs w:val="28"/>
          <w:lang w:val="x-none" w:eastAsia="zh-TW" w:bidi="ar-SA"/>
        </w:rPr>
      </w:rPrChange>
    </w:rPr>
  </w:style>
  <w:style w:type="character" w:customStyle="1" w:styleId="af2">
    <w:name w:val="圖表參考段落 字元"/>
    <w:basedOn w:val="a0"/>
    <w:link w:val="af0"/>
    <w:rsid w:val="00AF12D9"/>
    <w:rPr>
      <w:rFonts w:asciiTheme="majorHAnsi" w:eastAsiaTheme="majorEastAsia" w:hAnsiTheme="majorHAnsi"/>
      <w:szCs w:val="28"/>
      <w:lang w:val="x-none"/>
    </w:rPr>
  </w:style>
  <w:style w:type="character" w:customStyle="1" w:styleId="aff5">
    <w:name w:val="表參考段落 字元"/>
    <w:basedOn w:val="af2"/>
    <w:link w:val="aff4"/>
    <w:rsid w:val="00AF12D9"/>
    <w:rPr>
      <w:rFonts w:asciiTheme="majorHAnsi" w:eastAsiaTheme="majorEastAsia" w:hAnsiTheme="majorHAnsi"/>
      <w:szCs w:val="28"/>
      <w:lang w:val="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3529387">
      <w:bodyDiv w:val="1"/>
      <w:marLeft w:val="0"/>
      <w:marRight w:val="0"/>
      <w:marTop w:val="50"/>
      <w:marBottom w:val="50"/>
      <w:divBdr>
        <w:top w:val="none" w:sz="0" w:space="0" w:color="auto"/>
        <w:left w:val="none" w:sz="0" w:space="0" w:color="auto"/>
        <w:bottom w:val="none" w:sz="0" w:space="0" w:color="auto"/>
        <w:right w:val="none" w:sz="0" w:space="0" w:color="auto"/>
      </w:divBdr>
      <w:divsChild>
        <w:div w:id="2101481787">
          <w:marLeft w:val="0"/>
          <w:marRight w:val="0"/>
          <w:marTop w:val="0"/>
          <w:marBottom w:val="0"/>
          <w:divBdr>
            <w:top w:val="none" w:sz="0" w:space="0" w:color="auto"/>
            <w:left w:val="none" w:sz="0" w:space="0" w:color="auto"/>
            <w:bottom w:val="none" w:sz="0" w:space="0" w:color="auto"/>
            <w:right w:val="none" w:sz="0" w:space="0" w:color="auto"/>
          </w:divBdr>
          <w:divsChild>
            <w:div w:id="261691473">
              <w:marLeft w:val="0"/>
              <w:marRight w:val="0"/>
              <w:marTop w:val="0"/>
              <w:marBottom w:val="0"/>
              <w:divBdr>
                <w:top w:val="none" w:sz="0" w:space="0" w:color="auto"/>
                <w:left w:val="none" w:sz="0" w:space="0" w:color="auto"/>
                <w:bottom w:val="none" w:sz="0" w:space="0" w:color="auto"/>
                <w:right w:val="none" w:sz="0" w:space="0" w:color="auto"/>
              </w:divBdr>
              <w:divsChild>
                <w:div w:id="1377706383">
                  <w:marLeft w:val="0"/>
                  <w:marRight w:val="0"/>
                  <w:marTop w:val="0"/>
                  <w:marBottom w:val="0"/>
                  <w:divBdr>
                    <w:top w:val="none" w:sz="0" w:space="0" w:color="auto"/>
                    <w:left w:val="none" w:sz="0" w:space="0" w:color="auto"/>
                    <w:bottom w:val="none" w:sz="0" w:space="0" w:color="auto"/>
                    <w:right w:val="none" w:sz="0" w:space="0" w:color="auto"/>
                  </w:divBdr>
                  <w:divsChild>
                    <w:div w:id="130220835">
                      <w:marLeft w:val="0"/>
                      <w:marRight w:val="0"/>
                      <w:marTop w:val="0"/>
                      <w:marBottom w:val="0"/>
                      <w:divBdr>
                        <w:top w:val="none" w:sz="0" w:space="0" w:color="auto"/>
                        <w:left w:val="none" w:sz="0" w:space="0" w:color="auto"/>
                        <w:bottom w:val="none" w:sz="0" w:space="0" w:color="auto"/>
                        <w:right w:val="none" w:sz="0" w:space="0" w:color="auto"/>
                      </w:divBdr>
                      <w:divsChild>
                        <w:div w:id="1986465199">
                          <w:marLeft w:val="0"/>
                          <w:marRight w:val="0"/>
                          <w:marTop w:val="352"/>
                          <w:marBottom w:val="0"/>
                          <w:divBdr>
                            <w:top w:val="none" w:sz="0" w:space="0" w:color="auto"/>
                            <w:left w:val="none" w:sz="0" w:space="0" w:color="auto"/>
                            <w:bottom w:val="none" w:sz="0" w:space="0" w:color="auto"/>
                            <w:right w:val="none" w:sz="0" w:space="0" w:color="auto"/>
                          </w:divBdr>
                          <w:divsChild>
                            <w:div w:id="1839926366">
                              <w:marLeft w:val="2210"/>
                              <w:marRight w:val="4420"/>
                              <w:marTop w:val="0"/>
                              <w:marBottom w:val="0"/>
                              <w:divBdr>
                                <w:top w:val="none" w:sz="0" w:space="0" w:color="auto"/>
                                <w:left w:val="none" w:sz="0" w:space="0" w:color="auto"/>
                                <w:bottom w:val="none" w:sz="0" w:space="0" w:color="auto"/>
                                <w:right w:val="none" w:sz="0" w:space="0" w:color="auto"/>
                              </w:divBdr>
                              <w:divsChild>
                                <w:div w:id="52194748">
                                  <w:marLeft w:val="0"/>
                                  <w:marRight w:val="0"/>
                                  <w:marTop w:val="0"/>
                                  <w:marBottom w:val="0"/>
                                  <w:divBdr>
                                    <w:top w:val="none" w:sz="0" w:space="0" w:color="auto"/>
                                    <w:left w:val="none" w:sz="0" w:space="0" w:color="auto"/>
                                    <w:bottom w:val="none" w:sz="0" w:space="0" w:color="auto"/>
                                    <w:right w:val="none" w:sz="0" w:space="0" w:color="auto"/>
                                  </w:divBdr>
                                  <w:divsChild>
                                    <w:div w:id="540481731">
                                      <w:marLeft w:val="0"/>
                                      <w:marRight w:val="0"/>
                                      <w:marTop w:val="0"/>
                                      <w:marBottom w:val="0"/>
                                      <w:divBdr>
                                        <w:top w:val="none" w:sz="0" w:space="0" w:color="auto"/>
                                        <w:left w:val="none" w:sz="0" w:space="0" w:color="auto"/>
                                        <w:bottom w:val="none" w:sz="0" w:space="0" w:color="auto"/>
                                        <w:right w:val="none" w:sz="0" w:space="0" w:color="auto"/>
                                      </w:divBdr>
                                      <w:divsChild>
                                        <w:div w:id="115107601">
                                          <w:marLeft w:val="0"/>
                                          <w:marRight w:val="0"/>
                                          <w:marTop w:val="0"/>
                                          <w:marBottom w:val="0"/>
                                          <w:divBdr>
                                            <w:top w:val="none" w:sz="0" w:space="0" w:color="auto"/>
                                            <w:left w:val="none" w:sz="0" w:space="0" w:color="auto"/>
                                            <w:bottom w:val="none" w:sz="0" w:space="0" w:color="auto"/>
                                            <w:right w:val="none" w:sz="0" w:space="0" w:color="auto"/>
                                          </w:divBdr>
                                          <w:divsChild>
                                            <w:div w:id="12624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5924610">
      <w:bodyDiv w:val="1"/>
      <w:marLeft w:val="0"/>
      <w:marRight w:val="0"/>
      <w:marTop w:val="0"/>
      <w:marBottom w:val="0"/>
      <w:divBdr>
        <w:top w:val="none" w:sz="0" w:space="0" w:color="auto"/>
        <w:left w:val="none" w:sz="0" w:space="0" w:color="auto"/>
        <w:bottom w:val="none" w:sz="0" w:space="0" w:color="auto"/>
        <w:right w:val="none" w:sz="0" w:space="0" w:color="auto"/>
      </w:divBdr>
    </w:div>
    <w:div w:id="1113407095">
      <w:bodyDiv w:val="1"/>
      <w:marLeft w:val="0"/>
      <w:marRight w:val="0"/>
      <w:marTop w:val="0"/>
      <w:marBottom w:val="0"/>
      <w:divBdr>
        <w:top w:val="none" w:sz="0" w:space="0" w:color="auto"/>
        <w:left w:val="none" w:sz="0" w:space="0" w:color="auto"/>
        <w:bottom w:val="none" w:sz="0" w:space="0" w:color="auto"/>
        <w:right w:val="none" w:sz="0" w:space="0" w:color="auto"/>
      </w:divBdr>
    </w:div>
    <w:div w:id="1218128506">
      <w:bodyDiv w:val="1"/>
      <w:marLeft w:val="0"/>
      <w:marRight w:val="0"/>
      <w:marTop w:val="0"/>
      <w:marBottom w:val="0"/>
      <w:divBdr>
        <w:top w:val="none" w:sz="0" w:space="0" w:color="auto"/>
        <w:left w:val="none" w:sz="0" w:space="0" w:color="auto"/>
        <w:bottom w:val="none" w:sz="0" w:space="0" w:color="auto"/>
        <w:right w:val="none" w:sz="0" w:space="0" w:color="auto"/>
      </w:divBdr>
    </w:div>
    <w:div w:id="1364355820">
      <w:bodyDiv w:val="1"/>
      <w:marLeft w:val="0"/>
      <w:marRight w:val="0"/>
      <w:marTop w:val="0"/>
      <w:marBottom w:val="0"/>
      <w:divBdr>
        <w:top w:val="none" w:sz="0" w:space="0" w:color="auto"/>
        <w:left w:val="none" w:sz="0" w:space="0" w:color="auto"/>
        <w:bottom w:val="none" w:sz="0" w:space="0" w:color="auto"/>
        <w:right w:val="none" w:sz="0" w:space="0" w:color="auto"/>
      </w:divBdr>
    </w:div>
    <w:div w:id="1913350756">
      <w:bodyDiv w:val="1"/>
      <w:marLeft w:val="0"/>
      <w:marRight w:val="0"/>
      <w:marTop w:val="0"/>
      <w:marBottom w:val="0"/>
      <w:divBdr>
        <w:top w:val="none" w:sz="0" w:space="0" w:color="auto"/>
        <w:left w:val="none" w:sz="0" w:space="0" w:color="auto"/>
        <w:bottom w:val="none" w:sz="0" w:space="0" w:color="auto"/>
        <w:right w:val="none" w:sz="0" w:space="0" w:color="auto"/>
      </w:divBdr>
    </w:div>
    <w:div w:id="1959292935">
      <w:bodyDiv w:val="1"/>
      <w:marLeft w:val="0"/>
      <w:marRight w:val="0"/>
      <w:marTop w:val="0"/>
      <w:marBottom w:val="0"/>
      <w:divBdr>
        <w:top w:val="none" w:sz="0" w:space="0" w:color="auto"/>
        <w:left w:val="none" w:sz="0" w:space="0" w:color="auto"/>
        <w:bottom w:val="none" w:sz="0" w:space="0" w:color="auto"/>
        <w:right w:val="none" w:sz="0" w:space="0" w:color="auto"/>
      </w:divBdr>
    </w:div>
    <w:div w:id="19957912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eader" Target="header7.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yperlink" Target="http://emr.doh.gov.tw/allowance.aspx" TargetMode="External"/><Relationship Id="rId68" Type="http://schemas.openxmlformats.org/officeDocument/2006/relationships/hyperlink" Target="http://eec.doh.gov.tw/EEC_handouts.pdf" TargetMode="External"/><Relationship Id="rId16" Type="http://schemas.openxmlformats.org/officeDocument/2006/relationships/footer" Target="footer4.xml"/><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hyperlink" Target="http://zh.wikipedia.org/zh-tw/%E7%94%B5%E5%AD%90%E7%97%85%E5%8E%86" TargetMode="External"/><Relationship Id="rId74" Type="http://schemas.openxmlformats.org/officeDocument/2006/relationships/hyperlink" Target="http://zh.wikipedia.org/wiki/%E9%9B%B2%E7%AB%AF%E9%81%8B%E7%AE%97" TargetMode="External"/><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header" Target="header6.xml"/><Relationship Id="rId14" Type="http://schemas.openxmlformats.org/officeDocument/2006/relationships/image" Target="media/image1.png"/><Relationship Id="rId22" Type="http://schemas.openxmlformats.org/officeDocument/2006/relationships/footer" Target="footer7.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http://video.udn.com/video/Item/ItemPage.do?sno=324-233-2B3-2F3-2B3d4-233-2B3d3d3b34324-2334" TargetMode="External"/><Relationship Id="rId69" Type="http://schemas.openxmlformats.org/officeDocument/2006/relationships/hyperlink" Target="http://zh.wikipedia.org/wiki/XML" TargetMode="External"/><Relationship Id="rId77" Type="http://schemas.openxmlformats.org/officeDocument/2006/relationships/hyperlink" Target="http://cloudfoundry.github.com/docs/running/deploying-cf/vsphere/hardware_spec.html" TargetMode="External"/><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hyperlink" Target="http://www.apple.com/hotnews/thoughts-on-flash/"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hyperlink" Target="http://www.medlib.am/Fulltexts/The%20CDA%20TM%20BOOK%202011.pdf" TargetMode="External"/><Relationship Id="rId20" Type="http://schemas.openxmlformats.org/officeDocument/2006/relationships/footer" Target="footer6.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hyperlink" Target="http://emr.doh.gov.tw/introduction.aspx" TargetMode="External"/><Relationship Id="rId70" Type="http://schemas.openxmlformats.org/officeDocument/2006/relationships/hyperlink" Target="http://www.zdnet.com/blog/btl/technet-summit-the-new-era-of-innovation/3959" TargetMode="External"/><Relationship Id="rId75" Type="http://schemas.openxmlformats.org/officeDocument/2006/relationships/hyperlink" Target="http://en.wikipedia.org/wiki/Cloud_comput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hyperlink" Target="http://www.digitimes.com.tw/tw/dt/n/shwnws.asp?CnlID=10&amp;Cat=35&amp;id=303217" TargetMode="External"/><Relationship Id="rId73" Type="http://schemas.openxmlformats.org/officeDocument/2006/relationships/hyperlink" Target="http://zh.wikipedia.org/wiki/HTML5"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www.vmware.com/tw/company/news/releases/VMware-cloudindex2012tw-112012.html" TargetMode="External"/><Relationship Id="rId7" Type="http://schemas.openxmlformats.org/officeDocument/2006/relationships/endnotes" Target="endnotes.xml"/><Relationship Id="rId71" Type="http://schemas.openxmlformats.org/officeDocument/2006/relationships/hyperlink" Target="http://readwrite.com/2007/08/07/eric_schmidt_defines_web_30" TargetMode="External"/><Relationship Id="rId2" Type="http://schemas.openxmlformats.org/officeDocument/2006/relationships/numbering" Target="numbering.xml"/><Relationship Id="rId29" Type="http://schemas.openxmlformats.org/officeDocument/2006/relationships/image" Target="media/image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Jef991</b:Tag>
    <b:SourceType>ElectronicSource</b:SourceType>
    <b:Guid>{71C0DEDB-7FC6-4355-B0BE-3E44BCCE6B45}</b:Guid>
    <b:LCID>uz-Cyrl-UZ</b:LCID>
    <b:Author>
      <b:Author>
        <b:NameList>
          <b:Person>
            <b:Last>Blair</b:Last>
            <b:First>Jeffrey</b:First>
            <b:Middle>S.</b:Middle>
          </b:Person>
        </b:NameList>
      </b:Author>
    </b:Author>
    <b:Title>AN OVERVIEW OF HEALTHCARE INFORMATION STANDARDS</b:Title>
    <b:City>Atlanta</b:City>
    <b:StateProvince>Georgia</b:StateProvince>
    <b:CountryRegion>America</b:CountryRegion>
    <b:Year>1999</b:Year>
    <b:Month>4</b:Month>
    <b:RefOrder>7</b:RefOrder>
  </b:Source>
  <b:Source>
    <b:Tag>李友專10</b:Tag>
    <b:SourceType>Book</b:SourceType>
    <b:Guid>{561A4932-34E1-4791-9E6A-D9029464DBF3}</b:Guid>
    <b:Author>
      <b:Author>
        <b:NameList>
          <b:Person>
            <b:Last>李友專總校閱</b:Last>
          </b:Person>
        </b:NameList>
      </b:Author>
    </b:Author>
    <b:Title>醫療資訊管理概論</b:Title>
    <b:Year>2010</b:Year>
    <b:City>臺中市</b:City>
    <b:Publisher>華格那企業有限公司</b:Publisher>
    <b:RefOrder>3</b:RefOrder>
  </b:Source>
  <b:Source>
    <b:Tag>行政院11</b:Tag>
    <b:SourceType>DocumentFromInternetSite</b:SourceType>
    <b:Guid>{2AAD1607-3D95-4209-9E52-D3D3259312E4}</b:Guid>
    <b:Title>簡介</b:Title>
    <b:Year>2011</b:Year>
    <b:Month>11</b:Month>
    <b:Day>3</b:Day>
    <b:Author>
      <b:Author>
        <b:NameList>
          <b:Person>
            <b:Last>行政院衛生署資訊中心</b:Last>
          </b:Person>
        </b:NameList>
      </b:Author>
    </b:Author>
    <b:InternetSiteTitle>行政院衛生署電子病歷推動專區</b:InternetSiteTitle>
    <b:YearAccessed>2011</b:YearAccessed>
    <b:MonthAccessed>11</b:MonthAccessed>
    <b:DayAccessed>9</b:DayAccessed>
    <b:URL>http://emr.doh.gov.tw/introduction.aspx</b:URL>
    <b:RefOrder>5</b:RefOrder>
  </b:Source>
  <b:Source>
    <b:Tag>林耀仁09</b:Tag>
    <b:SourceType>InternetSite</b:SourceType>
    <b:Guid>{99925976-1C47-41DD-9E71-2521AD26AD70}</b:Guid>
    <b:Author>
      <b:Author>
        <b:NameList>
          <b:Person>
            <b:Last>林耀仁</b:Last>
          </b:Person>
        </b:NameList>
      </b:Author>
    </b:Author>
    <b:Title>電子病歷標準化與其在遠距照護產業之應用</b:Title>
    <b:InternetSiteTitle>中華智慧資產經營管理協會</b:InternetSiteTitle>
    <b:Year>2009</b:Year>
    <b:YearAccessed>2011</b:YearAccessed>
    <b:MonthAccessed>11</b:MonthAccessed>
    <b:DayAccessed>9</b:DayAccessed>
    <b:URL>http://www.ipama-age.org/news/20091105.html</b:URL>
    <b:RefOrder>6</b:RefOrder>
  </b:Source>
  <b:Source>
    <b:Tag>Mar05</b:Tag>
    <b:SourceType>ArticleInAPeriodical</b:SourceType>
    <b:Guid>{0DDBC0EA-A4EB-4ABA-99AA-AE6E588E178B}</b:Guid>
    <b:Title>Cross-institutional data exchange using the clinical document architecture (CDA)</b:Title>
    <b:Year>2005</b:Year>
    <b:PeriodicalTitle>International Journal of Medical Informatics</b:PeriodicalTitle>
    <b:Pages>245-256</b:Pages>
    <b:LCID>uz-Cyrl-UZ</b:LCID>
    <b:Author>
      <b:Author>
        <b:Corporate>Marcel Lucas Muller, Frank Uckert, Thomas Burkle, Hans-Ulrich Prokosch</b:Corporate>
      </b:Author>
    </b:Author>
    <b:Issue>74</b:Issue>
    <b:RefOrder>8</b:RefOrder>
  </b:Source>
  <b:Source>
    <b:Tag>Hwa11</b:Tag>
    <b:SourceType>ArticleInAPeriodical</b:SourceType>
    <b:Guid>{9D762265-F55C-45DB-A19A-4A6203FE3559}</b:Guid>
    <b:Title>Development of an Electronic Claim System Based on an Integrated Electronic Health Record Platform to Guarantee Interoperability</b:Title>
    <b:PeriodicalTitle>Healthcare information Research</b:PeriodicalTitle>
    <b:Year>2011</b:Year>
    <b:Month>6</b:Month>
    <b:Pages>101-110</b:Pages>
    <b:Author>
      <b:Author>
        <b:Corporate>Hwa Sun Kim, Hune Cho, In Keun Lee</b:Corporate>
      </b:Author>
    </b:Author>
    <b:Volume>17</b:Volume>
    <b:Issue>2</b:Issue>
    <b:LCID>uz-Cyrl-UZ</b:LCID>
    <b:RefOrder>9</b:RefOrder>
  </b:Source>
  <b:Source>
    <b:Tag>Boo11</b:Tag>
    <b:SourceType>Book</b:SourceType>
    <b:Guid>{82BB22B6-BE8E-48BC-BF8B-E587A2F4F620}</b:Guid>
    <b:Title>The CDA Book</b:Title>
    <b:Year>2011</b:Year>
    <b:Pages>17-21</b:Pages>
    <b:LCID>uz-Cyrl-UZ</b:LCID>
    <b:Author>
      <b:Author>
        <b:NameList>
          <b:Person>
            <b:Last>Boone</b:Last>
            <b:First>K.W.</b:First>
          </b:Person>
        </b:NameList>
      </b:Author>
    </b:Author>
    <b:City>London</b:City>
    <b:Publisher>Publisher</b:Publisher>
    <b:RefOrder>10</b:RefOrder>
  </b:Source>
  <b:Source xmlns:b="http://schemas.openxmlformats.org/officeDocument/2006/bibliography">
    <b:Tag>Rob05</b:Tag>
    <b:SourceType>Report</b:SourceType>
    <b:Guid>{076250CF-D8E6-4E43-A28C-FADB99ECFAD3}</b:Guid>
    <b:Author>
      <b:Author>
        <b:Corporate>Robert H, Liora A, Sandy B, Calvin B, Fred M, Paul V, Amnon S</b:Corporate>
      </b:Author>
    </b:Author>
    <b:Title>HL7 Clinical Document Architecture， Release 2.0</b:Title>
    <b:Year>2005</b:Year>
    <b:Publisher>ANSI</b:Publisher>
    <b:LCID>uz-Cyrl-UZ</b:LCID>
    <b:RefOrder>12</b:RefOrder>
  </b:Source>
  <b:Source>
    <b:Tag>PRE07</b:Tag>
    <b:SourceType>ArticleInAPeriodical</b:SourceType>
    <b:Guid>{E18CEF19-0DDC-41A8-9116-5A058DE2D0BD}</b:Guid>
    <b:Author>
      <b:Author>
        <b:Corporate>PREM KUMAR MONY, C. NAGARAJ</b:Corporate>
      </b:Author>
    </b:Author>
    <b:Title>Health information management: An introduction to disease classification and coding</b:Title>
    <b:PeriodicalTitle>THE NATIONAL MEDICAL JOURNAL OF INDIA</b:PeriodicalTitle>
    <b:Year>2007</b:Year>
    <b:Pages>307-310</b:Pages>
    <b:LCID>uz-Cyrl-UZ</b:LCID>
    <b:Volume>20</b:Volume>
    <b:Issue>6</b:Issue>
    <b:RefOrder>15</b:RefOrder>
  </b:Source>
  <b:Source>
    <b:Tag>Ame11</b:Tag>
    <b:SourceType>InternetSite</b:SourceType>
    <b:Guid>{BA3AF791-3BBE-47AB-A53A-6E1CC10748D7}</b:Guid>
    <b:Title>Medical Coding</b:Title>
    <b:LCID>uz-Cyrl-UZ</b:LCID>
    <b:Author>
      <b:Author>
        <b:Corporate>American Health Information Management Association</b:Corporate>
      </b:Author>
    </b:Author>
    <b:InternetSiteTitle>AHIMA</b:InternetSiteTitle>
    <b:YearAccessed>2011</b:YearAccessed>
    <b:MonthAccessed>11</b:MonthAccessed>
    <b:DayAccessed>16</b:DayAccessed>
    <b:URL>http://www.ahima.org/coding/</b:URL>
    <b:Year>2011</b:Year>
    <b:RefOrder>16</b:RefOrder>
  </b:Source>
  <b:Source>
    <b:Tag>翁瓊華05</b:Tag>
    <b:SourceType>Book</b:SourceType>
    <b:Guid>{67D0067F-C6B5-40F3-B58D-B6CC7AA2DE64}</b:Guid>
    <b:Title>疾病分類</b:Title>
    <b:Year>2005</b:Year>
    <b:Author>
      <b:Author>
        <b:NameList>
          <b:Person>
            <b:Last>翁瓊華</b:Last>
          </b:Person>
        </b:NameList>
      </b:Author>
    </b:Author>
    <b:Publisher>偉華書局</b:Publisher>
    <b:Pages>6-7</b:Pages>
    <b:RefOrder>17</b:RefOrder>
  </b:Source>
  <b:Source>
    <b:Tag>犯碧玉99</b:Tag>
    <b:SourceType>Book</b:SourceType>
    <b:Guid>{DD9B3C25-95FD-4191-92B9-97D2DFFE6167}</b:Guid>
    <b:Author>
      <b:Author>
        <b:NameList>
          <b:Person>
            <b:Last>范碧玉</b:Last>
          </b:Person>
        </b:NameList>
      </b:Author>
    </b:Author>
    <b:Title>病歷管理理論與實務</b:Title>
    <b:Year>1999</b:Year>
    <b:Publisher>合記圖書出版社</b:Publisher>
    <b:RefOrder>18</b:RefOrder>
  </b:Source>
  <b:Source>
    <b:Tag>使用注11</b:Tag>
    <b:SourceType>InternetSite</b:SourceType>
    <b:Guid>{712EA1FA-D719-44D4-9770-AE9F84439C23}</b:Guid>
    <b:Title>全民健康保險研究資料庫</b:Title>
    <b:InternetSiteTitle>全民健康保險研究資料庫</b:InternetSiteTitle>
    <b:YearAccessed>2011</b:YearAccessed>
    <b:MonthAccessed>7</b:MonthAccessed>
    <b:DayAccessed>5</b:DayAccessed>
    <b:URL>http://w3.nhri.org.tw/nhird//talk_01_1.htm#</b:URL>
    <b:RefOrder>19</b:RefOrder>
  </b:Source>
  <b:Source>
    <b:Tag>呂宗學09</b:Tag>
    <b:SourceType>Report</b:SourceType>
    <b:Guid>{2437DCE7-D7F3-4701-8343-88F4B43CCE41}</b:Guid>
    <b:Title>美國ICD-10-CM/PCS簡介</b:Title>
    <b:Year>2009</b:Year>
    <b:City>台南</b:City>
    <b:Author>
      <b:Author>
        <b:NameList>
          <b:Person>
            <b:Last>呂宗學</b:Last>
          </b:Person>
        </b:NameList>
      </b:Author>
    </b:Author>
    <b:RefOrder>20</b:RefOrder>
  </b:Source>
  <b:Source>
    <b:Tag>王有禮09</b:Tag>
    <b:SourceType>Book</b:SourceType>
    <b:Guid>{8A189552-E14D-4C77-B645-AB829876C248}</b:Guid>
    <b:Author>
      <b:Author>
        <b:NameList>
          <b:Person>
            <b:Last>王有禮</b:Last>
          </b:Person>
        </b:NameList>
      </b:Author>
    </b:Author>
    <b:Title>透視ASP.NET 3.5--使用C#</b:Title>
    <b:Year>2009</b:Year>
    <b:Publisher>碁峰出版社</b:Publisher>
    <b:StandardNumber>ISBN：9789861816227 </b:StandardNumber>
    <b:RefOrder>32</b:RefOrder>
  </b:Source>
  <b:Source>
    <b:Tag>And07</b:Tag>
    <b:SourceType>Misc</b:SourceType>
    <b:Guid>{B0802820-F577-47C4-BB26-81E2D78C8AE9}</b:Guid>
    <b:Author>
      <b:Author>
        <b:Corporate>Anders Berglund, Scott Boag, Don Chamberlin, Mary F. Fernández, Michael Kay, Jonathan Robie, Jérôme Siméon</b:Corporate>
      </b:Author>
    </b:Author>
    <b:Title>XML Path Language (XPath) 2.0</b:Title>
    <b:Year>2007</b:Year>
    <b:Publisher>2007 W3C® (MIT, INRIA, Keio)</b:Publisher>
    <b:Month>1</b:Month>
    <b:RefOrder>33</b:RefOrder>
  </b:Source>
  <b:Source>
    <b:Tag>ROB061</b:Tag>
    <b:SourceType>ArticleInAPeriodical</b:SourceType>
    <b:Guid>{92E8BBDA-7F49-4F37-A3DA-078B7BA0DD17}</b:Guid>
    <b:Title>HL7 Clinical Document Architecture, Release 2</b:Title>
    <b:Year>2006</b:Year>
    <b:Author>
      <b:Author>
        <b:Corporate>ROBERT H. DOLIN, LIORA ALSCHULER, SANDY BOYER, CALVIN BEEBE, FRED M. BEHLEN, PAUL V. BIRON, AMNON SHABO (SHVO)</b:Corporate>
      </b:Author>
    </b:Author>
    <b:PeriodicalTitle>Journal of the American Medical Informatics Association</b:PeriodicalTitle>
    <b:Month>2</b:Month>
    <b:Pages>30-39</b:Pages>
    <b:Volume>13</b:Volume>
    <b:LCID>uz-Cyrl-UZ</b:LCID>
    <b:RefOrder>11</b:RefOrder>
  </b:Source>
  <b:Source>
    <b:Tag>Yuk09</b:Tag>
    <b:SourceType>Misc</b:SourceType>
    <b:Guid>{B8091396-1B87-49B4-9870-B1D97F905F86}</b:Guid>
    <b:Title>Current Status of Education on Health Information Management around the World</b:Title>
    <b:Year>2009</b:Year>
    <b:Publisher>WHO</b:Publisher>
    <b:City>Seoul</b:City>
    <b:Author>
      <b:Author>
        <b:Corporate>Yukiko Yokobori, Toshio Oi , Shuzo Yamamoto</b:Corporate>
      </b:Author>
    </b:Author>
    <b:Month>10</b:Month>
    <b:CountryRegion>Korea</b:CountryRegion>
    <b:LCID>uz-Cyrl-UZ</b:LCID>
    <b:RefOrder>21</b:RefOrder>
  </b:Source>
  <b:Source>
    <b:Tag>CDC11</b:Tag>
    <b:SourceType>InternetSite</b:SourceType>
    <b:Guid>{71557ABD-AA9B-4171-A53B-A4883CB11898}</b:Guid>
    <b:Author>
      <b:Author>
        <b:Corporate>CDC Office of Information Services</b:Corporate>
      </b:Author>
    </b:Author>
    <b:Title>International Classification of Diseases, Tenth Revision, Clinical Modification (ICD-10-CM)</b:Title>
    <b:InternetSiteTitle>Centers for Disease Control and Prevention</b:InternetSiteTitle>
    <b:Year>2011</b:Year>
    <b:Month>3</b:Month>
    <b:Day>11</b:Day>
    <b:YearAccessed>2011</b:YearAccessed>
    <b:MonthAccessed>7</b:MonthAccessed>
    <b:DayAccessed>6</b:DayAccessed>
    <b:URL>http://www.cdc.gov/nchs/icd/icd10cm.htm#10update`</b:URL>
    <b:LCID>uz-Cyrl-UZ</b:LCID>
    <b:RefOrder>22</b:RefOrder>
  </b:Source>
  <b:Source>
    <b:Tag>Haz09</b:Tag>
    <b:SourceType>Report</b:SourceType>
    <b:Guid>{988D7F9C-F0AD-48E3-BEA4-8CC51CA591CB}</b:Guid>
    <b:Author>
      <b:Author>
        <b:Corporate>Hazelwood AC, Venable CA</b:Corporate>
      </b:Author>
    </b:Author>
    <b:Title>CD-10-CM and ICD-10-PCS Preview, the Second Edition</b:Title>
    <b:Year>2009</b:Year>
    <b:Publisher>American Health Information Management Association</b:Publisher>
    <b:City>Chicago</b:City>
    <b:LCID>uz-Cyrl-UZ</b:LCID>
    <b:RefOrder>23</b:RefOrder>
  </b:Source>
  <b:Source>
    <b:Tag>Ric10</b:Tag>
    <b:SourceType>Report</b:SourceType>
    <b:Guid>{1C73C296-D57B-449A-8971-AC6435457EB7}</b:Guid>
    <b:Author>
      <b:Author>
        <b:Corporate>Richard F. Averill, M.S., Robert L. Mullin, M.D., Barbara A. Steinbeck, RHIT, Norbert I. Goldfield, M.D,</b:Corporate>
      </b:Author>
    </b:Author>
    <b:Title>Development of the ICD-10 Procedure Coding System (ICD-10-PCS)</b:Title>
    <b:Year>2010</b:Year>
    <b:Publisher>CMS</b:Publisher>
    <b:City>American</b:City>
    <b:LCID>uz-Cyrl-UZ</b:LCID>
    <b:RefOrder>24</b:RefOrder>
  </b:Source>
  <b:Source>
    <b:Tag>Tim98</b:Tag>
    <b:SourceType>Misc</b:SourceType>
    <b:Guid>{00ACF6CD-ABD7-4D4A-BC40-58A816C60250}</b:Guid>
    <b:Title>Extensible Markup Language(XML) 1.0</b:Title>
    <b:Year>1998</b:Year>
    <b:Month>2</b:Month>
    <b:Day>10</b:Day>
    <b:Author>
      <b:Author>
        <b:Corporate>Tim Bray, Jean Paoli, C. M. Sperberg-McQueen</b:Corporate>
      </b:Author>
    </b:Author>
    <b:Publisher>W3C (MIT, INRIA, Keio)</b:Publisher>
    <b:LCID>uz-Cyrl-UZ</b:LCID>
    <b:RefOrder>31</b:RefOrder>
  </b:Source>
  <b:Source>
    <b:Tag>簡文山04</b:Tag>
    <b:SourceType>ArticleInAPeriodical</b:SourceType>
    <b:Guid>{D368F89B-8D04-4A33-9626-4E907B128FFF}</b:Guid>
    <b:Title>制訂及推動電子病歷內容基本格式之研究</b:Title>
    <b:Year>2005</b:Year>
    <b:Author>
      <b:Author>
        <b:Corporate>簡文山, 徐建業, 劉孟純, 張博論, 溫信財, 郝德慧, 李友專</b:Corporate>
      </b:Author>
    </b:Author>
    <b:PeriodicalTitle>The Journal of Taiwan Association for Medical Informatics</b:PeriodicalTitle>
    <b:Pages>510-515</b:Pages>
    <b:Volume>14</b:Volume>
    <b:Issue>4</b:Issue>
    <b:LCID>uz-Cyrl-UZ</b:LCID>
    <b:RefOrder>4</b:RefOrder>
  </b:Source>
  <b:Source>
    <b:Tag>行政院111</b:Tag>
    <b:SourceType>InternetSite</b:SourceType>
    <b:Guid>{96514CB2-FADC-4676-BD23-CE0F405B37FB}</b:Guid>
    <b:Title>國際疾病分類第十版ICD-10-CM/PCS</b:Title>
    <b:InternetSiteTitle>行政院衛生署健康保險局</b:InternetSiteTitle>
    <b:Year>2011</b:Year>
    <b:YearAccessed>2011</b:YearAccessed>
    <b:MonthAccessed>11</b:MonthAccessed>
    <b:DayAccessed>23</b:DayAccessed>
    <b:URL>http://www.nhi.gov.tw/webdata/webdata.aspx?menu=23&amp;menu_id=957&amp;WD_ID=957&amp;webdata_id=3990</b:URL>
    <b:Author>
      <b:Author>
        <b:NameList>
          <b:Person>
            <b:Last>行政院衛生署健康保險局</b:Last>
          </b:Person>
        </b:NameList>
      </b:Author>
    </b:Author>
    <b:Publisher>行政院衛生署健康保險局</b:Publisher>
    <b:LCID>uz-Cyrl-UZ</b:LCID>
    <b:RefOrder>25</b:RefOrder>
  </b:Source>
  <b:Source>
    <b:Tag>Cen11</b:Tag>
    <b:SourceType>Misc</b:SourceType>
    <b:Guid>{0E54290F-D374-4A52-B784-4BE871355815}</b:Guid>
    <b:Title>Diagnosis Code Set General Equivalence Mappings ICD-10-CM to ICD-9-CM and ICD-9-CM to ICD-10-CM</b:Title>
    <b:Year>2011</b:Year>
    <b:Author>
      <b:Author>
        <b:NameList>
          <b:Person>
            <b:Last>Services</b:Last>
            <b:First>Centers</b:First>
            <b:Middle>for Medicare &amp; Medicaid</b:Middle>
          </b:Person>
        </b:NameList>
      </b:Author>
    </b:Author>
    <b:Publisher>Centers for Medicare &amp; Medicaid Services</b:Publisher>
    <b:LCID>uz-Cyrl-UZ</b:LCID>
    <b:RefOrder>26</b:RefOrder>
  </b:Source>
  <b:Source>
    <b:Tag>Sho09</b:Tag>
    <b:SourceType>ArticleInAPeriodical</b:SourceType>
    <b:Guid>{564961CF-2590-4503-B63E-34CD3B304EF6}</b:Guid>
    <b:Title>Challenges in Exchanging Medication Information: Identifying Gaps in Clinical Document Exchange and Terminology Standards</b:Title>
    <b:Year>2009</b:Year>
    <b:LCID>uz-Cyrl-UZ</b:LCID>
    <b:Author>
      <b:Author>
        <b:Corporate>Shobha Phansalkar, RPh, PhD, George Robinson, RPh, George Getty, BS, James Shalaby, PharmD, David Tao, DSc, and Carol Broverman, PhD</b:Corporate>
      </b:Author>
    </b:Author>
    <b:PeriodicalTitle>AMIA Annual Symposium Proceedings</b:PeriodicalTitle>
    <b:Pages>526-530</b:Pages>
    <b:RefOrder>13</b:RefOrder>
  </b:Source>
  <b:Source>
    <b:Tag>Soo10</b:Tag>
    <b:SourceType>ArticleInAPeriodical</b:SourceType>
    <b:Guid>{DF8955C8-95B7-4F77-B0A0-6B957023F986}</b:Guid>
    <b:Title>Implementation of Medical Information Exchange System Based on EHR Standard</b:Title>
    <b:PeriodicalTitle>Healthc Inform Research</b:PeriodicalTitle>
    <b:Year>2010</b:Year>
    <b:Month>12</b:Month>
    <b:Pages>281-289</b:Pages>
    <b:LCID>uz-Cyrl-UZ</b:LCID>
    <b:Author>
      <b:Author>
        <b:Corporate>Soon Hwa Han, MS, Min Ho Lee, BS, Sang Guk Kim, BS, Jun Yong Jeong, BS, Bi Na Lee, MS, Myeong Seon Choi, MS, Il Kon Kim, PhD, Woo Sung Park, MD, PhD, Kyooseob Ha, MD, PhD, Eunyoung Cho, MS, Yoon Kim, MD, PhD, and Jae Bong Bae, PhD</b:Corporate>
      </b:Author>
    </b:Author>
    <b:Volume>16</b:Volume>
    <b:Issue>4</b:Issue>
    <b:RefOrder>14</b:RefOrder>
  </b:Source>
  <b:Source>
    <b:Tag>Kin05</b:Tag>
    <b:SourceType>ArticleInAPeriodical</b:SourceType>
    <b:Guid>{D4A91D97-4BB2-40B3-A42D-5C0149FFABF1}</b:Guid>
    <b:Author>
      <b:Author>
        <b:Corporate>Kin Wah Fung, MD, MSc, MA and Olivier Bodenreider, MD, PhD</b:Corporate>
      </b:Author>
    </b:Author>
    <b:Title>Utilizing the UMLS for Semantic Mapping between Terminologies</b:Title>
    <b:PeriodicalTitle>AMIA Annual Symposium Proceedings</b:PeriodicalTitle>
    <b:Year>2005</b:Year>
    <b:Pages>266-270</b:Pages>
    <b:RefOrder>27</b:RefOrder>
  </b:Source>
  <b:Source>
    <b:Tag>PLE02</b:Tag>
    <b:SourceType>ArticleInAPeriodical</b:SourceType>
    <b:Guid>{ECA2B31B-DED8-4276-81F0-757901F45DAB}</b:Guid>
    <b:Author>
      <b:Author>
        <b:Corporate>P.L Elkina, S.H Brown</b:Corporate>
      </b:Author>
    </b:Author>
    <b:Title>Automated enhancement of description logic-defined terminologies to facilitate mapping to ICD9-CM</b:Title>
    <b:PeriodicalTitle>Journal of Biomedical Informatics</b:PeriodicalTitle>
    <b:Year>2002</b:Year>
    <b:Month>10</b:Month>
    <b:Pages>281-288</b:Pages>
    <b:Volume>35</b:Volume>
    <b:RefOrder>28</b:RefOrder>
  </b:Source>
  <b:Source>
    <b:Tag>Rob98</b:Tag>
    <b:SourceType>ArticleInAPeriodical</b:SourceType>
    <b:Guid>{C5FE3010-A1A9-48F3-A4CB-7A520347775B}</b:Guid>
    <b:LCID>uz-Cyrl-UZ</b:LCID>
    <b:Author>
      <b:Author>
        <b:Corporate>Robert H Dolin, Stanley M Huff, Roberto A Rocha, Kent A Spackman, Keith E Campbell</b:Corporate>
      </b:Author>
    </b:Author>
    <b:Title>Evaluation of a “Lexically Assign, Logically Refine” Strategy for Semi-automated Integration of Overlapping Terminologies</b:Title>
    <b:PeriodicalTitle>Journal of the American Medical Informatics Association</b:PeriodicalTitle>
    <b:Year>1998</b:Year>
    <b:Pages>203-213</b:Pages>
    <b:Volume>5</b:Volume>
    <b:RefOrder>29</b:RefOrder>
  </b:Source>
  <b:Source>
    <b:Tag>Ele08</b:Tag>
    <b:SourceType>ArticleInAPeriodical</b:SourceType>
    <b:Guid>{7FF63FEA-C9AA-4929-88A9-7A219158104B}</b:Guid>
    <b:LCID>uz-Cyrl-UZ</b:LCID>
    <b:Author>
      <b:Author>
        <b:Corporate>Elena Cardillo, Claudio Eccher, Luciano Serafini, and Andrei Tamilin</b:Corporate>
      </b:Author>
    </b:Author>
    <b:Title>Logical Analysis of Mappings between Medical Classification Systems</b:Title>
    <b:PeriodicalTitle>Lecture Notes in Computer Science</b:PeriodicalTitle>
    <b:Year>2008</b:Year>
    <b:Pages>311-321</b:Pages>
    <b:Volume>5253</b:Volume>
    <b:RefOrder>30</b:RefOrder>
  </b:Source>
  <b:Source>
    <b:Tag>溫信財09</b:Tag>
    <b:SourceType>ArticleInAPeriodical</b:SourceType>
    <b:Guid>{2F148D8E-BCA3-44A5-8923-5C02FE2F6CF0}</b:Guid>
    <b:LCID>uz-Cyrl-UZ</b:LCID>
    <b:Author>
      <b:Author>
        <b:Corporate>溫信財、簡文山、李友專、陳筱如</b:Corporate>
      </b:Author>
    </b:Author>
    <b:Title>互通性電子病歷之辭彙標準一臨床醫學術語系統(SNOMED CT)之現狀與發展</b:Title>
    <b:PeriodicalTitle>病歷資訊管理</b:PeriodicalTitle>
    <b:Year>2009</b:Year>
    <b:Volume>9</b:Volume>
    <b:Issue>1</b:Issue>
    <b:Pages>55-67</b:Pages>
    <b:RefOrder>1</b:RefOrder>
  </b:Source>
  <b:Source>
    <b:Tag>徐嫦娥10</b:Tag>
    <b:SourceType>ArticleInAPeriodical</b:SourceType>
    <b:Guid>{9788CD2A-6271-47F5-A818-20A7A31C7A3D}</b:Guid>
    <b:Author>
      <b:Author>
        <b:Corporate>徐嫦娥、簡郁沛</b:Corporate>
      </b:Author>
    </b:Author>
    <b:Title>電子病歷之發展及法規政策</b:Title>
    <b:PeriodicalTitle>病歷資訊管理</b:PeriodicalTitle>
    <b:Year>2010</b:Year>
    <b:Volume>9</b:Volume>
    <b:Issue>2</b:Issue>
    <b:RefOrder>2</b:RefOrder>
  </b:Source>
</b:Sources>
</file>

<file path=customXml/itemProps1.xml><?xml version="1.0" encoding="utf-8"?>
<ds:datastoreItem xmlns:ds="http://schemas.openxmlformats.org/officeDocument/2006/customXml" ds:itemID="{022DDC4B-406C-4D65-B06F-5C1DC2EA27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1065</TotalTime>
  <Pages>90</Pages>
  <Words>12807</Words>
  <Characters>73005</Characters>
  <Application>Microsoft Office Word</Application>
  <DocSecurity>0</DocSecurity>
  <Lines>608</Lines>
  <Paragraphs>171</Paragraphs>
  <ScaleCrop>false</ScaleCrop>
  <HeadingPairs>
    <vt:vector size="2" baseType="variant">
      <vt:variant>
        <vt:lpstr>標題</vt:lpstr>
      </vt:variant>
      <vt:variant>
        <vt:i4>1</vt:i4>
      </vt:variant>
    </vt:vector>
  </HeadingPairs>
  <TitlesOfParts>
    <vt:vector size="1" baseType="lpstr">
      <vt:lpstr>以雲端運算平台建置電子病歷檢視器系統之研究</vt:lpstr>
    </vt:vector>
  </TitlesOfParts>
  <Manager/>
  <Company/>
  <LinksUpToDate>false</LinksUpToDate>
  <CharactersWithSpaces>85641</CharactersWithSpaces>
  <SharedDoc>false</SharedDoc>
  <HyperlinkBase/>
  <HLinks>
    <vt:vector size="282" baseType="variant">
      <vt:variant>
        <vt:i4>7012385</vt:i4>
      </vt:variant>
      <vt:variant>
        <vt:i4>324</vt:i4>
      </vt:variant>
      <vt:variant>
        <vt:i4>0</vt:i4>
      </vt:variant>
      <vt:variant>
        <vt:i4>5</vt:i4>
      </vt:variant>
      <vt:variant>
        <vt:lpwstr>http://emr.doh.gov.tw/allowance100.aspx</vt:lpwstr>
      </vt:variant>
      <vt:variant>
        <vt:lpwstr/>
      </vt:variant>
      <vt:variant>
        <vt:i4>4194315</vt:i4>
      </vt:variant>
      <vt:variant>
        <vt:i4>281</vt:i4>
      </vt:variant>
      <vt:variant>
        <vt:i4>0</vt:i4>
      </vt:variant>
      <vt:variant>
        <vt:i4>5</vt:i4>
      </vt:variant>
      <vt:variant>
        <vt:lpwstr/>
      </vt:variant>
      <vt:variant>
        <vt:lpwstr>_ENREF_1</vt:lpwstr>
      </vt:variant>
      <vt:variant>
        <vt:i4>1114170</vt:i4>
      </vt:variant>
      <vt:variant>
        <vt:i4>272</vt:i4>
      </vt:variant>
      <vt:variant>
        <vt:i4>0</vt:i4>
      </vt:variant>
      <vt:variant>
        <vt:i4>5</vt:i4>
      </vt:variant>
      <vt:variant>
        <vt:lpwstr/>
      </vt:variant>
      <vt:variant>
        <vt:lpwstr>_Toc332236819</vt:lpwstr>
      </vt:variant>
      <vt:variant>
        <vt:i4>1114170</vt:i4>
      </vt:variant>
      <vt:variant>
        <vt:i4>266</vt:i4>
      </vt:variant>
      <vt:variant>
        <vt:i4>0</vt:i4>
      </vt:variant>
      <vt:variant>
        <vt:i4>5</vt:i4>
      </vt:variant>
      <vt:variant>
        <vt:lpwstr/>
      </vt:variant>
      <vt:variant>
        <vt:lpwstr>_Toc332236818</vt:lpwstr>
      </vt:variant>
      <vt:variant>
        <vt:i4>1114170</vt:i4>
      </vt:variant>
      <vt:variant>
        <vt:i4>260</vt:i4>
      </vt:variant>
      <vt:variant>
        <vt:i4>0</vt:i4>
      </vt:variant>
      <vt:variant>
        <vt:i4>5</vt:i4>
      </vt:variant>
      <vt:variant>
        <vt:lpwstr/>
      </vt:variant>
      <vt:variant>
        <vt:lpwstr>_Toc332236817</vt:lpwstr>
      </vt:variant>
      <vt:variant>
        <vt:i4>1114170</vt:i4>
      </vt:variant>
      <vt:variant>
        <vt:i4>254</vt:i4>
      </vt:variant>
      <vt:variant>
        <vt:i4>0</vt:i4>
      </vt:variant>
      <vt:variant>
        <vt:i4>5</vt:i4>
      </vt:variant>
      <vt:variant>
        <vt:lpwstr/>
      </vt:variant>
      <vt:variant>
        <vt:lpwstr>_Toc332236816</vt:lpwstr>
      </vt:variant>
      <vt:variant>
        <vt:i4>1114170</vt:i4>
      </vt:variant>
      <vt:variant>
        <vt:i4>245</vt:i4>
      </vt:variant>
      <vt:variant>
        <vt:i4>0</vt:i4>
      </vt:variant>
      <vt:variant>
        <vt:i4>5</vt:i4>
      </vt:variant>
      <vt:variant>
        <vt:lpwstr/>
      </vt:variant>
      <vt:variant>
        <vt:lpwstr>_Toc332236815</vt:lpwstr>
      </vt:variant>
      <vt:variant>
        <vt:i4>1114170</vt:i4>
      </vt:variant>
      <vt:variant>
        <vt:i4>239</vt:i4>
      </vt:variant>
      <vt:variant>
        <vt:i4>0</vt:i4>
      </vt:variant>
      <vt:variant>
        <vt:i4>5</vt:i4>
      </vt:variant>
      <vt:variant>
        <vt:lpwstr/>
      </vt:variant>
      <vt:variant>
        <vt:lpwstr>_Toc332236814</vt:lpwstr>
      </vt:variant>
      <vt:variant>
        <vt:i4>1114170</vt:i4>
      </vt:variant>
      <vt:variant>
        <vt:i4>233</vt:i4>
      </vt:variant>
      <vt:variant>
        <vt:i4>0</vt:i4>
      </vt:variant>
      <vt:variant>
        <vt:i4>5</vt:i4>
      </vt:variant>
      <vt:variant>
        <vt:lpwstr/>
      </vt:variant>
      <vt:variant>
        <vt:lpwstr>_Toc332236813</vt:lpwstr>
      </vt:variant>
      <vt:variant>
        <vt:i4>1114170</vt:i4>
      </vt:variant>
      <vt:variant>
        <vt:i4>227</vt:i4>
      </vt:variant>
      <vt:variant>
        <vt:i4>0</vt:i4>
      </vt:variant>
      <vt:variant>
        <vt:i4>5</vt:i4>
      </vt:variant>
      <vt:variant>
        <vt:lpwstr/>
      </vt:variant>
      <vt:variant>
        <vt:lpwstr>_Toc332236812</vt:lpwstr>
      </vt:variant>
      <vt:variant>
        <vt:i4>1114170</vt:i4>
      </vt:variant>
      <vt:variant>
        <vt:i4>221</vt:i4>
      </vt:variant>
      <vt:variant>
        <vt:i4>0</vt:i4>
      </vt:variant>
      <vt:variant>
        <vt:i4>5</vt:i4>
      </vt:variant>
      <vt:variant>
        <vt:lpwstr/>
      </vt:variant>
      <vt:variant>
        <vt:lpwstr>_Toc332236811</vt:lpwstr>
      </vt:variant>
      <vt:variant>
        <vt:i4>1114170</vt:i4>
      </vt:variant>
      <vt:variant>
        <vt:i4>215</vt:i4>
      </vt:variant>
      <vt:variant>
        <vt:i4>0</vt:i4>
      </vt:variant>
      <vt:variant>
        <vt:i4>5</vt:i4>
      </vt:variant>
      <vt:variant>
        <vt:lpwstr/>
      </vt:variant>
      <vt:variant>
        <vt:lpwstr>_Toc332236810</vt:lpwstr>
      </vt:variant>
      <vt:variant>
        <vt:i4>1048634</vt:i4>
      </vt:variant>
      <vt:variant>
        <vt:i4>209</vt:i4>
      </vt:variant>
      <vt:variant>
        <vt:i4>0</vt:i4>
      </vt:variant>
      <vt:variant>
        <vt:i4>5</vt:i4>
      </vt:variant>
      <vt:variant>
        <vt:lpwstr/>
      </vt:variant>
      <vt:variant>
        <vt:lpwstr>_Toc332236809</vt:lpwstr>
      </vt:variant>
      <vt:variant>
        <vt:i4>1048634</vt:i4>
      </vt:variant>
      <vt:variant>
        <vt:i4>203</vt:i4>
      </vt:variant>
      <vt:variant>
        <vt:i4>0</vt:i4>
      </vt:variant>
      <vt:variant>
        <vt:i4>5</vt:i4>
      </vt:variant>
      <vt:variant>
        <vt:lpwstr/>
      </vt:variant>
      <vt:variant>
        <vt:lpwstr>_Toc332236808</vt:lpwstr>
      </vt:variant>
      <vt:variant>
        <vt:i4>1048634</vt:i4>
      </vt:variant>
      <vt:variant>
        <vt:i4>197</vt:i4>
      </vt:variant>
      <vt:variant>
        <vt:i4>0</vt:i4>
      </vt:variant>
      <vt:variant>
        <vt:i4>5</vt:i4>
      </vt:variant>
      <vt:variant>
        <vt:lpwstr/>
      </vt:variant>
      <vt:variant>
        <vt:lpwstr>_Toc332236807</vt:lpwstr>
      </vt:variant>
      <vt:variant>
        <vt:i4>1048634</vt:i4>
      </vt:variant>
      <vt:variant>
        <vt:i4>191</vt:i4>
      </vt:variant>
      <vt:variant>
        <vt:i4>0</vt:i4>
      </vt:variant>
      <vt:variant>
        <vt:i4>5</vt:i4>
      </vt:variant>
      <vt:variant>
        <vt:lpwstr/>
      </vt:variant>
      <vt:variant>
        <vt:lpwstr>_Toc332236806</vt:lpwstr>
      </vt:variant>
      <vt:variant>
        <vt:i4>1048634</vt:i4>
      </vt:variant>
      <vt:variant>
        <vt:i4>185</vt:i4>
      </vt:variant>
      <vt:variant>
        <vt:i4>0</vt:i4>
      </vt:variant>
      <vt:variant>
        <vt:i4>5</vt:i4>
      </vt:variant>
      <vt:variant>
        <vt:lpwstr/>
      </vt:variant>
      <vt:variant>
        <vt:lpwstr>_Toc332236805</vt:lpwstr>
      </vt:variant>
      <vt:variant>
        <vt:i4>1048634</vt:i4>
      </vt:variant>
      <vt:variant>
        <vt:i4>179</vt:i4>
      </vt:variant>
      <vt:variant>
        <vt:i4>0</vt:i4>
      </vt:variant>
      <vt:variant>
        <vt:i4>5</vt:i4>
      </vt:variant>
      <vt:variant>
        <vt:lpwstr/>
      </vt:variant>
      <vt:variant>
        <vt:lpwstr>_Toc332236804</vt:lpwstr>
      </vt:variant>
      <vt:variant>
        <vt:i4>1048634</vt:i4>
      </vt:variant>
      <vt:variant>
        <vt:i4>173</vt:i4>
      </vt:variant>
      <vt:variant>
        <vt:i4>0</vt:i4>
      </vt:variant>
      <vt:variant>
        <vt:i4>5</vt:i4>
      </vt:variant>
      <vt:variant>
        <vt:lpwstr/>
      </vt:variant>
      <vt:variant>
        <vt:lpwstr>_Toc332236803</vt:lpwstr>
      </vt:variant>
      <vt:variant>
        <vt:i4>1048634</vt:i4>
      </vt:variant>
      <vt:variant>
        <vt:i4>167</vt:i4>
      </vt:variant>
      <vt:variant>
        <vt:i4>0</vt:i4>
      </vt:variant>
      <vt:variant>
        <vt:i4>5</vt:i4>
      </vt:variant>
      <vt:variant>
        <vt:lpwstr/>
      </vt:variant>
      <vt:variant>
        <vt:lpwstr>_Toc332236802</vt:lpwstr>
      </vt:variant>
      <vt:variant>
        <vt:i4>1048634</vt:i4>
      </vt:variant>
      <vt:variant>
        <vt:i4>161</vt:i4>
      </vt:variant>
      <vt:variant>
        <vt:i4>0</vt:i4>
      </vt:variant>
      <vt:variant>
        <vt:i4>5</vt:i4>
      </vt:variant>
      <vt:variant>
        <vt:lpwstr/>
      </vt:variant>
      <vt:variant>
        <vt:lpwstr>_Toc332236801</vt:lpwstr>
      </vt:variant>
      <vt:variant>
        <vt:i4>1900596</vt:i4>
      </vt:variant>
      <vt:variant>
        <vt:i4>152</vt:i4>
      </vt:variant>
      <vt:variant>
        <vt:i4>0</vt:i4>
      </vt:variant>
      <vt:variant>
        <vt:i4>5</vt:i4>
      </vt:variant>
      <vt:variant>
        <vt:lpwstr/>
      </vt:variant>
      <vt:variant>
        <vt:lpwstr>_Toc312972200</vt:lpwstr>
      </vt:variant>
      <vt:variant>
        <vt:i4>1310775</vt:i4>
      </vt:variant>
      <vt:variant>
        <vt:i4>146</vt:i4>
      </vt:variant>
      <vt:variant>
        <vt:i4>0</vt:i4>
      </vt:variant>
      <vt:variant>
        <vt:i4>5</vt:i4>
      </vt:variant>
      <vt:variant>
        <vt:lpwstr/>
      </vt:variant>
      <vt:variant>
        <vt:lpwstr>_Toc312972199</vt:lpwstr>
      </vt:variant>
      <vt:variant>
        <vt:i4>1310775</vt:i4>
      </vt:variant>
      <vt:variant>
        <vt:i4>140</vt:i4>
      </vt:variant>
      <vt:variant>
        <vt:i4>0</vt:i4>
      </vt:variant>
      <vt:variant>
        <vt:i4>5</vt:i4>
      </vt:variant>
      <vt:variant>
        <vt:lpwstr/>
      </vt:variant>
      <vt:variant>
        <vt:lpwstr>_Toc312972198</vt:lpwstr>
      </vt:variant>
      <vt:variant>
        <vt:i4>1310775</vt:i4>
      </vt:variant>
      <vt:variant>
        <vt:i4>134</vt:i4>
      </vt:variant>
      <vt:variant>
        <vt:i4>0</vt:i4>
      </vt:variant>
      <vt:variant>
        <vt:i4>5</vt:i4>
      </vt:variant>
      <vt:variant>
        <vt:lpwstr/>
      </vt:variant>
      <vt:variant>
        <vt:lpwstr>_Toc312972197</vt:lpwstr>
      </vt:variant>
      <vt:variant>
        <vt:i4>1310775</vt:i4>
      </vt:variant>
      <vt:variant>
        <vt:i4>128</vt:i4>
      </vt:variant>
      <vt:variant>
        <vt:i4>0</vt:i4>
      </vt:variant>
      <vt:variant>
        <vt:i4>5</vt:i4>
      </vt:variant>
      <vt:variant>
        <vt:lpwstr/>
      </vt:variant>
      <vt:variant>
        <vt:lpwstr>_Toc312972196</vt:lpwstr>
      </vt:variant>
      <vt:variant>
        <vt:i4>1310775</vt:i4>
      </vt:variant>
      <vt:variant>
        <vt:i4>122</vt:i4>
      </vt:variant>
      <vt:variant>
        <vt:i4>0</vt:i4>
      </vt:variant>
      <vt:variant>
        <vt:i4>5</vt:i4>
      </vt:variant>
      <vt:variant>
        <vt:lpwstr/>
      </vt:variant>
      <vt:variant>
        <vt:lpwstr>_Toc312972195</vt:lpwstr>
      </vt:variant>
      <vt:variant>
        <vt:i4>1310775</vt:i4>
      </vt:variant>
      <vt:variant>
        <vt:i4>116</vt:i4>
      </vt:variant>
      <vt:variant>
        <vt:i4>0</vt:i4>
      </vt:variant>
      <vt:variant>
        <vt:i4>5</vt:i4>
      </vt:variant>
      <vt:variant>
        <vt:lpwstr/>
      </vt:variant>
      <vt:variant>
        <vt:lpwstr>_Toc312972194</vt:lpwstr>
      </vt:variant>
      <vt:variant>
        <vt:i4>1310775</vt:i4>
      </vt:variant>
      <vt:variant>
        <vt:i4>110</vt:i4>
      </vt:variant>
      <vt:variant>
        <vt:i4>0</vt:i4>
      </vt:variant>
      <vt:variant>
        <vt:i4>5</vt:i4>
      </vt:variant>
      <vt:variant>
        <vt:lpwstr/>
      </vt:variant>
      <vt:variant>
        <vt:lpwstr>_Toc312972193</vt:lpwstr>
      </vt:variant>
      <vt:variant>
        <vt:i4>1310775</vt:i4>
      </vt:variant>
      <vt:variant>
        <vt:i4>104</vt:i4>
      </vt:variant>
      <vt:variant>
        <vt:i4>0</vt:i4>
      </vt:variant>
      <vt:variant>
        <vt:i4>5</vt:i4>
      </vt:variant>
      <vt:variant>
        <vt:lpwstr/>
      </vt:variant>
      <vt:variant>
        <vt:lpwstr>_Toc312972192</vt:lpwstr>
      </vt:variant>
      <vt:variant>
        <vt:i4>1310775</vt:i4>
      </vt:variant>
      <vt:variant>
        <vt:i4>98</vt:i4>
      </vt:variant>
      <vt:variant>
        <vt:i4>0</vt:i4>
      </vt:variant>
      <vt:variant>
        <vt:i4>5</vt:i4>
      </vt:variant>
      <vt:variant>
        <vt:lpwstr/>
      </vt:variant>
      <vt:variant>
        <vt:lpwstr>_Toc312972191</vt:lpwstr>
      </vt:variant>
      <vt:variant>
        <vt:i4>1310775</vt:i4>
      </vt:variant>
      <vt:variant>
        <vt:i4>92</vt:i4>
      </vt:variant>
      <vt:variant>
        <vt:i4>0</vt:i4>
      </vt:variant>
      <vt:variant>
        <vt:i4>5</vt:i4>
      </vt:variant>
      <vt:variant>
        <vt:lpwstr/>
      </vt:variant>
      <vt:variant>
        <vt:lpwstr>_Toc312972190</vt:lpwstr>
      </vt:variant>
      <vt:variant>
        <vt:i4>1376311</vt:i4>
      </vt:variant>
      <vt:variant>
        <vt:i4>86</vt:i4>
      </vt:variant>
      <vt:variant>
        <vt:i4>0</vt:i4>
      </vt:variant>
      <vt:variant>
        <vt:i4>5</vt:i4>
      </vt:variant>
      <vt:variant>
        <vt:lpwstr/>
      </vt:variant>
      <vt:variant>
        <vt:lpwstr>_Toc312972189</vt:lpwstr>
      </vt:variant>
      <vt:variant>
        <vt:i4>1376311</vt:i4>
      </vt:variant>
      <vt:variant>
        <vt:i4>80</vt:i4>
      </vt:variant>
      <vt:variant>
        <vt:i4>0</vt:i4>
      </vt:variant>
      <vt:variant>
        <vt:i4>5</vt:i4>
      </vt:variant>
      <vt:variant>
        <vt:lpwstr/>
      </vt:variant>
      <vt:variant>
        <vt:lpwstr>_Toc312972188</vt:lpwstr>
      </vt:variant>
      <vt:variant>
        <vt:i4>1376311</vt:i4>
      </vt:variant>
      <vt:variant>
        <vt:i4>74</vt:i4>
      </vt:variant>
      <vt:variant>
        <vt:i4>0</vt:i4>
      </vt:variant>
      <vt:variant>
        <vt:i4>5</vt:i4>
      </vt:variant>
      <vt:variant>
        <vt:lpwstr/>
      </vt:variant>
      <vt:variant>
        <vt:lpwstr>_Toc312972187</vt:lpwstr>
      </vt:variant>
      <vt:variant>
        <vt:i4>1376311</vt:i4>
      </vt:variant>
      <vt:variant>
        <vt:i4>68</vt:i4>
      </vt:variant>
      <vt:variant>
        <vt:i4>0</vt:i4>
      </vt:variant>
      <vt:variant>
        <vt:i4>5</vt:i4>
      </vt:variant>
      <vt:variant>
        <vt:lpwstr/>
      </vt:variant>
      <vt:variant>
        <vt:lpwstr>_Toc312972186</vt:lpwstr>
      </vt:variant>
      <vt:variant>
        <vt:i4>1376311</vt:i4>
      </vt:variant>
      <vt:variant>
        <vt:i4>62</vt:i4>
      </vt:variant>
      <vt:variant>
        <vt:i4>0</vt:i4>
      </vt:variant>
      <vt:variant>
        <vt:i4>5</vt:i4>
      </vt:variant>
      <vt:variant>
        <vt:lpwstr/>
      </vt:variant>
      <vt:variant>
        <vt:lpwstr>_Toc312972185</vt:lpwstr>
      </vt:variant>
      <vt:variant>
        <vt:i4>1376311</vt:i4>
      </vt:variant>
      <vt:variant>
        <vt:i4>56</vt:i4>
      </vt:variant>
      <vt:variant>
        <vt:i4>0</vt:i4>
      </vt:variant>
      <vt:variant>
        <vt:i4>5</vt:i4>
      </vt:variant>
      <vt:variant>
        <vt:lpwstr/>
      </vt:variant>
      <vt:variant>
        <vt:lpwstr>_Toc312972184</vt:lpwstr>
      </vt:variant>
      <vt:variant>
        <vt:i4>1376311</vt:i4>
      </vt:variant>
      <vt:variant>
        <vt:i4>50</vt:i4>
      </vt:variant>
      <vt:variant>
        <vt:i4>0</vt:i4>
      </vt:variant>
      <vt:variant>
        <vt:i4>5</vt:i4>
      </vt:variant>
      <vt:variant>
        <vt:lpwstr/>
      </vt:variant>
      <vt:variant>
        <vt:lpwstr>_Toc312972183</vt:lpwstr>
      </vt:variant>
      <vt:variant>
        <vt:i4>1376311</vt:i4>
      </vt:variant>
      <vt:variant>
        <vt:i4>44</vt:i4>
      </vt:variant>
      <vt:variant>
        <vt:i4>0</vt:i4>
      </vt:variant>
      <vt:variant>
        <vt:i4>5</vt:i4>
      </vt:variant>
      <vt:variant>
        <vt:lpwstr/>
      </vt:variant>
      <vt:variant>
        <vt:lpwstr>_Toc312972182</vt:lpwstr>
      </vt:variant>
      <vt:variant>
        <vt:i4>1376311</vt:i4>
      </vt:variant>
      <vt:variant>
        <vt:i4>38</vt:i4>
      </vt:variant>
      <vt:variant>
        <vt:i4>0</vt:i4>
      </vt:variant>
      <vt:variant>
        <vt:i4>5</vt:i4>
      </vt:variant>
      <vt:variant>
        <vt:lpwstr/>
      </vt:variant>
      <vt:variant>
        <vt:lpwstr>_Toc312972181</vt:lpwstr>
      </vt:variant>
      <vt:variant>
        <vt:i4>1376311</vt:i4>
      </vt:variant>
      <vt:variant>
        <vt:i4>32</vt:i4>
      </vt:variant>
      <vt:variant>
        <vt:i4>0</vt:i4>
      </vt:variant>
      <vt:variant>
        <vt:i4>5</vt:i4>
      </vt:variant>
      <vt:variant>
        <vt:lpwstr/>
      </vt:variant>
      <vt:variant>
        <vt:lpwstr>_Toc312972180</vt:lpwstr>
      </vt:variant>
      <vt:variant>
        <vt:i4>1703991</vt:i4>
      </vt:variant>
      <vt:variant>
        <vt:i4>26</vt:i4>
      </vt:variant>
      <vt:variant>
        <vt:i4>0</vt:i4>
      </vt:variant>
      <vt:variant>
        <vt:i4>5</vt:i4>
      </vt:variant>
      <vt:variant>
        <vt:lpwstr/>
      </vt:variant>
      <vt:variant>
        <vt:lpwstr>_Toc312972179</vt:lpwstr>
      </vt:variant>
      <vt:variant>
        <vt:i4>1703991</vt:i4>
      </vt:variant>
      <vt:variant>
        <vt:i4>20</vt:i4>
      </vt:variant>
      <vt:variant>
        <vt:i4>0</vt:i4>
      </vt:variant>
      <vt:variant>
        <vt:i4>5</vt:i4>
      </vt:variant>
      <vt:variant>
        <vt:lpwstr/>
      </vt:variant>
      <vt:variant>
        <vt:lpwstr>_Toc312972178</vt:lpwstr>
      </vt:variant>
      <vt:variant>
        <vt:i4>1703991</vt:i4>
      </vt:variant>
      <vt:variant>
        <vt:i4>14</vt:i4>
      </vt:variant>
      <vt:variant>
        <vt:i4>0</vt:i4>
      </vt:variant>
      <vt:variant>
        <vt:i4>5</vt:i4>
      </vt:variant>
      <vt:variant>
        <vt:lpwstr/>
      </vt:variant>
      <vt:variant>
        <vt:lpwstr>_Toc312972177</vt:lpwstr>
      </vt:variant>
      <vt:variant>
        <vt:i4>1703991</vt:i4>
      </vt:variant>
      <vt:variant>
        <vt:i4>8</vt:i4>
      </vt:variant>
      <vt:variant>
        <vt:i4>0</vt:i4>
      </vt:variant>
      <vt:variant>
        <vt:i4>5</vt:i4>
      </vt:variant>
      <vt:variant>
        <vt:lpwstr/>
      </vt:variant>
      <vt:variant>
        <vt:lpwstr>_Toc312972176</vt:lpwstr>
      </vt:variant>
      <vt:variant>
        <vt:i4>1703991</vt:i4>
      </vt:variant>
      <vt:variant>
        <vt:i4>2</vt:i4>
      </vt:variant>
      <vt:variant>
        <vt:i4>0</vt:i4>
      </vt:variant>
      <vt:variant>
        <vt:i4>5</vt:i4>
      </vt:variant>
      <vt:variant>
        <vt:lpwstr/>
      </vt:variant>
      <vt:variant>
        <vt:lpwstr>_Toc312972175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以雲端運算平台建置電子病歷檢視器系統之研究</dc:title>
  <dc:subject>碩士論文</dc:subject>
  <dc:creator>腹黒い茶</dc:creator>
  <cp:keywords>電子病歷、臨床文件架構、雲端運算、檢視器、超文本標記語言第五版</cp:keywords>
  <dc:description/>
  <cp:lastModifiedBy>腹黒い茶</cp:lastModifiedBy>
  <cp:revision>254</cp:revision>
  <cp:lastPrinted>2013-06-05T06:30:00Z</cp:lastPrinted>
  <dcterms:created xsi:type="dcterms:W3CDTF">2013-01-07T14:15:00Z</dcterms:created>
  <dcterms:modified xsi:type="dcterms:W3CDTF">2013-07-08T12:41:00Z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英文標題">
    <vt:lpwstr>The Study of Designing a Viewer of Electronic Medical Records Under Cloud Computing Platform</vt:lpwstr>
  </property>
  <property fmtid="{D5CDD505-2E9C-101B-9397-08002B2CF9AE}" pid="3" name="英文關鍵字">
    <vt:lpwstr>Electronic Medical Records (EMR), Clinical Document Architecture (CDA), Cloud Computing, Viewer, Hyper-Text Markup Language 5 (HTML5)</vt:lpwstr>
  </property>
</Properties>
</file>